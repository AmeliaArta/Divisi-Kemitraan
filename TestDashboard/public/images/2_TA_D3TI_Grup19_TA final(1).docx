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27253" w14:textId="77777777" w:rsidR="0049319F" w:rsidRPr="0091094F" w:rsidRDefault="0049319F" w:rsidP="00B074C9">
      <w:pPr>
        <w:rPr>
          <w:rFonts w:ascii="Times New Roman" w:hAnsi="Times New Roman"/>
          <w:b/>
          <w:sz w:val="24"/>
          <w:szCs w:val="24"/>
        </w:rPr>
      </w:pPr>
    </w:p>
    <w:p w14:paraId="78E89378" w14:textId="77777777" w:rsidR="0049319F" w:rsidRPr="0091094F" w:rsidRDefault="0049319F" w:rsidP="0049319F">
      <w:pPr>
        <w:jc w:val="center"/>
        <w:rPr>
          <w:rFonts w:ascii="Times New Roman" w:hAnsi="Times New Roman"/>
          <w:b/>
          <w:sz w:val="24"/>
          <w:szCs w:val="24"/>
        </w:rPr>
      </w:pPr>
    </w:p>
    <w:p w14:paraId="0D6E6114" w14:textId="77777777" w:rsidR="0049319F" w:rsidRPr="0091094F" w:rsidRDefault="0049319F" w:rsidP="0049319F">
      <w:pPr>
        <w:rPr>
          <w:rFonts w:ascii="Times New Roman" w:hAnsi="Times New Roman"/>
          <w:sz w:val="24"/>
          <w:szCs w:val="24"/>
        </w:rPr>
      </w:pPr>
    </w:p>
    <w:p w14:paraId="5E8EEEB1" w14:textId="77777777" w:rsidR="0049319F" w:rsidRPr="0091094F" w:rsidRDefault="0049319F" w:rsidP="0049319F">
      <w:pPr>
        <w:ind w:left="1134"/>
        <w:jc w:val="center"/>
        <w:rPr>
          <w:rFonts w:ascii="Times New Roman" w:hAnsi="Times New Roman"/>
          <w:noProof/>
          <w:sz w:val="24"/>
          <w:szCs w:val="24"/>
        </w:rPr>
      </w:pPr>
      <w:r w:rsidRPr="0091094F">
        <w:rPr>
          <w:rFonts w:ascii="Times New Roman" w:hAnsi="Times New Roman"/>
          <w:noProof/>
          <w:sz w:val="24"/>
          <w:szCs w:val="24"/>
        </w:rPr>
        <w:drawing>
          <wp:inline distT="0" distB="0" distL="0" distR="0" wp14:anchorId="03118B6C" wp14:editId="531E618F">
            <wp:extent cx="760095" cy="8077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0095" cy="807720"/>
                    </a:xfrm>
                    <a:prstGeom prst="rect">
                      <a:avLst/>
                    </a:prstGeom>
                    <a:noFill/>
                    <a:ln>
                      <a:noFill/>
                    </a:ln>
                  </pic:spPr>
                </pic:pic>
              </a:graphicData>
            </a:graphic>
          </wp:inline>
        </w:drawing>
      </w:r>
    </w:p>
    <w:p w14:paraId="2C67DF82" w14:textId="77777777" w:rsidR="0049319F" w:rsidRPr="0091094F" w:rsidRDefault="0049319F" w:rsidP="0049319F">
      <w:pPr>
        <w:ind w:left="1134"/>
        <w:jc w:val="center"/>
        <w:rPr>
          <w:rFonts w:ascii="Times New Roman" w:hAnsi="Times New Roman"/>
          <w:sz w:val="24"/>
          <w:szCs w:val="24"/>
        </w:rPr>
      </w:pPr>
      <w:r w:rsidRPr="0091094F">
        <w:rPr>
          <w:rFonts w:ascii="Times New Roman" w:hAnsi="Times New Roman"/>
          <w:sz w:val="24"/>
          <w:szCs w:val="24"/>
        </w:rPr>
        <w:br/>
        <w:t>INSTITUT TEKNOLOGI DEL</w:t>
      </w:r>
    </w:p>
    <w:p w14:paraId="27F64496" w14:textId="77777777" w:rsidR="0049319F" w:rsidRPr="0091094F" w:rsidRDefault="0049319F" w:rsidP="0049319F">
      <w:pPr>
        <w:ind w:left="1134"/>
        <w:jc w:val="center"/>
        <w:rPr>
          <w:rFonts w:ascii="Times New Roman" w:hAnsi="Times New Roman"/>
          <w:sz w:val="24"/>
          <w:szCs w:val="24"/>
          <w:lang w:val="sv-SE"/>
        </w:rPr>
      </w:pPr>
    </w:p>
    <w:p w14:paraId="2DB1F779" w14:textId="77777777" w:rsidR="0049319F" w:rsidRPr="0091094F" w:rsidRDefault="0049319F" w:rsidP="0049319F">
      <w:pPr>
        <w:ind w:left="1134"/>
        <w:jc w:val="center"/>
        <w:rPr>
          <w:rFonts w:ascii="Times New Roman" w:hAnsi="Times New Roman"/>
          <w:sz w:val="24"/>
          <w:szCs w:val="24"/>
          <w:lang w:val="sv-SE"/>
        </w:rPr>
      </w:pPr>
    </w:p>
    <w:p w14:paraId="1F6FB3A7" w14:textId="77777777" w:rsidR="0049319F" w:rsidRPr="000F1847" w:rsidRDefault="0049319F" w:rsidP="0049319F">
      <w:pPr>
        <w:ind w:left="1134"/>
        <w:jc w:val="center"/>
        <w:rPr>
          <w:rFonts w:ascii="Times New Roman" w:hAnsi="Times New Roman"/>
          <w:b/>
          <w:sz w:val="28"/>
          <w:szCs w:val="28"/>
        </w:rPr>
      </w:pPr>
      <w:r w:rsidRPr="0091094F">
        <w:rPr>
          <w:rFonts w:ascii="Times New Roman" w:hAnsi="Times New Roman"/>
          <w:sz w:val="24"/>
          <w:szCs w:val="24"/>
          <w:lang w:val="sv-SE"/>
        </w:rPr>
        <w:br/>
      </w:r>
      <w:r w:rsidRPr="000F1847">
        <w:rPr>
          <w:rFonts w:ascii="Times New Roman" w:hAnsi="Times New Roman"/>
          <w:b/>
          <w:sz w:val="28"/>
          <w:szCs w:val="28"/>
        </w:rPr>
        <w:t xml:space="preserve">Implementasi Algoritme </w:t>
      </w:r>
      <w:r w:rsidRPr="000F1847">
        <w:rPr>
          <w:rFonts w:ascii="Times New Roman" w:hAnsi="Times New Roman"/>
          <w:b/>
          <w:i/>
          <w:sz w:val="28"/>
          <w:szCs w:val="28"/>
        </w:rPr>
        <w:t>Backtracking</w:t>
      </w:r>
      <w:r w:rsidRPr="000F1847">
        <w:rPr>
          <w:rFonts w:ascii="Times New Roman" w:hAnsi="Times New Roman"/>
          <w:b/>
          <w:sz w:val="28"/>
          <w:szCs w:val="28"/>
        </w:rPr>
        <w:t xml:space="preserve"> CSP dan </w:t>
      </w:r>
      <w:r w:rsidRPr="000F1847">
        <w:rPr>
          <w:rFonts w:ascii="Times New Roman" w:hAnsi="Times New Roman"/>
          <w:b/>
          <w:i/>
          <w:sz w:val="28"/>
          <w:szCs w:val="28"/>
        </w:rPr>
        <w:t>Steepest Ascent Hill Climbing</w:t>
      </w:r>
      <w:r w:rsidRPr="000F1847">
        <w:rPr>
          <w:rFonts w:ascii="Times New Roman" w:hAnsi="Times New Roman"/>
          <w:b/>
          <w:sz w:val="28"/>
          <w:szCs w:val="28"/>
        </w:rPr>
        <w:t xml:space="preserve"> pada Penjadwalan Kapal Penyeberangan</w:t>
      </w:r>
    </w:p>
    <w:p w14:paraId="1B4BC737" w14:textId="77777777" w:rsidR="0049319F" w:rsidRPr="000F1847" w:rsidRDefault="0049319F" w:rsidP="0049319F">
      <w:pPr>
        <w:ind w:left="1134"/>
        <w:jc w:val="center"/>
        <w:rPr>
          <w:rFonts w:ascii="Times New Roman" w:hAnsi="Times New Roman"/>
          <w:b/>
          <w:sz w:val="24"/>
          <w:szCs w:val="24"/>
          <w:lang w:val="sv-SE"/>
        </w:rPr>
      </w:pPr>
      <w:r w:rsidRPr="000F1847">
        <w:rPr>
          <w:rFonts w:ascii="Times New Roman" w:hAnsi="Times New Roman"/>
          <w:b/>
          <w:sz w:val="28"/>
          <w:szCs w:val="28"/>
        </w:rPr>
        <w:t>(Studi Kasus: Ajibata)</w:t>
      </w:r>
      <w:r w:rsidRPr="000F1847">
        <w:rPr>
          <w:rFonts w:ascii="Times New Roman" w:hAnsi="Times New Roman"/>
          <w:b/>
          <w:sz w:val="24"/>
          <w:szCs w:val="24"/>
          <w:lang w:val="sv-SE"/>
        </w:rPr>
        <w:br/>
      </w:r>
      <w:r w:rsidRPr="000F1847">
        <w:rPr>
          <w:rFonts w:ascii="Times New Roman" w:hAnsi="Times New Roman"/>
          <w:b/>
          <w:sz w:val="24"/>
          <w:szCs w:val="24"/>
          <w:lang w:val="sv-SE"/>
        </w:rPr>
        <w:br/>
      </w:r>
    </w:p>
    <w:p w14:paraId="45264FA3" w14:textId="77777777" w:rsidR="0049319F" w:rsidRPr="0091094F" w:rsidRDefault="0049319F" w:rsidP="0049319F">
      <w:pPr>
        <w:ind w:left="1134"/>
        <w:jc w:val="center"/>
        <w:rPr>
          <w:rFonts w:ascii="Times New Roman" w:hAnsi="Times New Roman"/>
          <w:sz w:val="24"/>
          <w:szCs w:val="24"/>
          <w:lang w:val="sv-SE"/>
        </w:rPr>
      </w:pPr>
    </w:p>
    <w:p w14:paraId="69CA0511" w14:textId="77777777" w:rsidR="0049319F" w:rsidRPr="0091094F" w:rsidRDefault="0049319F" w:rsidP="0049319F">
      <w:pPr>
        <w:ind w:left="1134"/>
        <w:jc w:val="center"/>
        <w:rPr>
          <w:rFonts w:ascii="Times New Roman" w:hAnsi="Times New Roman"/>
          <w:sz w:val="24"/>
          <w:szCs w:val="24"/>
          <w:lang w:val="sv-SE"/>
        </w:rPr>
      </w:pPr>
    </w:p>
    <w:p w14:paraId="063149C0" w14:textId="77777777" w:rsidR="0049319F" w:rsidRPr="000F1847" w:rsidRDefault="0049319F" w:rsidP="0049319F">
      <w:pPr>
        <w:ind w:left="1134"/>
        <w:jc w:val="center"/>
        <w:rPr>
          <w:rFonts w:ascii="Times New Roman" w:hAnsi="Times New Roman"/>
          <w:b/>
          <w:sz w:val="24"/>
          <w:szCs w:val="24"/>
          <w:lang w:val="sv-SE"/>
        </w:rPr>
      </w:pPr>
      <w:r w:rsidRPr="0091094F">
        <w:rPr>
          <w:rFonts w:ascii="Times New Roman" w:hAnsi="Times New Roman"/>
          <w:sz w:val="24"/>
          <w:szCs w:val="24"/>
          <w:lang w:val="sv-SE"/>
        </w:rPr>
        <w:br/>
      </w:r>
    </w:p>
    <w:p w14:paraId="2BE705CC" w14:textId="77777777" w:rsidR="0049319F" w:rsidRPr="000F1847" w:rsidRDefault="0049319F" w:rsidP="0049319F">
      <w:pPr>
        <w:ind w:left="1134"/>
        <w:jc w:val="center"/>
        <w:rPr>
          <w:rFonts w:ascii="Times New Roman" w:hAnsi="Times New Roman"/>
          <w:b/>
          <w:sz w:val="24"/>
          <w:szCs w:val="24"/>
        </w:rPr>
      </w:pPr>
      <w:r w:rsidRPr="000F1847">
        <w:rPr>
          <w:rFonts w:ascii="Times New Roman" w:hAnsi="Times New Roman"/>
          <w:b/>
          <w:sz w:val="28"/>
          <w:szCs w:val="28"/>
        </w:rPr>
        <w:t>TUGAS AKHIR</w:t>
      </w:r>
    </w:p>
    <w:p w14:paraId="58D61BAE" w14:textId="77777777" w:rsidR="0049319F" w:rsidRPr="000F1847" w:rsidRDefault="0049319F" w:rsidP="0049319F">
      <w:pPr>
        <w:ind w:left="1134"/>
        <w:jc w:val="center"/>
        <w:rPr>
          <w:rFonts w:ascii="Times New Roman" w:hAnsi="Times New Roman"/>
          <w:b/>
          <w:sz w:val="24"/>
          <w:szCs w:val="24"/>
        </w:rPr>
      </w:pPr>
    </w:p>
    <w:p w14:paraId="28F0C15F" w14:textId="47EBCFC5" w:rsidR="0049319F" w:rsidRPr="000F1847" w:rsidRDefault="0049319F" w:rsidP="0049319F">
      <w:pPr>
        <w:tabs>
          <w:tab w:val="left" w:pos="0"/>
        </w:tabs>
        <w:jc w:val="center"/>
        <w:rPr>
          <w:rFonts w:ascii="Times New Roman" w:hAnsi="Times New Roman"/>
          <w:b/>
          <w:sz w:val="28"/>
          <w:szCs w:val="28"/>
        </w:rPr>
      </w:pPr>
      <w:r w:rsidRPr="000F1847">
        <w:rPr>
          <w:rFonts w:ascii="Times New Roman" w:hAnsi="Times New Roman"/>
          <w:b/>
          <w:sz w:val="28"/>
          <w:szCs w:val="28"/>
        </w:rPr>
        <w:t xml:space="preserve">Diajukan sebagai salah satu syarat </w:t>
      </w:r>
      <w:r w:rsidR="00A61751">
        <w:rPr>
          <w:rFonts w:ascii="Times New Roman" w:hAnsi="Times New Roman"/>
          <w:b/>
          <w:sz w:val="28"/>
          <w:szCs w:val="28"/>
        </w:rPr>
        <w:t>untuk memperoleh gelar Diploma III</w:t>
      </w:r>
    </w:p>
    <w:p w14:paraId="37372737" w14:textId="77777777" w:rsidR="0049319F" w:rsidRPr="000F1847" w:rsidRDefault="0049319F" w:rsidP="0049319F">
      <w:pPr>
        <w:ind w:left="1134"/>
        <w:jc w:val="center"/>
        <w:rPr>
          <w:rFonts w:ascii="Times New Roman" w:hAnsi="Times New Roman"/>
          <w:b/>
          <w:sz w:val="28"/>
          <w:szCs w:val="28"/>
        </w:rPr>
      </w:pPr>
      <w:r w:rsidRPr="000F1847">
        <w:rPr>
          <w:rFonts w:ascii="Times New Roman" w:hAnsi="Times New Roman"/>
          <w:b/>
          <w:sz w:val="28"/>
          <w:szCs w:val="28"/>
        </w:rPr>
        <w:t>Program Studi Teknologi Informasi</w:t>
      </w:r>
    </w:p>
    <w:p w14:paraId="59E82A51" w14:textId="77777777" w:rsidR="0049319F" w:rsidRPr="000F1847" w:rsidRDefault="0049319F" w:rsidP="0049319F">
      <w:pPr>
        <w:ind w:left="1134"/>
        <w:jc w:val="center"/>
        <w:rPr>
          <w:rFonts w:ascii="Times New Roman" w:hAnsi="Times New Roman"/>
          <w:b/>
          <w:sz w:val="24"/>
          <w:szCs w:val="24"/>
        </w:rPr>
      </w:pPr>
    </w:p>
    <w:p w14:paraId="3AAC4E40" w14:textId="77777777" w:rsidR="0049319F" w:rsidRDefault="0049319F" w:rsidP="0049319F">
      <w:pPr>
        <w:ind w:left="1134"/>
        <w:jc w:val="center"/>
        <w:rPr>
          <w:rFonts w:ascii="Times New Roman" w:hAnsi="Times New Roman"/>
          <w:b/>
          <w:sz w:val="24"/>
          <w:szCs w:val="24"/>
        </w:rPr>
      </w:pPr>
    </w:p>
    <w:p w14:paraId="7F42CB82" w14:textId="77777777" w:rsidR="0049319F" w:rsidRDefault="0049319F" w:rsidP="0049319F">
      <w:pPr>
        <w:ind w:left="1134"/>
        <w:jc w:val="center"/>
        <w:rPr>
          <w:rFonts w:ascii="Times New Roman" w:hAnsi="Times New Roman"/>
          <w:b/>
          <w:sz w:val="24"/>
          <w:szCs w:val="24"/>
        </w:rPr>
      </w:pPr>
    </w:p>
    <w:p w14:paraId="40862766" w14:textId="77777777" w:rsidR="0049319F" w:rsidRPr="0091094F" w:rsidRDefault="0049319F" w:rsidP="0049319F">
      <w:pPr>
        <w:ind w:left="1134"/>
        <w:jc w:val="center"/>
        <w:rPr>
          <w:rFonts w:ascii="Times New Roman" w:hAnsi="Times New Roman"/>
          <w:sz w:val="24"/>
          <w:szCs w:val="24"/>
        </w:rPr>
      </w:pPr>
      <w:r w:rsidRPr="000F1847">
        <w:rPr>
          <w:rFonts w:ascii="Times New Roman" w:hAnsi="Times New Roman"/>
          <w:b/>
          <w:sz w:val="24"/>
          <w:szCs w:val="24"/>
        </w:rPr>
        <w:br/>
      </w:r>
      <w:r w:rsidRPr="000F1847">
        <w:rPr>
          <w:rFonts w:ascii="Times New Roman" w:hAnsi="Times New Roman"/>
          <w:b/>
          <w:sz w:val="24"/>
          <w:szCs w:val="24"/>
        </w:rPr>
        <w:br/>
      </w:r>
      <w:r w:rsidRPr="000F1847">
        <w:rPr>
          <w:rFonts w:ascii="Times New Roman" w:hAnsi="Times New Roman"/>
          <w:b/>
          <w:sz w:val="24"/>
          <w:szCs w:val="24"/>
        </w:rPr>
        <w:br/>
        <w:t>Oleh:</w:t>
      </w:r>
      <w:r w:rsidRPr="0091094F">
        <w:rPr>
          <w:rFonts w:ascii="Times New Roman" w:hAnsi="Times New Roman"/>
          <w:sz w:val="24"/>
          <w:szCs w:val="24"/>
        </w:rPr>
        <w:br/>
      </w:r>
    </w:p>
    <w:p w14:paraId="75A2408E" w14:textId="77777777" w:rsidR="0049319F" w:rsidRPr="00A43179" w:rsidRDefault="0049319F" w:rsidP="0049319F">
      <w:pPr>
        <w:tabs>
          <w:tab w:val="left" w:pos="0"/>
        </w:tabs>
        <w:jc w:val="center"/>
        <w:rPr>
          <w:rFonts w:ascii="Times New Roman" w:hAnsi="Times New Roman"/>
          <w:sz w:val="24"/>
          <w:szCs w:val="24"/>
        </w:rPr>
      </w:pPr>
      <w:r w:rsidRPr="00A43179">
        <w:rPr>
          <w:rFonts w:ascii="Times New Roman" w:hAnsi="Times New Roman"/>
          <w:sz w:val="28"/>
          <w:szCs w:val="28"/>
        </w:rPr>
        <w:t xml:space="preserve">                </w:t>
      </w:r>
      <w:r w:rsidRPr="00A43179">
        <w:rPr>
          <w:rFonts w:ascii="Times New Roman" w:hAnsi="Times New Roman"/>
          <w:sz w:val="24"/>
          <w:szCs w:val="24"/>
        </w:rPr>
        <w:t>NIM     NAMA</w:t>
      </w:r>
    </w:p>
    <w:p w14:paraId="6C9372E1" w14:textId="77777777" w:rsidR="0049319F" w:rsidRPr="00A43179" w:rsidRDefault="0049319F" w:rsidP="0049319F">
      <w:pPr>
        <w:tabs>
          <w:tab w:val="left" w:pos="0"/>
        </w:tabs>
        <w:jc w:val="center"/>
        <w:rPr>
          <w:rFonts w:ascii="Times New Roman" w:hAnsi="Times New Roman"/>
          <w:sz w:val="24"/>
          <w:szCs w:val="24"/>
        </w:rPr>
      </w:pPr>
      <w:r>
        <w:rPr>
          <w:rFonts w:ascii="Times New Roman" w:hAnsi="Times New Roman"/>
          <w:sz w:val="24"/>
          <w:szCs w:val="24"/>
        </w:rPr>
        <w:tab/>
        <w:t xml:space="preserve">        11317014     </w:t>
      </w:r>
      <w:r w:rsidRPr="00A43179">
        <w:rPr>
          <w:rFonts w:ascii="Times New Roman" w:hAnsi="Times New Roman"/>
          <w:sz w:val="24"/>
          <w:szCs w:val="24"/>
        </w:rPr>
        <w:t>Yohana Purba</w:t>
      </w:r>
    </w:p>
    <w:p w14:paraId="6FAB2622" w14:textId="77777777" w:rsidR="0049319F" w:rsidRDefault="0049319F" w:rsidP="0049319F">
      <w:pPr>
        <w:ind w:left="1134"/>
        <w:jc w:val="center"/>
        <w:rPr>
          <w:rFonts w:ascii="Times New Roman" w:hAnsi="Times New Roman"/>
          <w:sz w:val="24"/>
          <w:szCs w:val="24"/>
        </w:rPr>
      </w:pPr>
      <w:r>
        <w:rPr>
          <w:rFonts w:ascii="Times New Roman" w:hAnsi="Times New Roman"/>
          <w:sz w:val="24"/>
          <w:szCs w:val="24"/>
        </w:rPr>
        <w:t xml:space="preserve">                                         11317017      Grace Anastasya Megawati </w:t>
      </w:r>
      <w:r w:rsidRPr="00A43179">
        <w:rPr>
          <w:rFonts w:ascii="Times New Roman" w:hAnsi="Times New Roman"/>
          <w:sz w:val="24"/>
          <w:szCs w:val="24"/>
        </w:rPr>
        <w:t>Sihombing</w:t>
      </w:r>
    </w:p>
    <w:p w14:paraId="13E2E50F" w14:textId="77777777" w:rsidR="0049319F" w:rsidRDefault="0049319F" w:rsidP="0049319F">
      <w:pPr>
        <w:ind w:left="1134"/>
        <w:jc w:val="center"/>
        <w:rPr>
          <w:rFonts w:ascii="Times New Roman" w:hAnsi="Times New Roman"/>
          <w:sz w:val="24"/>
          <w:szCs w:val="24"/>
        </w:rPr>
      </w:pPr>
      <w:r>
        <w:rPr>
          <w:rFonts w:ascii="Times New Roman" w:hAnsi="Times New Roman"/>
          <w:sz w:val="24"/>
          <w:szCs w:val="24"/>
        </w:rPr>
        <w:t xml:space="preserve">                   </w:t>
      </w:r>
      <w:r w:rsidRPr="00A43179">
        <w:rPr>
          <w:rFonts w:ascii="Times New Roman" w:hAnsi="Times New Roman"/>
          <w:sz w:val="24"/>
          <w:szCs w:val="24"/>
        </w:rPr>
        <w:t>11317046     Amsal Marulitua Sianipar</w:t>
      </w:r>
      <w:r w:rsidRPr="00A43179">
        <w:rPr>
          <w:rFonts w:ascii="Times New Roman" w:hAnsi="Times New Roman"/>
          <w:sz w:val="24"/>
          <w:szCs w:val="24"/>
        </w:rPr>
        <w:br/>
      </w:r>
    </w:p>
    <w:p w14:paraId="027A29EC" w14:textId="77777777" w:rsidR="0049319F" w:rsidRPr="00A43179" w:rsidRDefault="0049319F" w:rsidP="0049319F">
      <w:pPr>
        <w:ind w:left="1134"/>
        <w:jc w:val="center"/>
        <w:rPr>
          <w:rFonts w:ascii="Times New Roman" w:hAnsi="Times New Roman"/>
          <w:sz w:val="24"/>
          <w:szCs w:val="24"/>
        </w:rPr>
      </w:pPr>
    </w:p>
    <w:p w14:paraId="23A7026D" w14:textId="77777777" w:rsidR="0049319F" w:rsidRPr="00A43179" w:rsidRDefault="0049319F" w:rsidP="0049319F">
      <w:pPr>
        <w:ind w:left="1134"/>
        <w:jc w:val="center"/>
        <w:rPr>
          <w:rFonts w:ascii="Times New Roman" w:hAnsi="Times New Roman"/>
          <w:sz w:val="24"/>
          <w:szCs w:val="24"/>
        </w:rPr>
      </w:pPr>
    </w:p>
    <w:p w14:paraId="5914D236" w14:textId="77777777" w:rsidR="0049319F" w:rsidRPr="00A43179" w:rsidRDefault="0049319F" w:rsidP="0049319F">
      <w:pPr>
        <w:ind w:left="1134"/>
        <w:jc w:val="center"/>
        <w:rPr>
          <w:rFonts w:ascii="Times New Roman" w:hAnsi="Times New Roman"/>
          <w:sz w:val="24"/>
          <w:szCs w:val="24"/>
        </w:rPr>
      </w:pPr>
    </w:p>
    <w:p w14:paraId="4A3B0E4A" w14:textId="77777777" w:rsidR="00844149" w:rsidRDefault="00844149" w:rsidP="0049319F">
      <w:pPr>
        <w:pStyle w:val="Title"/>
        <w:jc w:val="left"/>
        <w:rPr>
          <w:rFonts w:ascii="Times New Roman" w:hAnsi="Times New Roman"/>
          <w:b w:val="0"/>
          <w:sz w:val="24"/>
          <w:szCs w:val="24"/>
        </w:rPr>
      </w:pPr>
    </w:p>
    <w:p w14:paraId="0C55C402" w14:textId="43238202" w:rsidR="0049319F" w:rsidRPr="00A43179" w:rsidRDefault="0049319F" w:rsidP="0049319F">
      <w:pPr>
        <w:pStyle w:val="Title"/>
        <w:jc w:val="left"/>
        <w:rPr>
          <w:rFonts w:ascii="Times New Roman" w:hAnsi="Times New Roman"/>
          <w:sz w:val="24"/>
          <w:szCs w:val="24"/>
          <w:lang w:val="sv-SE"/>
        </w:rPr>
      </w:pPr>
      <w:r w:rsidRPr="00A43179">
        <w:rPr>
          <w:rFonts w:ascii="Times New Roman" w:hAnsi="Times New Roman"/>
          <w:sz w:val="24"/>
          <w:szCs w:val="24"/>
        </w:rPr>
        <w:br/>
        <w:t xml:space="preserve">                              </w:t>
      </w:r>
      <w:r w:rsidRPr="00A43179">
        <w:rPr>
          <w:rFonts w:ascii="Times New Roman" w:hAnsi="Times New Roman"/>
          <w:sz w:val="24"/>
          <w:szCs w:val="24"/>
          <w:lang w:val="sv-SE"/>
        </w:rPr>
        <w:t>FAKULTAS INFORMASI DAN TEKNIK ELEKTRO</w:t>
      </w:r>
      <w:r w:rsidRPr="00A43179">
        <w:rPr>
          <w:rFonts w:ascii="Times New Roman" w:hAnsi="Times New Roman"/>
          <w:sz w:val="24"/>
          <w:szCs w:val="24"/>
          <w:lang w:val="sv-SE"/>
        </w:rPr>
        <w:br/>
        <w:t xml:space="preserve">    </w:t>
      </w:r>
      <w:r>
        <w:rPr>
          <w:rFonts w:ascii="Times New Roman" w:hAnsi="Times New Roman"/>
          <w:sz w:val="24"/>
          <w:szCs w:val="24"/>
          <w:lang w:val="sv-SE"/>
        </w:rPr>
        <w:t xml:space="preserve">                            </w:t>
      </w:r>
      <w:r w:rsidRPr="00A43179">
        <w:rPr>
          <w:rFonts w:ascii="Times New Roman" w:hAnsi="Times New Roman"/>
          <w:sz w:val="24"/>
          <w:szCs w:val="24"/>
          <w:lang w:val="sv-SE"/>
        </w:rPr>
        <w:t>PROGRAM</w:t>
      </w:r>
      <w:r>
        <w:rPr>
          <w:rFonts w:ascii="Times New Roman" w:hAnsi="Times New Roman"/>
          <w:sz w:val="24"/>
          <w:szCs w:val="24"/>
          <w:lang w:val="sv-SE"/>
        </w:rPr>
        <w:t xml:space="preserve"> STUDI</w:t>
      </w:r>
      <w:r w:rsidR="00A61751">
        <w:rPr>
          <w:rFonts w:ascii="Times New Roman" w:hAnsi="Times New Roman"/>
          <w:sz w:val="24"/>
          <w:szCs w:val="24"/>
          <w:lang w:val="sv-SE"/>
        </w:rPr>
        <w:t xml:space="preserve"> DIII</w:t>
      </w:r>
      <w:r w:rsidRPr="00A43179">
        <w:rPr>
          <w:rFonts w:ascii="Times New Roman" w:hAnsi="Times New Roman"/>
          <w:sz w:val="24"/>
          <w:szCs w:val="24"/>
          <w:lang w:val="sv-SE"/>
        </w:rPr>
        <w:t xml:space="preserve"> TEKNOLOGI INFORMASI</w:t>
      </w:r>
    </w:p>
    <w:p w14:paraId="56A00B11" w14:textId="77777777" w:rsidR="00844149" w:rsidRDefault="0049319F" w:rsidP="0049319F">
      <w:pPr>
        <w:ind w:left="1134"/>
        <w:rPr>
          <w:rFonts w:ascii="Times New Roman" w:hAnsi="Times New Roman"/>
          <w:b/>
          <w:sz w:val="24"/>
          <w:szCs w:val="24"/>
          <w:lang w:val="sv-SE"/>
        </w:rPr>
      </w:pPr>
      <w:r w:rsidRPr="00A43179">
        <w:rPr>
          <w:rFonts w:ascii="Times New Roman" w:hAnsi="Times New Roman"/>
          <w:sz w:val="24"/>
          <w:szCs w:val="24"/>
          <w:lang w:val="sv-SE"/>
        </w:rPr>
        <w:br/>
      </w:r>
      <w:r w:rsidRPr="005A4C5A">
        <w:rPr>
          <w:rFonts w:ascii="Times New Roman" w:hAnsi="Times New Roman"/>
          <w:b/>
          <w:sz w:val="24"/>
          <w:szCs w:val="24"/>
          <w:lang w:val="sv-SE"/>
        </w:rPr>
        <w:t xml:space="preserve">                                </w:t>
      </w:r>
      <w:r>
        <w:rPr>
          <w:rFonts w:ascii="Times New Roman" w:hAnsi="Times New Roman"/>
          <w:b/>
          <w:sz w:val="24"/>
          <w:szCs w:val="24"/>
          <w:lang w:val="sv-SE"/>
        </w:rPr>
        <w:t xml:space="preserve">                </w:t>
      </w:r>
      <w:r w:rsidRPr="005A4C5A">
        <w:rPr>
          <w:rFonts w:ascii="Times New Roman" w:hAnsi="Times New Roman"/>
          <w:b/>
          <w:sz w:val="24"/>
          <w:szCs w:val="24"/>
          <w:lang w:val="sv-SE"/>
        </w:rPr>
        <w:t>LAGUBOTI</w:t>
      </w:r>
      <w:r w:rsidRPr="005A4C5A">
        <w:rPr>
          <w:rFonts w:ascii="Times New Roman" w:hAnsi="Times New Roman"/>
          <w:b/>
          <w:sz w:val="24"/>
          <w:szCs w:val="24"/>
          <w:lang w:val="sv-SE"/>
        </w:rPr>
        <w:br/>
        <w:t xml:space="preserve">                           </w:t>
      </w:r>
      <w:r w:rsidR="00844149">
        <w:rPr>
          <w:rFonts w:ascii="Times New Roman" w:hAnsi="Times New Roman"/>
          <w:b/>
          <w:sz w:val="24"/>
          <w:szCs w:val="24"/>
          <w:lang w:val="sv-SE"/>
        </w:rPr>
        <w:t xml:space="preserve">                      </w:t>
      </w:r>
      <w:r w:rsidR="00844149">
        <w:rPr>
          <w:rFonts w:ascii="Times New Roman" w:hAnsi="Times New Roman"/>
          <w:b/>
          <w:sz w:val="24"/>
          <w:szCs w:val="24"/>
          <w:lang w:val="sv-SE"/>
        </w:rPr>
        <w:tab/>
        <w:t xml:space="preserve"> </w:t>
      </w:r>
    </w:p>
    <w:p w14:paraId="514D285D" w14:textId="3C50B6F2" w:rsidR="0049319F" w:rsidRPr="0091094F" w:rsidRDefault="0049319F" w:rsidP="005A1C55">
      <w:pPr>
        <w:ind w:left="4320"/>
        <w:rPr>
          <w:lang w:val="es-ES"/>
        </w:rPr>
        <w:sectPr w:rsidR="0049319F" w:rsidRPr="0091094F" w:rsidSect="00FF7178">
          <w:pgSz w:w="11907" w:h="16840" w:code="9"/>
          <w:pgMar w:top="1418" w:right="1418" w:bottom="1418" w:left="1797" w:header="720" w:footer="720" w:gutter="0"/>
          <w:pgNumType w:start="1"/>
          <w:cols w:space="720"/>
          <w:titlePg/>
          <w:docGrid w:linePitch="360"/>
        </w:sectPr>
      </w:pPr>
      <w:r>
        <w:rPr>
          <w:rFonts w:ascii="Times New Roman" w:hAnsi="Times New Roman"/>
          <w:b/>
          <w:sz w:val="24"/>
          <w:szCs w:val="24"/>
          <w:lang w:val="sv-SE"/>
        </w:rPr>
        <w:t>2020</w:t>
      </w:r>
    </w:p>
    <w:p w14:paraId="18125500" w14:textId="77777777" w:rsidR="00060C2D" w:rsidRPr="0091094F" w:rsidRDefault="00060C2D" w:rsidP="00D61C19">
      <w:pPr>
        <w:rPr>
          <w:rFonts w:ascii="Times New Roman" w:hAnsi="Times New Roman"/>
          <w:noProof/>
          <w:sz w:val="24"/>
          <w:szCs w:val="24"/>
        </w:rPr>
      </w:pPr>
    </w:p>
    <w:p w14:paraId="125392FB" w14:textId="77777777" w:rsidR="0025339F" w:rsidRPr="0091094F" w:rsidRDefault="0025339F" w:rsidP="00B72A11">
      <w:pPr>
        <w:pStyle w:val="guideline"/>
        <w:rPr>
          <w:rFonts w:ascii="Times New Roman" w:hAnsi="Times New Roman"/>
          <w:sz w:val="24"/>
          <w:szCs w:val="24"/>
          <w:lang w:val="sv-SE"/>
        </w:rPr>
      </w:pPr>
    </w:p>
    <w:p w14:paraId="2B3A6095" w14:textId="77777777" w:rsidR="00060C2D" w:rsidRPr="0091094F" w:rsidRDefault="00060C2D" w:rsidP="00060C2D">
      <w:pPr>
        <w:spacing w:line="360" w:lineRule="auto"/>
        <w:ind w:left="1134"/>
        <w:jc w:val="center"/>
        <w:rPr>
          <w:rFonts w:ascii="Times New Roman" w:hAnsi="Times New Roman"/>
          <w:sz w:val="24"/>
          <w:szCs w:val="24"/>
          <w:lang w:val="sv-SE"/>
        </w:rPr>
      </w:pPr>
      <w:r w:rsidRPr="0091094F">
        <w:rPr>
          <w:rFonts w:ascii="Times New Roman" w:hAnsi="Times New Roman"/>
          <w:b/>
          <w:sz w:val="24"/>
          <w:szCs w:val="24"/>
          <w:lang w:val="sv-SE"/>
        </w:rPr>
        <w:t>HALAMAN PERNYATAAN ORISINALITAS</w:t>
      </w:r>
      <w:r w:rsidRPr="0091094F">
        <w:rPr>
          <w:rFonts w:ascii="Times New Roman" w:hAnsi="Times New Roman"/>
          <w:sz w:val="24"/>
          <w:szCs w:val="24"/>
          <w:lang w:val="sv-SE"/>
        </w:rPr>
        <w:t xml:space="preserve"> </w:t>
      </w:r>
      <w:r w:rsidRPr="0091094F">
        <w:rPr>
          <w:rFonts w:ascii="Times New Roman" w:hAnsi="Times New Roman"/>
          <w:sz w:val="24"/>
          <w:szCs w:val="24"/>
          <w:lang w:val="sv-SE"/>
        </w:rPr>
        <w:br/>
      </w:r>
      <w:r w:rsidRPr="0091094F">
        <w:rPr>
          <w:rFonts w:ascii="Times New Roman" w:hAnsi="Times New Roman"/>
          <w:sz w:val="24"/>
          <w:szCs w:val="24"/>
          <w:lang w:val="sv-SE"/>
        </w:rPr>
        <w:br/>
      </w:r>
      <w:r w:rsidRPr="0091094F">
        <w:rPr>
          <w:rFonts w:ascii="Times New Roman" w:hAnsi="Times New Roman"/>
          <w:sz w:val="24"/>
          <w:szCs w:val="24"/>
          <w:lang w:val="sv-SE"/>
        </w:rPr>
        <w:br/>
        <w:t>Tugas Akhir ini  adalah hasil karya saya sendiri,</w:t>
      </w:r>
    </w:p>
    <w:p w14:paraId="7997ECD9" w14:textId="77777777" w:rsidR="00060C2D" w:rsidRPr="0091094F" w:rsidRDefault="00060C2D" w:rsidP="00060C2D">
      <w:pPr>
        <w:spacing w:line="360" w:lineRule="auto"/>
        <w:ind w:left="1134"/>
        <w:jc w:val="center"/>
        <w:rPr>
          <w:rFonts w:ascii="Times New Roman" w:hAnsi="Times New Roman"/>
          <w:sz w:val="24"/>
          <w:szCs w:val="24"/>
          <w:lang w:val="sv-SE"/>
        </w:rPr>
      </w:pPr>
      <w:r w:rsidRPr="0091094F">
        <w:rPr>
          <w:rFonts w:ascii="Times New Roman" w:hAnsi="Times New Roman"/>
          <w:sz w:val="24"/>
          <w:szCs w:val="24"/>
          <w:lang w:val="sv-SE"/>
        </w:rPr>
        <w:t>dan semua sumber baik yang dikutip maupun dirujuk</w:t>
      </w:r>
    </w:p>
    <w:p w14:paraId="54662DED" w14:textId="77777777" w:rsidR="00060C2D" w:rsidRPr="0091094F" w:rsidRDefault="00060C2D" w:rsidP="00060C2D">
      <w:pPr>
        <w:spacing w:line="360" w:lineRule="auto"/>
        <w:jc w:val="center"/>
        <w:rPr>
          <w:rFonts w:ascii="Times New Roman" w:hAnsi="Times New Roman"/>
          <w:sz w:val="24"/>
          <w:szCs w:val="24"/>
          <w:lang w:val="sv-SE"/>
        </w:rPr>
      </w:pPr>
      <w:r w:rsidRPr="0091094F">
        <w:rPr>
          <w:rFonts w:ascii="Times New Roman" w:hAnsi="Times New Roman"/>
          <w:sz w:val="24"/>
          <w:szCs w:val="24"/>
          <w:lang w:val="sv-SE"/>
        </w:rPr>
        <w:t>telah saya nyatakan dengan benar.</w:t>
      </w:r>
      <w:r w:rsidRPr="0091094F">
        <w:rPr>
          <w:rFonts w:ascii="Times New Roman" w:hAnsi="Times New Roman"/>
          <w:sz w:val="24"/>
          <w:szCs w:val="24"/>
          <w:lang w:val="sv-SE"/>
        </w:rPr>
        <w:br/>
      </w:r>
      <w:r w:rsidRPr="0091094F">
        <w:rPr>
          <w:rFonts w:ascii="Times New Roman" w:hAnsi="Times New Roman"/>
          <w:sz w:val="24"/>
          <w:szCs w:val="24"/>
          <w:lang w:val="sv-SE"/>
        </w:rPr>
        <w:br/>
      </w:r>
    </w:p>
    <w:p w14:paraId="6EFCC8EB" w14:textId="38BEF7CA" w:rsidR="00FF53AF" w:rsidRDefault="00B02E0E" w:rsidP="003D703C">
      <w:pPr>
        <w:spacing w:line="360" w:lineRule="auto"/>
        <w:ind w:left="2070" w:hanging="180"/>
        <w:rPr>
          <w:rFonts w:ascii="Times New Roman" w:hAnsi="Times New Roman"/>
          <w:sz w:val="24"/>
          <w:szCs w:val="24"/>
          <w:lang w:val="sv-SE"/>
        </w:rPr>
      </w:pPr>
      <w:r>
        <w:rPr>
          <w:rFonts w:ascii="Times New Roman" w:hAnsi="Times New Roman"/>
          <w:sz w:val="24"/>
          <w:szCs w:val="24"/>
          <w:lang w:val="sv-SE"/>
        </w:rPr>
        <w:t xml:space="preserve">     NAMA                     </w:t>
      </w:r>
      <w:r w:rsidR="007E1EC0">
        <w:rPr>
          <w:rFonts w:ascii="Times New Roman" w:hAnsi="Times New Roman"/>
          <w:sz w:val="24"/>
          <w:szCs w:val="24"/>
          <w:lang w:val="sv-SE"/>
        </w:rPr>
        <w:tab/>
      </w:r>
      <w:r w:rsidR="00FF53AF" w:rsidRPr="00A43179">
        <w:rPr>
          <w:rFonts w:ascii="Times New Roman" w:hAnsi="Times New Roman"/>
          <w:sz w:val="24"/>
          <w:szCs w:val="24"/>
          <w:lang w:val="sv-SE"/>
        </w:rPr>
        <w:t xml:space="preserve">: </w:t>
      </w:r>
      <w:r>
        <w:rPr>
          <w:rFonts w:ascii="Times New Roman" w:hAnsi="Times New Roman"/>
          <w:sz w:val="24"/>
          <w:szCs w:val="24"/>
          <w:lang w:val="sv-SE"/>
        </w:rPr>
        <w:t>Yohana Purba</w:t>
      </w:r>
    </w:p>
    <w:p w14:paraId="7000389B" w14:textId="77777777" w:rsidR="003D703C" w:rsidRPr="00A43179" w:rsidRDefault="003D703C" w:rsidP="003D703C">
      <w:pPr>
        <w:spacing w:line="360" w:lineRule="auto"/>
        <w:ind w:left="2070" w:hanging="180"/>
        <w:rPr>
          <w:rFonts w:ascii="Times New Roman" w:hAnsi="Times New Roman"/>
          <w:sz w:val="24"/>
          <w:szCs w:val="24"/>
          <w:lang w:val="sv-SE"/>
        </w:rPr>
      </w:pPr>
    </w:p>
    <w:p w14:paraId="72B4C7D2" w14:textId="4549BC05" w:rsidR="00FF53AF" w:rsidRPr="00A43179" w:rsidRDefault="00FF53AF" w:rsidP="003D703C">
      <w:pPr>
        <w:spacing w:line="360" w:lineRule="auto"/>
        <w:ind w:left="2070" w:hanging="180"/>
        <w:rPr>
          <w:rFonts w:ascii="Times New Roman" w:hAnsi="Times New Roman"/>
          <w:sz w:val="24"/>
          <w:szCs w:val="24"/>
          <w:lang w:val="sv-SE"/>
        </w:rPr>
      </w:pPr>
      <w:r w:rsidRPr="00A43179">
        <w:rPr>
          <w:rFonts w:ascii="Times New Roman" w:hAnsi="Times New Roman"/>
          <w:sz w:val="24"/>
          <w:szCs w:val="24"/>
          <w:lang w:val="sv-SE"/>
        </w:rPr>
        <w:t xml:space="preserve">     NIM     </w:t>
      </w:r>
      <w:r w:rsidR="00B02E0E">
        <w:rPr>
          <w:rFonts w:ascii="Times New Roman" w:hAnsi="Times New Roman"/>
          <w:sz w:val="24"/>
          <w:szCs w:val="24"/>
          <w:lang w:val="sv-SE"/>
        </w:rPr>
        <w:t xml:space="preserve">                </w:t>
      </w:r>
      <w:r w:rsidR="003D703C">
        <w:rPr>
          <w:rFonts w:ascii="Times New Roman" w:hAnsi="Times New Roman"/>
          <w:sz w:val="24"/>
          <w:szCs w:val="24"/>
          <w:lang w:val="sv-SE"/>
        </w:rPr>
        <w:tab/>
      </w:r>
      <w:r w:rsidR="00B02E0E">
        <w:rPr>
          <w:rFonts w:ascii="Times New Roman" w:hAnsi="Times New Roman"/>
          <w:sz w:val="24"/>
          <w:szCs w:val="24"/>
          <w:lang w:val="sv-SE"/>
        </w:rPr>
        <w:t>: 11317014</w:t>
      </w:r>
    </w:p>
    <w:p w14:paraId="43981E84" w14:textId="2B960402" w:rsidR="007E1EC0" w:rsidRDefault="007E1EC0" w:rsidP="003D703C">
      <w:pPr>
        <w:spacing w:line="360" w:lineRule="auto"/>
        <w:ind w:left="2070" w:hanging="180"/>
        <w:rPr>
          <w:rFonts w:ascii="Times New Roman" w:hAnsi="Times New Roman"/>
          <w:sz w:val="24"/>
          <w:szCs w:val="24"/>
          <w:lang w:val="es-ES"/>
        </w:rPr>
      </w:pPr>
      <w:r>
        <w:rPr>
          <w:rFonts w:ascii="Times New Roman" w:hAnsi="Times New Roman"/>
          <w:sz w:val="24"/>
          <w:szCs w:val="24"/>
          <w:lang w:val="es-ES"/>
        </w:rPr>
        <w:t xml:space="preserve">     TANDA TANGAN</w:t>
      </w:r>
      <w:r>
        <w:rPr>
          <w:rFonts w:ascii="Times New Roman" w:hAnsi="Times New Roman"/>
          <w:sz w:val="24"/>
          <w:szCs w:val="24"/>
          <w:lang w:val="es-ES"/>
        </w:rPr>
        <w:tab/>
        <w:t xml:space="preserve"> :</w:t>
      </w:r>
      <w:r w:rsidRPr="007E1EC0">
        <w:rPr>
          <w:rFonts w:ascii="Times New Roman" w:hAnsi="Times New Roman"/>
          <w:noProof/>
          <w:sz w:val="24"/>
          <w:szCs w:val="24"/>
        </w:rPr>
        <w:t xml:space="preserve"> </w:t>
      </w:r>
      <w:r w:rsidRPr="007E1EC0">
        <w:rPr>
          <w:rFonts w:ascii="Times New Roman" w:hAnsi="Times New Roman"/>
          <w:noProof/>
          <w:sz w:val="24"/>
          <w:szCs w:val="24"/>
        </w:rPr>
        <w:drawing>
          <wp:inline distT="0" distB="0" distL="0" distR="0" wp14:anchorId="23C1629E" wp14:editId="4CF0FAE0">
            <wp:extent cx="444500" cy="348122"/>
            <wp:effectExtent l="0" t="0" r="0" b="0"/>
            <wp:docPr id="12" name="Picture 12" descr="C:\Users\LENOVO\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Pictures\Untitled.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4028" cy="371247"/>
                    </a:xfrm>
                    <a:prstGeom prst="rect">
                      <a:avLst/>
                    </a:prstGeom>
                    <a:noFill/>
                    <a:ln>
                      <a:noFill/>
                    </a:ln>
                  </pic:spPr>
                </pic:pic>
              </a:graphicData>
            </a:graphic>
          </wp:inline>
        </w:drawing>
      </w:r>
      <w:r>
        <w:rPr>
          <w:rFonts w:ascii="Times New Roman" w:hAnsi="Times New Roman"/>
          <w:sz w:val="24"/>
          <w:szCs w:val="24"/>
          <w:lang w:val="es-ES"/>
        </w:rPr>
        <w:tab/>
      </w:r>
    </w:p>
    <w:p w14:paraId="1C62A539" w14:textId="3DD77F2D" w:rsidR="00FF53AF" w:rsidRPr="00A43179" w:rsidRDefault="007E1EC0" w:rsidP="003D703C">
      <w:pPr>
        <w:spacing w:line="360" w:lineRule="auto"/>
        <w:ind w:left="2070" w:hanging="180"/>
        <w:rPr>
          <w:rFonts w:ascii="Times New Roman" w:hAnsi="Times New Roman"/>
          <w:sz w:val="24"/>
          <w:szCs w:val="24"/>
          <w:lang w:val="sv-SE"/>
        </w:rPr>
      </w:pPr>
      <w:r w:rsidRPr="007E1EC0">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14:paraId="0F693EC5" w14:textId="1C570FB7" w:rsidR="00FF53AF" w:rsidRPr="00A43179" w:rsidRDefault="00FF53AF" w:rsidP="003D703C">
      <w:pPr>
        <w:ind w:left="2070" w:hanging="180"/>
        <w:jc w:val="both"/>
        <w:rPr>
          <w:rFonts w:ascii="Times New Roman" w:hAnsi="Times New Roman"/>
          <w:sz w:val="24"/>
          <w:szCs w:val="24"/>
          <w:lang w:val="es-ES"/>
        </w:rPr>
      </w:pPr>
      <w:r w:rsidRPr="00A43179">
        <w:rPr>
          <w:rFonts w:ascii="Times New Roman" w:hAnsi="Times New Roman"/>
          <w:sz w:val="24"/>
          <w:szCs w:val="24"/>
          <w:lang w:val="es-ES"/>
        </w:rPr>
        <w:t xml:space="preserve">     TANGGAL</w:t>
      </w:r>
      <w:r w:rsidRPr="00A43179">
        <w:rPr>
          <w:rFonts w:ascii="Times New Roman" w:hAnsi="Times New Roman"/>
          <w:sz w:val="24"/>
          <w:szCs w:val="24"/>
          <w:lang w:val="es-ES"/>
        </w:rPr>
        <w:tab/>
        <w:t xml:space="preserve">  </w:t>
      </w:r>
      <w:r w:rsidR="007E1EC0">
        <w:rPr>
          <w:rFonts w:ascii="Times New Roman" w:hAnsi="Times New Roman"/>
          <w:sz w:val="24"/>
          <w:szCs w:val="24"/>
          <w:lang w:val="es-ES"/>
        </w:rPr>
        <w:tab/>
        <w:t xml:space="preserve"> </w:t>
      </w:r>
      <w:r w:rsidR="00A309FA">
        <w:rPr>
          <w:rFonts w:ascii="Times New Roman" w:hAnsi="Times New Roman"/>
          <w:sz w:val="24"/>
          <w:szCs w:val="24"/>
          <w:lang w:val="es-ES"/>
        </w:rPr>
        <w:t xml:space="preserve">: </w:t>
      </w:r>
      <w:r w:rsidR="007E1EC0">
        <w:rPr>
          <w:rFonts w:ascii="Times New Roman" w:hAnsi="Times New Roman"/>
          <w:sz w:val="24"/>
          <w:szCs w:val="24"/>
          <w:lang w:val="es-ES"/>
        </w:rPr>
        <w:t>3 Agustus</w:t>
      </w:r>
      <w:r w:rsidR="00A309FA">
        <w:rPr>
          <w:rFonts w:ascii="Times New Roman" w:hAnsi="Times New Roman"/>
          <w:sz w:val="24"/>
          <w:szCs w:val="24"/>
          <w:lang w:val="es-ES"/>
        </w:rPr>
        <w:t xml:space="preserve"> 2020</w:t>
      </w:r>
    </w:p>
    <w:p w14:paraId="5399D4D8" w14:textId="744BC7B6" w:rsidR="00FF53AF" w:rsidRDefault="00FF53AF" w:rsidP="003D703C">
      <w:pPr>
        <w:ind w:left="2070" w:hanging="180"/>
        <w:jc w:val="both"/>
        <w:rPr>
          <w:rFonts w:ascii="Times New Roman" w:hAnsi="Times New Roman"/>
          <w:sz w:val="24"/>
          <w:szCs w:val="24"/>
          <w:lang w:val="es-ES"/>
        </w:rPr>
      </w:pPr>
    </w:p>
    <w:p w14:paraId="15D609B2" w14:textId="77777777" w:rsidR="00FF53AF" w:rsidRPr="00A43179" w:rsidRDefault="00FF53AF" w:rsidP="003D703C">
      <w:pPr>
        <w:ind w:left="2070" w:hanging="180"/>
        <w:jc w:val="both"/>
        <w:rPr>
          <w:rFonts w:ascii="Times New Roman" w:hAnsi="Times New Roman"/>
          <w:sz w:val="24"/>
          <w:szCs w:val="24"/>
          <w:lang w:val="es-ES"/>
        </w:rPr>
      </w:pPr>
    </w:p>
    <w:p w14:paraId="4F3EB9D2" w14:textId="19D585BC" w:rsidR="00FF53AF" w:rsidRDefault="00B02E0E" w:rsidP="003D703C">
      <w:pPr>
        <w:spacing w:line="360" w:lineRule="auto"/>
        <w:ind w:left="1350" w:firstLine="720"/>
        <w:rPr>
          <w:rFonts w:ascii="Times New Roman" w:hAnsi="Times New Roman"/>
          <w:sz w:val="24"/>
          <w:szCs w:val="24"/>
          <w:lang w:val="sv-SE"/>
        </w:rPr>
      </w:pPr>
      <w:r>
        <w:rPr>
          <w:rFonts w:ascii="Times New Roman" w:hAnsi="Times New Roman"/>
          <w:sz w:val="24"/>
          <w:szCs w:val="24"/>
          <w:lang w:val="sv-SE"/>
        </w:rPr>
        <w:t xml:space="preserve"> </w:t>
      </w:r>
      <w:r w:rsidR="00FF53AF" w:rsidRPr="00A43179">
        <w:rPr>
          <w:rFonts w:ascii="Times New Roman" w:hAnsi="Times New Roman"/>
          <w:sz w:val="24"/>
          <w:szCs w:val="24"/>
          <w:lang w:val="sv-SE"/>
        </w:rPr>
        <w:t xml:space="preserve">NAMA                    </w:t>
      </w:r>
      <w:r w:rsidR="003D703C">
        <w:rPr>
          <w:rFonts w:ascii="Times New Roman" w:hAnsi="Times New Roman"/>
          <w:sz w:val="24"/>
          <w:szCs w:val="24"/>
          <w:lang w:val="sv-SE"/>
        </w:rPr>
        <w:t xml:space="preserve">   </w:t>
      </w:r>
      <w:r w:rsidR="00FF53AF" w:rsidRPr="00A43179">
        <w:rPr>
          <w:rFonts w:ascii="Times New Roman" w:hAnsi="Times New Roman"/>
          <w:sz w:val="24"/>
          <w:szCs w:val="24"/>
          <w:lang w:val="sv-SE"/>
        </w:rPr>
        <w:t xml:space="preserve">  : </w:t>
      </w:r>
      <w:r>
        <w:rPr>
          <w:rFonts w:ascii="Times New Roman" w:hAnsi="Times New Roman"/>
          <w:sz w:val="24"/>
          <w:szCs w:val="24"/>
          <w:lang w:val="sv-SE"/>
        </w:rPr>
        <w:t>Grace Anastaya Megawati Sihombing</w:t>
      </w:r>
    </w:p>
    <w:p w14:paraId="3801BDB5" w14:textId="2F782CBA" w:rsidR="003D703C" w:rsidRPr="00A43179" w:rsidRDefault="003D703C" w:rsidP="003D703C">
      <w:pPr>
        <w:spacing w:line="360" w:lineRule="auto"/>
        <w:ind w:left="2070" w:hanging="180"/>
        <w:jc w:val="center"/>
        <w:rPr>
          <w:rFonts w:ascii="Times New Roman" w:hAnsi="Times New Roman"/>
          <w:sz w:val="24"/>
          <w:szCs w:val="24"/>
          <w:lang w:val="sv-SE"/>
        </w:rPr>
      </w:pPr>
      <w:r>
        <w:rPr>
          <w:rFonts w:ascii="Times New Roman" w:hAnsi="Times New Roman"/>
          <w:sz w:val="24"/>
          <w:szCs w:val="24"/>
          <w:lang w:val="sv-SE"/>
        </w:rPr>
        <w:t xml:space="preserve"> </w:t>
      </w:r>
    </w:p>
    <w:p w14:paraId="51D8FE2B" w14:textId="3058B496" w:rsidR="003D703C" w:rsidRDefault="00FF53AF" w:rsidP="003D703C">
      <w:pPr>
        <w:spacing w:line="360" w:lineRule="auto"/>
        <w:ind w:left="2070" w:hanging="180"/>
        <w:rPr>
          <w:rFonts w:ascii="Times New Roman" w:hAnsi="Times New Roman"/>
          <w:sz w:val="24"/>
          <w:szCs w:val="24"/>
          <w:lang w:val="sv-SE"/>
        </w:rPr>
      </w:pPr>
      <w:r w:rsidRPr="00A43179">
        <w:rPr>
          <w:rFonts w:ascii="Times New Roman" w:hAnsi="Times New Roman"/>
          <w:sz w:val="24"/>
          <w:szCs w:val="24"/>
          <w:lang w:val="sv-SE"/>
        </w:rPr>
        <w:t xml:space="preserve">     NIM     </w:t>
      </w:r>
      <w:r w:rsidR="00B02E0E">
        <w:rPr>
          <w:rFonts w:ascii="Times New Roman" w:hAnsi="Times New Roman"/>
          <w:sz w:val="24"/>
          <w:szCs w:val="24"/>
          <w:lang w:val="sv-SE"/>
        </w:rPr>
        <w:t xml:space="preserve">                      </w:t>
      </w:r>
      <w:r w:rsidR="003D703C">
        <w:rPr>
          <w:rFonts w:ascii="Times New Roman" w:hAnsi="Times New Roman"/>
          <w:sz w:val="24"/>
          <w:szCs w:val="24"/>
          <w:lang w:val="sv-SE"/>
        </w:rPr>
        <w:t xml:space="preserve"> </w:t>
      </w:r>
      <w:r w:rsidR="00B02E0E">
        <w:rPr>
          <w:rFonts w:ascii="Times New Roman" w:hAnsi="Times New Roman"/>
          <w:sz w:val="24"/>
          <w:szCs w:val="24"/>
          <w:lang w:val="sv-SE"/>
        </w:rPr>
        <w:t>: 11317017</w:t>
      </w:r>
    </w:p>
    <w:p w14:paraId="1BB5F3F7" w14:textId="5614B03D" w:rsidR="00FF53AF" w:rsidRDefault="003D703C" w:rsidP="003D703C">
      <w:pPr>
        <w:spacing w:line="360" w:lineRule="auto"/>
        <w:ind w:left="2070" w:hanging="180"/>
        <w:rPr>
          <w:rFonts w:ascii="Times New Roman" w:hAnsi="Times New Roman"/>
          <w:sz w:val="24"/>
          <w:szCs w:val="24"/>
          <w:lang w:val="es-ES"/>
        </w:rPr>
      </w:pPr>
      <w:r>
        <w:rPr>
          <w:rFonts w:ascii="Times New Roman" w:hAnsi="Times New Roman"/>
          <w:sz w:val="24"/>
          <w:szCs w:val="24"/>
          <w:lang w:val="sv-SE"/>
        </w:rPr>
        <w:t xml:space="preserve">    </w:t>
      </w:r>
      <w:r>
        <w:rPr>
          <w:rFonts w:ascii="Times New Roman" w:hAnsi="Times New Roman"/>
          <w:sz w:val="24"/>
          <w:szCs w:val="24"/>
          <w:lang w:val="es-ES"/>
        </w:rPr>
        <w:t>TANDA TANGAN</w:t>
      </w:r>
      <w:r>
        <w:rPr>
          <w:rFonts w:ascii="Times New Roman" w:hAnsi="Times New Roman"/>
          <w:sz w:val="24"/>
          <w:szCs w:val="24"/>
          <w:lang w:val="es-ES"/>
        </w:rPr>
        <w:tab/>
        <w:t xml:space="preserve"> : </w:t>
      </w:r>
      <w:r>
        <w:rPr>
          <w:noProof/>
        </w:rPr>
        <w:drawing>
          <wp:inline distT="0" distB="0" distL="0" distR="0" wp14:anchorId="02A610A6" wp14:editId="75B98DD0">
            <wp:extent cx="641350" cy="45722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91851" cy="493223"/>
                    </a:xfrm>
                    <a:prstGeom prst="rect">
                      <a:avLst/>
                    </a:prstGeom>
                  </pic:spPr>
                </pic:pic>
              </a:graphicData>
            </a:graphic>
          </wp:inline>
        </w:drawing>
      </w:r>
    </w:p>
    <w:p w14:paraId="35D7AAB0" w14:textId="77777777" w:rsidR="003D703C" w:rsidRPr="00A43179" w:rsidRDefault="003D703C" w:rsidP="003D703C">
      <w:pPr>
        <w:spacing w:line="360" w:lineRule="auto"/>
        <w:ind w:left="2070" w:hanging="180"/>
        <w:jc w:val="center"/>
        <w:rPr>
          <w:rFonts w:ascii="Times New Roman" w:hAnsi="Times New Roman"/>
          <w:sz w:val="24"/>
          <w:szCs w:val="24"/>
          <w:lang w:val="sv-SE"/>
        </w:rPr>
      </w:pPr>
    </w:p>
    <w:p w14:paraId="2E5D0D45" w14:textId="72B9F484" w:rsidR="00FF53AF" w:rsidRPr="00A43179" w:rsidRDefault="003D703C" w:rsidP="003D703C">
      <w:pPr>
        <w:ind w:left="2070" w:hanging="180"/>
        <w:jc w:val="both"/>
        <w:rPr>
          <w:rFonts w:ascii="Times New Roman" w:hAnsi="Times New Roman"/>
          <w:sz w:val="24"/>
          <w:szCs w:val="24"/>
          <w:lang w:val="es-ES"/>
        </w:rPr>
      </w:pPr>
      <w:r>
        <w:rPr>
          <w:rFonts w:ascii="Times New Roman" w:hAnsi="Times New Roman"/>
          <w:sz w:val="24"/>
          <w:szCs w:val="24"/>
          <w:lang w:val="es-ES"/>
        </w:rPr>
        <w:t xml:space="preserve">    </w:t>
      </w:r>
      <w:r w:rsidR="00FF53AF" w:rsidRPr="00A43179">
        <w:rPr>
          <w:rFonts w:ascii="Times New Roman" w:hAnsi="Times New Roman"/>
          <w:sz w:val="24"/>
          <w:szCs w:val="24"/>
          <w:lang w:val="es-ES"/>
        </w:rPr>
        <w:t>TANGGAL</w:t>
      </w:r>
      <w:r w:rsidR="00FF53AF" w:rsidRPr="00A43179">
        <w:rPr>
          <w:rFonts w:ascii="Times New Roman" w:hAnsi="Times New Roman"/>
          <w:sz w:val="24"/>
          <w:szCs w:val="24"/>
          <w:lang w:val="es-ES"/>
        </w:rPr>
        <w:tab/>
        <w:t xml:space="preserve">    </w:t>
      </w:r>
      <w:r>
        <w:rPr>
          <w:rFonts w:ascii="Times New Roman" w:hAnsi="Times New Roman"/>
          <w:sz w:val="24"/>
          <w:szCs w:val="24"/>
          <w:lang w:val="es-ES"/>
        </w:rPr>
        <w:tab/>
        <w:t xml:space="preserve"> </w:t>
      </w:r>
      <w:r w:rsidR="00FF53AF" w:rsidRPr="00A43179">
        <w:rPr>
          <w:rFonts w:ascii="Times New Roman" w:hAnsi="Times New Roman"/>
          <w:sz w:val="24"/>
          <w:szCs w:val="24"/>
          <w:lang w:val="es-ES"/>
        </w:rPr>
        <w:t>:</w:t>
      </w:r>
      <w:r w:rsidR="00A309FA">
        <w:rPr>
          <w:rFonts w:ascii="Times New Roman" w:hAnsi="Times New Roman"/>
          <w:sz w:val="24"/>
          <w:szCs w:val="24"/>
          <w:lang w:val="es-ES"/>
        </w:rPr>
        <w:t xml:space="preserve"> </w:t>
      </w:r>
      <w:r w:rsidR="007E1EC0">
        <w:rPr>
          <w:rFonts w:ascii="Times New Roman" w:hAnsi="Times New Roman"/>
          <w:sz w:val="24"/>
          <w:szCs w:val="24"/>
          <w:lang w:val="es-ES"/>
        </w:rPr>
        <w:t>3 Agustus 2020</w:t>
      </w:r>
    </w:p>
    <w:p w14:paraId="2C596983" w14:textId="77777777" w:rsidR="00FF53AF" w:rsidRPr="00A43179" w:rsidRDefault="00FF53AF" w:rsidP="003D703C">
      <w:pPr>
        <w:ind w:left="2070" w:hanging="180"/>
        <w:jc w:val="both"/>
        <w:rPr>
          <w:rFonts w:ascii="Times New Roman" w:hAnsi="Times New Roman"/>
          <w:sz w:val="24"/>
          <w:szCs w:val="24"/>
          <w:lang w:val="es-ES"/>
        </w:rPr>
      </w:pPr>
    </w:p>
    <w:p w14:paraId="2DA4FCD4" w14:textId="77777777" w:rsidR="000F2203" w:rsidRDefault="000F2203" w:rsidP="003D703C">
      <w:pPr>
        <w:spacing w:line="360" w:lineRule="auto"/>
        <w:ind w:left="2070" w:hanging="180"/>
        <w:rPr>
          <w:rFonts w:ascii="Times New Roman" w:hAnsi="Times New Roman"/>
          <w:sz w:val="24"/>
          <w:szCs w:val="24"/>
          <w:lang w:val="es-ES"/>
        </w:rPr>
      </w:pPr>
    </w:p>
    <w:p w14:paraId="2972C044" w14:textId="62E65C6B" w:rsidR="00FF53AF" w:rsidRDefault="000F2203" w:rsidP="003D703C">
      <w:pPr>
        <w:spacing w:line="360" w:lineRule="auto"/>
        <w:ind w:left="2070" w:hanging="180"/>
        <w:rPr>
          <w:rFonts w:ascii="Times New Roman" w:hAnsi="Times New Roman"/>
          <w:sz w:val="24"/>
          <w:szCs w:val="24"/>
          <w:lang w:val="sv-SE"/>
        </w:rPr>
      </w:pPr>
      <w:r>
        <w:rPr>
          <w:rFonts w:ascii="Times New Roman" w:hAnsi="Times New Roman"/>
          <w:sz w:val="24"/>
          <w:szCs w:val="24"/>
          <w:lang w:val="es-ES"/>
        </w:rPr>
        <w:t xml:space="preserve">  </w:t>
      </w:r>
      <w:r>
        <w:rPr>
          <w:rFonts w:ascii="Times New Roman" w:hAnsi="Times New Roman"/>
          <w:sz w:val="24"/>
          <w:szCs w:val="24"/>
          <w:lang w:val="es-ES"/>
        </w:rPr>
        <w:tab/>
        <w:t xml:space="preserve"> </w:t>
      </w:r>
      <w:r w:rsidR="003D703C">
        <w:rPr>
          <w:rFonts w:ascii="Times New Roman" w:hAnsi="Times New Roman"/>
          <w:sz w:val="24"/>
          <w:szCs w:val="24"/>
          <w:lang w:val="es-ES"/>
        </w:rPr>
        <w:t xml:space="preserve"> </w:t>
      </w:r>
      <w:r w:rsidR="00FF53AF" w:rsidRPr="00A43179">
        <w:rPr>
          <w:rFonts w:ascii="Times New Roman" w:hAnsi="Times New Roman"/>
          <w:sz w:val="24"/>
          <w:szCs w:val="24"/>
          <w:lang w:val="sv-SE"/>
        </w:rPr>
        <w:t xml:space="preserve">NAMA                     </w:t>
      </w:r>
      <w:r w:rsidR="003D703C">
        <w:rPr>
          <w:rFonts w:ascii="Times New Roman" w:hAnsi="Times New Roman"/>
          <w:sz w:val="24"/>
          <w:szCs w:val="24"/>
          <w:lang w:val="sv-SE"/>
        </w:rPr>
        <w:t xml:space="preserve">   </w:t>
      </w:r>
      <w:r w:rsidR="00FF53AF" w:rsidRPr="00A43179">
        <w:rPr>
          <w:rFonts w:ascii="Times New Roman" w:hAnsi="Times New Roman"/>
          <w:sz w:val="24"/>
          <w:szCs w:val="24"/>
          <w:lang w:val="sv-SE"/>
        </w:rPr>
        <w:t xml:space="preserve"> : </w:t>
      </w:r>
      <w:r w:rsidR="00B02E0E" w:rsidRPr="00A43179">
        <w:rPr>
          <w:rFonts w:ascii="Times New Roman" w:hAnsi="Times New Roman"/>
          <w:sz w:val="24"/>
          <w:szCs w:val="24"/>
          <w:lang w:val="sv-SE"/>
        </w:rPr>
        <w:t>Amsal</w:t>
      </w:r>
      <w:r w:rsidR="00B02E0E">
        <w:rPr>
          <w:rFonts w:ascii="Times New Roman" w:hAnsi="Times New Roman"/>
          <w:sz w:val="24"/>
          <w:szCs w:val="24"/>
          <w:lang w:val="sv-SE"/>
        </w:rPr>
        <w:t xml:space="preserve"> Marulitua</w:t>
      </w:r>
      <w:r w:rsidR="00B02E0E" w:rsidRPr="00A43179">
        <w:rPr>
          <w:rFonts w:ascii="Times New Roman" w:hAnsi="Times New Roman"/>
          <w:sz w:val="24"/>
          <w:szCs w:val="24"/>
          <w:lang w:val="sv-SE"/>
        </w:rPr>
        <w:t xml:space="preserve"> Sianipar</w:t>
      </w:r>
    </w:p>
    <w:p w14:paraId="799F0EA7" w14:textId="77777777" w:rsidR="000F2203" w:rsidRPr="00A43179" w:rsidRDefault="000F2203" w:rsidP="003D703C">
      <w:pPr>
        <w:spacing w:line="360" w:lineRule="auto"/>
        <w:ind w:left="2070" w:hanging="180"/>
        <w:rPr>
          <w:rFonts w:ascii="Times New Roman" w:hAnsi="Times New Roman"/>
          <w:sz w:val="24"/>
          <w:szCs w:val="24"/>
          <w:lang w:val="sv-SE"/>
        </w:rPr>
      </w:pPr>
    </w:p>
    <w:p w14:paraId="3246CA8B" w14:textId="00525812" w:rsidR="00FF53AF" w:rsidRPr="00A43179" w:rsidRDefault="000F2203" w:rsidP="003D703C">
      <w:pPr>
        <w:spacing w:line="360" w:lineRule="auto"/>
        <w:ind w:left="2070" w:hanging="180"/>
        <w:rPr>
          <w:rFonts w:ascii="Times New Roman" w:hAnsi="Times New Roman"/>
          <w:sz w:val="24"/>
          <w:szCs w:val="24"/>
          <w:lang w:val="sv-SE"/>
        </w:rPr>
      </w:pPr>
      <w:r>
        <w:rPr>
          <w:rFonts w:ascii="Times New Roman" w:hAnsi="Times New Roman"/>
          <w:sz w:val="24"/>
          <w:szCs w:val="24"/>
          <w:lang w:val="sv-SE"/>
        </w:rPr>
        <w:t xml:space="preserve">    </w:t>
      </w:r>
      <w:r w:rsidR="00FF53AF" w:rsidRPr="00A43179">
        <w:rPr>
          <w:rFonts w:ascii="Times New Roman" w:hAnsi="Times New Roman"/>
          <w:sz w:val="24"/>
          <w:szCs w:val="24"/>
          <w:lang w:val="sv-SE"/>
        </w:rPr>
        <w:t xml:space="preserve">NIM     </w:t>
      </w:r>
      <w:r w:rsidR="00B02E0E">
        <w:rPr>
          <w:rFonts w:ascii="Times New Roman" w:hAnsi="Times New Roman"/>
          <w:sz w:val="24"/>
          <w:szCs w:val="24"/>
          <w:lang w:val="sv-SE"/>
        </w:rPr>
        <w:t xml:space="preserve">                   </w:t>
      </w:r>
      <w:r w:rsidR="003D703C">
        <w:rPr>
          <w:rFonts w:ascii="Times New Roman" w:hAnsi="Times New Roman"/>
          <w:sz w:val="24"/>
          <w:szCs w:val="24"/>
          <w:lang w:val="sv-SE"/>
        </w:rPr>
        <w:t xml:space="preserve">       </w:t>
      </w:r>
      <w:r w:rsidR="00B02E0E">
        <w:rPr>
          <w:rFonts w:ascii="Times New Roman" w:hAnsi="Times New Roman"/>
          <w:sz w:val="24"/>
          <w:szCs w:val="24"/>
          <w:lang w:val="sv-SE"/>
        </w:rPr>
        <w:t>: 11317046</w:t>
      </w:r>
    </w:p>
    <w:p w14:paraId="60D5082B" w14:textId="72096B0D" w:rsidR="00FF53AF" w:rsidRDefault="003D703C" w:rsidP="003D703C">
      <w:pPr>
        <w:spacing w:line="360" w:lineRule="auto"/>
        <w:ind w:left="2070" w:hanging="180"/>
        <w:rPr>
          <w:rFonts w:ascii="Times New Roman" w:hAnsi="Times New Roman"/>
          <w:sz w:val="24"/>
          <w:szCs w:val="24"/>
          <w:lang w:val="es-ES"/>
        </w:rPr>
      </w:pPr>
      <w:r>
        <w:rPr>
          <w:rFonts w:ascii="Times New Roman" w:hAnsi="Times New Roman"/>
          <w:sz w:val="24"/>
          <w:szCs w:val="24"/>
          <w:lang w:val="es-ES"/>
        </w:rPr>
        <w:t xml:space="preserve">    </w:t>
      </w:r>
      <w:r w:rsidR="00FF53AF" w:rsidRPr="00A43179">
        <w:rPr>
          <w:rFonts w:ascii="Times New Roman" w:hAnsi="Times New Roman"/>
          <w:sz w:val="24"/>
          <w:szCs w:val="24"/>
          <w:lang w:val="es-ES"/>
        </w:rPr>
        <w:t>TANDA TANGAN</w:t>
      </w:r>
      <w:r w:rsidR="000F2203">
        <w:rPr>
          <w:rFonts w:ascii="Times New Roman" w:hAnsi="Times New Roman"/>
          <w:sz w:val="24"/>
          <w:szCs w:val="24"/>
          <w:lang w:val="es-ES"/>
        </w:rPr>
        <w:t xml:space="preserve">  </w:t>
      </w:r>
      <w:r>
        <w:rPr>
          <w:rFonts w:ascii="Times New Roman" w:hAnsi="Times New Roman"/>
          <w:sz w:val="24"/>
          <w:szCs w:val="24"/>
          <w:lang w:val="es-ES"/>
        </w:rPr>
        <w:t xml:space="preserve">    </w:t>
      </w:r>
      <w:r w:rsidR="000F2203">
        <w:rPr>
          <w:rFonts w:ascii="Times New Roman" w:hAnsi="Times New Roman"/>
          <w:sz w:val="24"/>
          <w:szCs w:val="24"/>
          <w:lang w:val="es-ES"/>
        </w:rPr>
        <w:t xml:space="preserve"> </w:t>
      </w:r>
      <w:r w:rsidR="00FF53AF" w:rsidRPr="00A43179">
        <w:rPr>
          <w:rFonts w:ascii="Times New Roman" w:hAnsi="Times New Roman"/>
          <w:sz w:val="24"/>
          <w:szCs w:val="24"/>
          <w:lang w:val="es-ES"/>
        </w:rPr>
        <w:t>:</w:t>
      </w:r>
      <w:r w:rsidR="000F2203">
        <w:rPr>
          <w:noProof/>
        </w:rPr>
        <w:drawing>
          <wp:inline distT="0" distB="0" distL="0" distR="0" wp14:anchorId="5F05C1A4" wp14:editId="7AE2190D">
            <wp:extent cx="561712" cy="323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678" cy="357846"/>
                    </a:xfrm>
                    <a:prstGeom prst="rect">
                      <a:avLst/>
                    </a:prstGeom>
                  </pic:spPr>
                </pic:pic>
              </a:graphicData>
            </a:graphic>
          </wp:inline>
        </w:drawing>
      </w:r>
      <w:r w:rsidR="000F2203">
        <w:rPr>
          <w:rFonts w:ascii="Times New Roman" w:hAnsi="Times New Roman"/>
          <w:sz w:val="24"/>
          <w:szCs w:val="24"/>
          <w:lang w:val="es-ES"/>
        </w:rPr>
        <w:t xml:space="preserve"> </w:t>
      </w:r>
    </w:p>
    <w:p w14:paraId="4A8F6193" w14:textId="77777777" w:rsidR="000F2203" w:rsidRPr="00A43179" w:rsidRDefault="000F2203" w:rsidP="003D703C">
      <w:pPr>
        <w:spacing w:line="360" w:lineRule="auto"/>
        <w:ind w:left="2070" w:hanging="180"/>
        <w:rPr>
          <w:rFonts w:ascii="Times New Roman" w:hAnsi="Times New Roman"/>
          <w:sz w:val="24"/>
          <w:szCs w:val="24"/>
          <w:lang w:val="sv-SE"/>
        </w:rPr>
      </w:pPr>
    </w:p>
    <w:p w14:paraId="67A73302" w14:textId="4F219C34" w:rsidR="00FF53AF" w:rsidRPr="00A43179" w:rsidRDefault="000F2203" w:rsidP="003D703C">
      <w:pPr>
        <w:ind w:left="2070" w:hanging="180"/>
        <w:jc w:val="both"/>
        <w:rPr>
          <w:rFonts w:ascii="Times New Roman" w:hAnsi="Times New Roman"/>
          <w:sz w:val="24"/>
          <w:szCs w:val="24"/>
          <w:lang w:val="es-ES"/>
        </w:rPr>
      </w:pPr>
      <w:r>
        <w:rPr>
          <w:rFonts w:ascii="Times New Roman" w:hAnsi="Times New Roman"/>
          <w:sz w:val="24"/>
          <w:szCs w:val="24"/>
          <w:lang w:val="es-ES"/>
        </w:rPr>
        <w:t xml:space="preserve">    T</w:t>
      </w:r>
      <w:r w:rsidR="00FF53AF" w:rsidRPr="00A43179">
        <w:rPr>
          <w:rFonts w:ascii="Times New Roman" w:hAnsi="Times New Roman"/>
          <w:sz w:val="24"/>
          <w:szCs w:val="24"/>
          <w:lang w:val="es-ES"/>
        </w:rPr>
        <w:t>ANGGAL</w:t>
      </w:r>
      <w:r w:rsidR="00FF53AF" w:rsidRPr="00A43179">
        <w:rPr>
          <w:rFonts w:ascii="Times New Roman" w:hAnsi="Times New Roman"/>
          <w:sz w:val="24"/>
          <w:szCs w:val="24"/>
          <w:lang w:val="es-ES"/>
        </w:rPr>
        <w:tab/>
        <w:t xml:space="preserve">    </w:t>
      </w:r>
      <w:r w:rsidR="003D703C">
        <w:rPr>
          <w:rFonts w:ascii="Times New Roman" w:hAnsi="Times New Roman"/>
          <w:sz w:val="24"/>
          <w:szCs w:val="24"/>
          <w:lang w:val="es-ES"/>
        </w:rPr>
        <w:t xml:space="preserve">           </w:t>
      </w:r>
      <w:r w:rsidR="00A309FA">
        <w:rPr>
          <w:rFonts w:ascii="Times New Roman" w:hAnsi="Times New Roman"/>
          <w:sz w:val="24"/>
          <w:szCs w:val="24"/>
          <w:lang w:val="es-ES"/>
        </w:rPr>
        <w:t xml:space="preserve">: </w:t>
      </w:r>
      <w:r w:rsidR="003D703C">
        <w:rPr>
          <w:rFonts w:ascii="Times New Roman" w:hAnsi="Times New Roman"/>
          <w:sz w:val="24"/>
          <w:szCs w:val="24"/>
          <w:lang w:val="es-ES"/>
        </w:rPr>
        <w:t>3 Agustus 2020</w:t>
      </w:r>
    </w:p>
    <w:p w14:paraId="145CC851" w14:textId="77777777" w:rsidR="00D96FCB" w:rsidRPr="0091094F" w:rsidRDefault="00060C2D" w:rsidP="00060C2D">
      <w:pPr>
        <w:pStyle w:val="Title"/>
        <w:rPr>
          <w:rFonts w:ascii="Times New Roman" w:hAnsi="Times New Roman"/>
          <w:sz w:val="24"/>
          <w:szCs w:val="24"/>
          <w:lang w:val="sv-SE"/>
        </w:rPr>
      </w:pPr>
      <w:r w:rsidRPr="0091094F">
        <w:rPr>
          <w:rFonts w:ascii="Times New Roman" w:hAnsi="Times New Roman"/>
          <w:sz w:val="24"/>
          <w:szCs w:val="24"/>
          <w:lang w:val="es-ES"/>
        </w:rPr>
        <w:br/>
      </w:r>
    </w:p>
    <w:p w14:paraId="467D972E" w14:textId="77777777" w:rsidR="00060C2D" w:rsidRPr="0091094F" w:rsidRDefault="00060C2D" w:rsidP="00060C2D">
      <w:pPr>
        <w:pStyle w:val="Title"/>
        <w:rPr>
          <w:rFonts w:ascii="Times New Roman" w:hAnsi="Times New Roman"/>
          <w:sz w:val="24"/>
          <w:szCs w:val="24"/>
          <w:lang w:val="sv-SE"/>
        </w:rPr>
      </w:pPr>
    </w:p>
    <w:p w14:paraId="0F1A3D81" w14:textId="77777777" w:rsidR="0091471F" w:rsidRDefault="0091471F" w:rsidP="00FF53AF">
      <w:pPr>
        <w:pStyle w:val="Title"/>
        <w:jc w:val="left"/>
        <w:rPr>
          <w:rFonts w:ascii="Times New Roman" w:hAnsi="Times New Roman"/>
          <w:sz w:val="24"/>
          <w:szCs w:val="24"/>
          <w:lang w:val="sv-SE"/>
        </w:rPr>
      </w:pPr>
    </w:p>
    <w:p w14:paraId="7724CA88" w14:textId="77777777" w:rsidR="0091471F" w:rsidRPr="0091094F" w:rsidRDefault="0091471F" w:rsidP="000F2203">
      <w:pPr>
        <w:pStyle w:val="Title"/>
        <w:jc w:val="left"/>
        <w:rPr>
          <w:rFonts w:ascii="Times New Roman" w:hAnsi="Times New Roman"/>
          <w:sz w:val="24"/>
          <w:szCs w:val="24"/>
          <w:lang w:val="sv-SE"/>
        </w:rPr>
      </w:pPr>
    </w:p>
    <w:p w14:paraId="597AA809" w14:textId="77777777" w:rsidR="0091471F" w:rsidRPr="0091094F" w:rsidRDefault="0091471F" w:rsidP="0091471F">
      <w:pPr>
        <w:ind w:left="1134"/>
        <w:jc w:val="center"/>
        <w:rPr>
          <w:rFonts w:ascii="Times New Roman" w:hAnsi="Times New Roman"/>
          <w:b/>
          <w:sz w:val="24"/>
          <w:szCs w:val="24"/>
          <w:lang w:val="fi-FI"/>
        </w:rPr>
      </w:pPr>
      <w:r w:rsidRPr="0091094F">
        <w:rPr>
          <w:rFonts w:ascii="Times New Roman" w:hAnsi="Times New Roman"/>
          <w:b/>
          <w:sz w:val="24"/>
          <w:szCs w:val="24"/>
          <w:lang w:val="fi-FI"/>
        </w:rPr>
        <w:t>HALAMAN PENGESAHAN</w:t>
      </w:r>
    </w:p>
    <w:p w14:paraId="518D3903" w14:textId="77777777" w:rsidR="0091471F" w:rsidRPr="0091094F" w:rsidRDefault="0091471F" w:rsidP="0091471F">
      <w:pPr>
        <w:ind w:left="1134"/>
        <w:jc w:val="center"/>
        <w:rPr>
          <w:rFonts w:ascii="Times New Roman" w:hAnsi="Times New Roman"/>
          <w:sz w:val="24"/>
          <w:szCs w:val="24"/>
          <w:lang w:val="fi-FI"/>
        </w:rPr>
      </w:pPr>
    </w:p>
    <w:p w14:paraId="31D0F677" w14:textId="77777777" w:rsidR="0091471F" w:rsidRPr="0091094F" w:rsidRDefault="0091471F" w:rsidP="0091471F">
      <w:pPr>
        <w:ind w:left="1134"/>
        <w:jc w:val="center"/>
        <w:rPr>
          <w:rFonts w:ascii="Times New Roman" w:hAnsi="Times New Roman"/>
          <w:sz w:val="24"/>
          <w:szCs w:val="24"/>
          <w:lang w:val="fi-FI"/>
        </w:rPr>
      </w:pPr>
    </w:p>
    <w:p w14:paraId="388C0CEC" w14:textId="4221BC7B" w:rsidR="0091471F" w:rsidRDefault="00A309FA" w:rsidP="0091471F">
      <w:pPr>
        <w:ind w:left="1134"/>
        <w:jc w:val="both"/>
        <w:rPr>
          <w:rFonts w:ascii="Times New Roman" w:hAnsi="Times New Roman"/>
          <w:sz w:val="24"/>
          <w:szCs w:val="24"/>
          <w:lang w:val="fi-FI"/>
        </w:rPr>
      </w:pPr>
      <w:r>
        <w:rPr>
          <w:rFonts w:ascii="Times New Roman" w:hAnsi="Times New Roman"/>
          <w:sz w:val="24"/>
          <w:szCs w:val="24"/>
          <w:lang w:val="fi-FI"/>
        </w:rPr>
        <w:t xml:space="preserve">Tugas Akhir </w:t>
      </w:r>
      <w:r w:rsidR="0091471F" w:rsidRPr="0091094F">
        <w:rPr>
          <w:rFonts w:ascii="Times New Roman" w:hAnsi="Times New Roman"/>
          <w:sz w:val="24"/>
          <w:szCs w:val="24"/>
          <w:lang w:val="fi-FI"/>
        </w:rPr>
        <w:t xml:space="preserve"> ini diajukan oleh </w:t>
      </w:r>
      <w:r w:rsidR="0091471F" w:rsidRPr="0091094F">
        <w:rPr>
          <w:rFonts w:ascii="Times New Roman" w:hAnsi="Times New Roman"/>
          <w:sz w:val="24"/>
          <w:szCs w:val="24"/>
          <w:lang w:val="fi-FI"/>
        </w:rPr>
        <w:tab/>
        <w:t>:</w:t>
      </w:r>
    </w:p>
    <w:p w14:paraId="23489C18" w14:textId="77777777" w:rsidR="00A309FA" w:rsidRPr="0091094F" w:rsidRDefault="00A309FA" w:rsidP="0091471F">
      <w:pPr>
        <w:ind w:left="1134"/>
        <w:jc w:val="both"/>
        <w:rPr>
          <w:rFonts w:ascii="Times New Roman" w:hAnsi="Times New Roman"/>
          <w:sz w:val="24"/>
          <w:szCs w:val="24"/>
          <w:lang w:val="fi-FI"/>
        </w:rPr>
      </w:pPr>
    </w:p>
    <w:p w14:paraId="6FD87D78" w14:textId="43397B3B" w:rsidR="0091471F" w:rsidRDefault="0091471F" w:rsidP="00A309FA">
      <w:pPr>
        <w:pStyle w:val="ListParagraph"/>
        <w:numPr>
          <w:ilvl w:val="0"/>
          <w:numId w:val="48"/>
        </w:numPr>
        <w:jc w:val="both"/>
        <w:rPr>
          <w:rFonts w:ascii="Times New Roman" w:hAnsi="Times New Roman"/>
          <w:sz w:val="24"/>
          <w:szCs w:val="24"/>
          <w:lang w:val="fi-FI"/>
        </w:rPr>
      </w:pPr>
      <w:r w:rsidRPr="00A309FA">
        <w:rPr>
          <w:rFonts w:ascii="Times New Roman" w:hAnsi="Times New Roman"/>
          <w:sz w:val="24"/>
          <w:szCs w:val="24"/>
          <w:lang w:val="fi-FI"/>
        </w:rPr>
        <w:t xml:space="preserve">Nama                               </w:t>
      </w:r>
      <w:r w:rsidRPr="00A309FA">
        <w:rPr>
          <w:rFonts w:ascii="Times New Roman" w:hAnsi="Times New Roman"/>
          <w:sz w:val="24"/>
          <w:szCs w:val="24"/>
          <w:lang w:val="fi-FI"/>
        </w:rPr>
        <w:tab/>
        <w:t>:</w:t>
      </w:r>
      <w:r w:rsidR="00A309FA">
        <w:rPr>
          <w:rFonts w:ascii="Times New Roman" w:hAnsi="Times New Roman"/>
          <w:sz w:val="24"/>
          <w:szCs w:val="24"/>
          <w:lang w:val="fi-FI"/>
        </w:rPr>
        <w:t xml:space="preserve"> Yohana Purba</w:t>
      </w:r>
    </w:p>
    <w:p w14:paraId="3EA7B78D" w14:textId="1EB20A5D" w:rsidR="00A309FA" w:rsidRDefault="00A309FA" w:rsidP="00A309FA">
      <w:pPr>
        <w:pStyle w:val="ListParagraph"/>
        <w:ind w:left="1494"/>
        <w:jc w:val="both"/>
        <w:rPr>
          <w:rFonts w:ascii="Times New Roman" w:hAnsi="Times New Roman"/>
          <w:sz w:val="24"/>
          <w:szCs w:val="24"/>
          <w:lang w:val="fi-FI"/>
        </w:rPr>
      </w:pPr>
      <w:r>
        <w:rPr>
          <w:rFonts w:ascii="Times New Roman" w:hAnsi="Times New Roman"/>
          <w:sz w:val="24"/>
          <w:szCs w:val="24"/>
          <w:lang w:val="fi-FI"/>
        </w:rPr>
        <w:t>Nim</w:t>
      </w:r>
      <w:r>
        <w:rPr>
          <w:rFonts w:ascii="Times New Roman" w:hAnsi="Times New Roman"/>
          <w:sz w:val="24"/>
          <w:szCs w:val="24"/>
          <w:lang w:val="fi-FI"/>
        </w:rPr>
        <w:tab/>
      </w:r>
      <w:r>
        <w:rPr>
          <w:rFonts w:ascii="Times New Roman" w:hAnsi="Times New Roman"/>
          <w:sz w:val="24"/>
          <w:szCs w:val="24"/>
          <w:lang w:val="fi-FI"/>
        </w:rPr>
        <w:tab/>
      </w:r>
      <w:r>
        <w:rPr>
          <w:rFonts w:ascii="Times New Roman" w:hAnsi="Times New Roman"/>
          <w:sz w:val="24"/>
          <w:szCs w:val="24"/>
          <w:lang w:val="fi-FI"/>
        </w:rPr>
        <w:tab/>
      </w:r>
      <w:r>
        <w:rPr>
          <w:rFonts w:ascii="Times New Roman" w:hAnsi="Times New Roman"/>
          <w:sz w:val="24"/>
          <w:szCs w:val="24"/>
          <w:lang w:val="fi-FI"/>
        </w:rPr>
        <w:tab/>
        <w:t>: 11317014</w:t>
      </w:r>
    </w:p>
    <w:p w14:paraId="34182E39" w14:textId="014A036B" w:rsidR="00A309FA" w:rsidRDefault="00A309FA" w:rsidP="00A309FA">
      <w:pPr>
        <w:pStyle w:val="ListParagraph"/>
        <w:numPr>
          <w:ilvl w:val="0"/>
          <w:numId w:val="48"/>
        </w:numPr>
        <w:jc w:val="both"/>
        <w:rPr>
          <w:rFonts w:ascii="Times New Roman" w:hAnsi="Times New Roman"/>
          <w:sz w:val="24"/>
          <w:szCs w:val="24"/>
          <w:lang w:val="fi-FI"/>
        </w:rPr>
      </w:pPr>
      <w:r>
        <w:rPr>
          <w:rFonts w:ascii="Times New Roman" w:hAnsi="Times New Roman"/>
          <w:sz w:val="24"/>
          <w:szCs w:val="24"/>
          <w:lang w:val="fi-FI"/>
        </w:rPr>
        <w:t>Nama</w:t>
      </w:r>
      <w:r>
        <w:rPr>
          <w:rFonts w:ascii="Times New Roman" w:hAnsi="Times New Roman"/>
          <w:sz w:val="24"/>
          <w:szCs w:val="24"/>
          <w:lang w:val="fi-FI"/>
        </w:rPr>
        <w:tab/>
      </w:r>
      <w:r>
        <w:rPr>
          <w:rFonts w:ascii="Times New Roman" w:hAnsi="Times New Roman"/>
          <w:sz w:val="24"/>
          <w:szCs w:val="24"/>
          <w:lang w:val="fi-FI"/>
        </w:rPr>
        <w:tab/>
      </w:r>
      <w:r>
        <w:rPr>
          <w:rFonts w:ascii="Times New Roman" w:hAnsi="Times New Roman"/>
          <w:sz w:val="24"/>
          <w:szCs w:val="24"/>
          <w:lang w:val="fi-FI"/>
        </w:rPr>
        <w:tab/>
      </w:r>
      <w:r>
        <w:rPr>
          <w:rFonts w:ascii="Times New Roman" w:hAnsi="Times New Roman"/>
          <w:sz w:val="24"/>
          <w:szCs w:val="24"/>
          <w:lang w:val="fi-FI"/>
        </w:rPr>
        <w:tab/>
        <w:t>: Grace Anastasya Sihombing</w:t>
      </w:r>
    </w:p>
    <w:p w14:paraId="47A0DCF8" w14:textId="07AE51E9" w:rsidR="00A309FA" w:rsidRDefault="00A309FA" w:rsidP="00A309FA">
      <w:pPr>
        <w:pStyle w:val="ListParagraph"/>
        <w:ind w:left="1494"/>
        <w:jc w:val="both"/>
        <w:rPr>
          <w:rFonts w:ascii="Times New Roman" w:hAnsi="Times New Roman"/>
          <w:sz w:val="24"/>
          <w:szCs w:val="24"/>
          <w:lang w:val="fi-FI"/>
        </w:rPr>
      </w:pPr>
      <w:r>
        <w:rPr>
          <w:rFonts w:ascii="Times New Roman" w:hAnsi="Times New Roman"/>
          <w:sz w:val="24"/>
          <w:szCs w:val="24"/>
          <w:lang w:val="fi-FI"/>
        </w:rPr>
        <w:t>Nim</w:t>
      </w:r>
      <w:r>
        <w:rPr>
          <w:rFonts w:ascii="Times New Roman" w:hAnsi="Times New Roman"/>
          <w:sz w:val="24"/>
          <w:szCs w:val="24"/>
          <w:lang w:val="fi-FI"/>
        </w:rPr>
        <w:tab/>
      </w:r>
      <w:r>
        <w:rPr>
          <w:rFonts w:ascii="Times New Roman" w:hAnsi="Times New Roman"/>
          <w:sz w:val="24"/>
          <w:szCs w:val="24"/>
          <w:lang w:val="fi-FI"/>
        </w:rPr>
        <w:tab/>
      </w:r>
      <w:r>
        <w:rPr>
          <w:rFonts w:ascii="Times New Roman" w:hAnsi="Times New Roman"/>
          <w:sz w:val="24"/>
          <w:szCs w:val="24"/>
          <w:lang w:val="fi-FI"/>
        </w:rPr>
        <w:tab/>
      </w:r>
      <w:r>
        <w:rPr>
          <w:rFonts w:ascii="Times New Roman" w:hAnsi="Times New Roman"/>
          <w:sz w:val="24"/>
          <w:szCs w:val="24"/>
          <w:lang w:val="fi-FI"/>
        </w:rPr>
        <w:tab/>
        <w:t>: 11317017</w:t>
      </w:r>
    </w:p>
    <w:p w14:paraId="45890B45" w14:textId="6AEF3007" w:rsidR="00A309FA" w:rsidRDefault="00A309FA" w:rsidP="00A309FA">
      <w:pPr>
        <w:pStyle w:val="ListParagraph"/>
        <w:numPr>
          <w:ilvl w:val="0"/>
          <w:numId w:val="48"/>
        </w:numPr>
        <w:jc w:val="both"/>
        <w:rPr>
          <w:rFonts w:ascii="Times New Roman" w:hAnsi="Times New Roman"/>
          <w:sz w:val="24"/>
          <w:szCs w:val="24"/>
          <w:lang w:val="fi-FI"/>
        </w:rPr>
      </w:pPr>
      <w:r>
        <w:rPr>
          <w:rFonts w:ascii="Times New Roman" w:hAnsi="Times New Roman"/>
          <w:sz w:val="24"/>
          <w:szCs w:val="24"/>
          <w:lang w:val="fi-FI"/>
        </w:rPr>
        <w:t>Nama</w:t>
      </w:r>
      <w:r>
        <w:rPr>
          <w:rFonts w:ascii="Times New Roman" w:hAnsi="Times New Roman"/>
          <w:sz w:val="24"/>
          <w:szCs w:val="24"/>
          <w:lang w:val="fi-FI"/>
        </w:rPr>
        <w:tab/>
      </w:r>
      <w:r>
        <w:rPr>
          <w:rFonts w:ascii="Times New Roman" w:hAnsi="Times New Roman"/>
          <w:sz w:val="24"/>
          <w:szCs w:val="24"/>
          <w:lang w:val="fi-FI"/>
        </w:rPr>
        <w:tab/>
      </w:r>
      <w:r>
        <w:rPr>
          <w:rFonts w:ascii="Times New Roman" w:hAnsi="Times New Roman"/>
          <w:sz w:val="24"/>
          <w:szCs w:val="24"/>
          <w:lang w:val="fi-FI"/>
        </w:rPr>
        <w:tab/>
      </w:r>
      <w:r>
        <w:rPr>
          <w:rFonts w:ascii="Times New Roman" w:hAnsi="Times New Roman"/>
          <w:sz w:val="24"/>
          <w:szCs w:val="24"/>
          <w:lang w:val="fi-FI"/>
        </w:rPr>
        <w:tab/>
        <w:t>: Amsal Marulitua Sianipar</w:t>
      </w:r>
    </w:p>
    <w:p w14:paraId="074B32F9" w14:textId="5C9B39CD" w:rsidR="00A309FA" w:rsidRPr="00A309FA" w:rsidRDefault="00A309FA" w:rsidP="00A309FA">
      <w:pPr>
        <w:pStyle w:val="ListParagraph"/>
        <w:ind w:left="1494"/>
        <w:jc w:val="both"/>
        <w:rPr>
          <w:rFonts w:ascii="Times New Roman" w:hAnsi="Times New Roman"/>
          <w:sz w:val="24"/>
          <w:szCs w:val="24"/>
          <w:lang w:val="fi-FI"/>
        </w:rPr>
      </w:pPr>
      <w:r>
        <w:rPr>
          <w:rFonts w:ascii="Times New Roman" w:hAnsi="Times New Roman"/>
          <w:sz w:val="24"/>
          <w:szCs w:val="24"/>
          <w:lang w:val="fi-FI"/>
        </w:rPr>
        <w:t>Nim</w:t>
      </w:r>
      <w:r>
        <w:rPr>
          <w:rFonts w:ascii="Times New Roman" w:hAnsi="Times New Roman"/>
          <w:sz w:val="24"/>
          <w:szCs w:val="24"/>
          <w:lang w:val="fi-FI"/>
        </w:rPr>
        <w:tab/>
      </w:r>
      <w:r>
        <w:rPr>
          <w:rFonts w:ascii="Times New Roman" w:hAnsi="Times New Roman"/>
          <w:sz w:val="24"/>
          <w:szCs w:val="24"/>
          <w:lang w:val="fi-FI"/>
        </w:rPr>
        <w:tab/>
      </w:r>
      <w:r>
        <w:rPr>
          <w:rFonts w:ascii="Times New Roman" w:hAnsi="Times New Roman"/>
          <w:sz w:val="24"/>
          <w:szCs w:val="24"/>
          <w:lang w:val="fi-FI"/>
        </w:rPr>
        <w:tab/>
      </w:r>
      <w:r>
        <w:rPr>
          <w:rFonts w:ascii="Times New Roman" w:hAnsi="Times New Roman"/>
          <w:sz w:val="24"/>
          <w:szCs w:val="24"/>
          <w:lang w:val="fi-FI"/>
        </w:rPr>
        <w:tab/>
        <w:t>: 11317046</w:t>
      </w:r>
    </w:p>
    <w:p w14:paraId="725CEC9E" w14:textId="38EEEEAD" w:rsidR="0091471F" w:rsidRDefault="0091471F" w:rsidP="0091471F">
      <w:pPr>
        <w:ind w:left="1134"/>
        <w:jc w:val="both"/>
        <w:rPr>
          <w:rFonts w:ascii="Times New Roman" w:hAnsi="Times New Roman"/>
          <w:sz w:val="24"/>
          <w:szCs w:val="24"/>
          <w:lang w:val="fi-FI"/>
        </w:rPr>
      </w:pPr>
      <w:r w:rsidRPr="0091094F">
        <w:rPr>
          <w:rFonts w:ascii="Times New Roman" w:hAnsi="Times New Roman"/>
          <w:sz w:val="24"/>
          <w:szCs w:val="24"/>
          <w:lang w:val="fi-FI"/>
        </w:rPr>
        <w:t xml:space="preserve">Program studi               </w:t>
      </w:r>
      <w:r w:rsidR="00A309FA">
        <w:rPr>
          <w:rFonts w:ascii="Times New Roman" w:hAnsi="Times New Roman"/>
          <w:sz w:val="24"/>
          <w:szCs w:val="24"/>
          <w:lang w:val="fi-FI"/>
        </w:rPr>
        <w:tab/>
      </w:r>
      <w:r w:rsidRPr="0091094F">
        <w:rPr>
          <w:rFonts w:ascii="Times New Roman" w:hAnsi="Times New Roman"/>
          <w:sz w:val="24"/>
          <w:szCs w:val="24"/>
          <w:lang w:val="fi-FI"/>
        </w:rPr>
        <w:t xml:space="preserve">   </w:t>
      </w:r>
      <w:r w:rsidRPr="0091094F">
        <w:rPr>
          <w:rFonts w:ascii="Times New Roman" w:hAnsi="Times New Roman"/>
          <w:sz w:val="24"/>
          <w:szCs w:val="24"/>
          <w:lang w:val="fi-FI"/>
        </w:rPr>
        <w:tab/>
        <w:t>:</w:t>
      </w:r>
      <w:r w:rsidR="00A309FA">
        <w:rPr>
          <w:rFonts w:ascii="Times New Roman" w:hAnsi="Times New Roman"/>
          <w:sz w:val="24"/>
          <w:szCs w:val="24"/>
          <w:lang w:val="fi-FI"/>
        </w:rPr>
        <w:t xml:space="preserve"> Diploma III Teknologi Informasi</w:t>
      </w:r>
    </w:p>
    <w:p w14:paraId="0C94C067" w14:textId="77777777" w:rsidR="00A309FA" w:rsidRPr="0091094F" w:rsidRDefault="00A309FA" w:rsidP="0091471F">
      <w:pPr>
        <w:ind w:left="1134"/>
        <w:jc w:val="both"/>
        <w:rPr>
          <w:rFonts w:ascii="Times New Roman" w:hAnsi="Times New Roman"/>
          <w:sz w:val="24"/>
          <w:szCs w:val="24"/>
          <w:lang w:val="fi-FI"/>
        </w:rPr>
      </w:pPr>
    </w:p>
    <w:p w14:paraId="71EE6986" w14:textId="154F9BA0" w:rsidR="0091471F" w:rsidRPr="00A309FA" w:rsidRDefault="0091471F" w:rsidP="00A309FA">
      <w:pPr>
        <w:tabs>
          <w:tab w:val="left" w:pos="1530"/>
        </w:tabs>
        <w:ind w:left="4320" w:hanging="3240"/>
        <w:jc w:val="both"/>
        <w:rPr>
          <w:rFonts w:ascii="Times New Roman" w:hAnsi="Times New Roman"/>
          <w:sz w:val="24"/>
          <w:szCs w:val="24"/>
        </w:rPr>
      </w:pPr>
      <w:r w:rsidRPr="0091094F">
        <w:rPr>
          <w:rFonts w:ascii="Times New Roman" w:hAnsi="Times New Roman"/>
          <w:sz w:val="24"/>
          <w:szCs w:val="24"/>
          <w:lang w:val="fi-FI"/>
        </w:rPr>
        <w:t xml:space="preserve">Judul Tugas Akhir        </w:t>
      </w:r>
      <w:r w:rsidR="00A309FA">
        <w:rPr>
          <w:rFonts w:ascii="Times New Roman" w:hAnsi="Times New Roman"/>
          <w:sz w:val="24"/>
          <w:szCs w:val="24"/>
          <w:lang w:val="fi-FI"/>
        </w:rPr>
        <w:tab/>
      </w:r>
      <w:r w:rsidRPr="0091094F">
        <w:rPr>
          <w:rFonts w:ascii="Times New Roman" w:hAnsi="Times New Roman"/>
          <w:sz w:val="24"/>
          <w:szCs w:val="24"/>
          <w:lang w:val="fi-FI"/>
        </w:rPr>
        <w:t>:</w:t>
      </w:r>
      <w:r w:rsidR="00A309FA" w:rsidRPr="00A309FA">
        <w:rPr>
          <w:rFonts w:ascii="Times New Roman" w:hAnsi="Times New Roman"/>
          <w:sz w:val="24"/>
          <w:szCs w:val="24"/>
        </w:rPr>
        <w:t xml:space="preserve">Implementasi Algortime </w:t>
      </w:r>
      <w:r w:rsidR="00A309FA" w:rsidRPr="00A309FA">
        <w:rPr>
          <w:rFonts w:ascii="Times New Roman" w:hAnsi="Times New Roman"/>
          <w:i/>
          <w:sz w:val="24"/>
          <w:szCs w:val="24"/>
        </w:rPr>
        <w:t>Backtracking</w:t>
      </w:r>
      <w:r w:rsidR="00A309FA" w:rsidRPr="00A309FA">
        <w:rPr>
          <w:rFonts w:ascii="Times New Roman" w:hAnsi="Times New Roman"/>
          <w:sz w:val="24"/>
          <w:szCs w:val="24"/>
        </w:rPr>
        <w:t xml:space="preserve"> CSP dan </w:t>
      </w:r>
      <w:r w:rsidR="00A309FA" w:rsidRPr="00A309FA">
        <w:rPr>
          <w:rFonts w:ascii="Times New Roman" w:hAnsi="Times New Roman"/>
          <w:i/>
          <w:sz w:val="24"/>
          <w:szCs w:val="24"/>
        </w:rPr>
        <w:t>Steepest Ascent Hill Climbing</w:t>
      </w:r>
      <w:r w:rsidR="00A309FA" w:rsidRPr="00A309FA">
        <w:rPr>
          <w:rFonts w:ascii="Times New Roman" w:hAnsi="Times New Roman"/>
          <w:sz w:val="24"/>
          <w:szCs w:val="24"/>
        </w:rPr>
        <w:t xml:space="preserve"> pada Penjadwalan Kapal Penyeberangan</w:t>
      </w:r>
      <w:r w:rsidR="00A309FA">
        <w:rPr>
          <w:rFonts w:ascii="Times New Roman" w:hAnsi="Times New Roman"/>
          <w:sz w:val="24"/>
          <w:szCs w:val="24"/>
        </w:rPr>
        <w:t xml:space="preserve"> (</w:t>
      </w:r>
      <w:r w:rsidR="00A309FA" w:rsidRPr="00A309FA">
        <w:rPr>
          <w:rFonts w:ascii="Times New Roman" w:hAnsi="Times New Roman"/>
          <w:sz w:val="24"/>
          <w:szCs w:val="24"/>
        </w:rPr>
        <w:t>Studi Kasus: Ajibata)</w:t>
      </w:r>
    </w:p>
    <w:p w14:paraId="62532AE5" w14:textId="683CA955" w:rsidR="0091471F" w:rsidRPr="0091094F" w:rsidRDefault="0091471F" w:rsidP="0091471F">
      <w:pPr>
        <w:ind w:left="1134"/>
        <w:jc w:val="both"/>
        <w:rPr>
          <w:rFonts w:ascii="Times New Roman" w:hAnsi="Times New Roman"/>
          <w:sz w:val="24"/>
          <w:szCs w:val="24"/>
          <w:lang w:val="fi-FI"/>
        </w:rPr>
      </w:pPr>
      <w:r w:rsidRPr="0091094F">
        <w:rPr>
          <w:rFonts w:ascii="Times New Roman" w:hAnsi="Times New Roman"/>
          <w:sz w:val="24"/>
          <w:szCs w:val="24"/>
          <w:lang w:val="fi-FI"/>
        </w:rPr>
        <w:br/>
        <w:t xml:space="preserve">Telah berhasil dipertahankan dihadapannya dewan penguji dan diterima sebagai bagian persyaratan yang diperlukan untuk memperoleh gelar </w:t>
      </w:r>
      <w:r w:rsidR="00A309FA">
        <w:rPr>
          <w:rFonts w:ascii="Times New Roman" w:hAnsi="Times New Roman"/>
          <w:sz w:val="24"/>
          <w:szCs w:val="24"/>
          <w:lang w:val="fi-FI"/>
        </w:rPr>
        <w:t>Diploma Ahli Madya Komputer pada program Studi Diploma III Teknologi Informasi, Fakultas Informatika dan Teknik Elektro Institut Teknologi Del.</w:t>
      </w:r>
    </w:p>
    <w:p w14:paraId="2BA17EB7" w14:textId="77777777" w:rsidR="0091471F" w:rsidRPr="0091094F" w:rsidRDefault="0091471F" w:rsidP="0091471F">
      <w:pPr>
        <w:ind w:left="1134"/>
        <w:jc w:val="center"/>
        <w:rPr>
          <w:rFonts w:ascii="Times New Roman" w:hAnsi="Times New Roman"/>
          <w:sz w:val="24"/>
          <w:szCs w:val="24"/>
          <w:lang w:val="sv-SE"/>
        </w:rPr>
      </w:pPr>
      <w:r w:rsidRPr="0091094F">
        <w:rPr>
          <w:rFonts w:ascii="Times New Roman" w:hAnsi="Times New Roman"/>
          <w:sz w:val="24"/>
          <w:szCs w:val="24"/>
          <w:lang w:val="sv-SE"/>
        </w:rPr>
        <w:br/>
      </w:r>
      <w:r w:rsidRPr="0091094F">
        <w:rPr>
          <w:rFonts w:ascii="Times New Roman" w:hAnsi="Times New Roman"/>
          <w:sz w:val="24"/>
          <w:szCs w:val="24"/>
          <w:lang w:val="sv-SE"/>
        </w:rPr>
        <w:br/>
        <w:t>DEWAN PENGUJI</w:t>
      </w:r>
    </w:p>
    <w:p w14:paraId="6D86FF0E" w14:textId="1398E5F4" w:rsidR="0091471F" w:rsidRPr="0091094F" w:rsidRDefault="00701EF3" w:rsidP="0091471F">
      <w:pPr>
        <w:ind w:left="1134"/>
        <w:jc w:val="both"/>
        <w:rPr>
          <w:rFonts w:ascii="Times New Roman" w:hAnsi="Times New Roman"/>
          <w:sz w:val="24"/>
          <w:szCs w:val="24"/>
          <w:lang w:val="sv-SE"/>
        </w:rPr>
      </w:pPr>
      <w:r>
        <w:rPr>
          <w:rFonts w:ascii="Times New Roman" w:hAnsi="Times New Roman"/>
          <w:sz w:val="24"/>
          <w:szCs w:val="24"/>
          <w:lang w:val="sv-SE"/>
        </w:rPr>
        <w:br/>
        <w:t xml:space="preserve">Pembimbing </w:t>
      </w:r>
      <w:r>
        <w:rPr>
          <w:rFonts w:ascii="Times New Roman" w:hAnsi="Times New Roman"/>
          <w:sz w:val="24"/>
          <w:szCs w:val="24"/>
          <w:lang w:val="sv-SE"/>
        </w:rPr>
        <w:tab/>
        <w:t>: Yohanssen Pratama, S.Si, M.T</w:t>
      </w:r>
      <w:r w:rsidR="00651664">
        <w:rPr>
          <w:rFonts w:ascii="Times New Roman" w:hAnsi="Times New Roman"/>
          <w:sz w:val="24"/>
          <w:szCs w:val="24"/>
          <w:lang w:val="sv-SE"/>
        </w:rPr>
        <w:t>.</w:t>
      </w:r>
      <w:r w:rsidR="00651664">
        <w:rPr>
          <w:rFonts w:ascii="Times New Roman" w:hAnsi="Times New Roman"/>
          <w:sz w:val="24"/>
          <w:szCs w:val="24"/>
          <w:lang w:val="sv-SE"/>
        </w:rPr>
        <w:tab/>
        <w:t>(</w:t>
      </w:r>
      <w:r w:rsidR="00651664">
        <w:rPr>
          <w:rFonts w:ascii="Times New Roman" w:hAnsi="Times New Roman"/>
          <w:sz w:val="24"/>
          <w:szCs w:val="24"/>
          <w:lang w:val="sv-SE"/>
        </w:rPr>
        <w:tab/>
      </w:r>
      <w:r w:rsidR="0091471F" w:rsidRPr="0091094F">
        <w:rPr>
          <w:rFonts w:ascii="Times New Roman" w:hAnsi="Times New Roman"/>
          <w:sz w:val="24"/>
          <w:szCs w:val="24"/>
          <w:lang w:val="sv-SE"/>
        </w:rPr>
        <w:t>)</w:t>
      </w:r>
    </w:p>
    <w:p w14:paraId="6EF3AE59" w14:textId="77777777" w:rsidR="0091471F" w:rsidRPr="0091094F" w:rsidRDefault="0091471F" w:rsidP="0091471F">
      <w:pPr>
        <w:ind w:left="1134"/>
        <w:jc w:val="both"/>
        <w:rPr>
          <w:rFonts w:ascii="Times New Roman" w:hAnsi="Times New Roman"/>
          <w:sz w:val="24"/>
          <w:szCs w:val="24"/>
          <w:lang w:val="sv-SE"/>
        </w:rPr>
      </w:pPr>
    </w:p>
    <w:p w14:paraId="15748CB0" w14:textId="701292DC" w:rsidR="0091471F" w:rsidRPr="0091094F" w:rsidRDefault="00701EF3" w:rsidP="0091471F">
      <w:pPr>
        <w:ind w:left="1134"/>
        <w:jc w:val="both"/>
        <w:rPr>
          <w:rFonts w:ascii="Times New Roman" w:hAnsi="Times New Roman"/>
          <w:sz w:val="24"/>
          <w:szCs w:val="24"/>
          <w:lang w:val="sv-SE"/>
        </w:rPr>
      </w:pPr>
      <w:r>
        <w:rPr>
          <w:rFonts w:ascii="Times New Roman" w:hAnsi="Times New Roman"/>
          <w:sz w:val="24"/>
          <w:szCs w:val="24"/>
          <w:lang w:val="sv-SE"/>
        </w:rPr>
        <w:t xml:space="preserve">Pembimbing </w:t>
      </w:r>
      <w:r>
        <w:rPr>
          <w:rFonts w:ascii="Times New Roman" w:hAnsi="Times New Roman"/>
          <w:sz w:val="24"/>
          <w:szCs w:val="24"/>
          <w:lang w:val="sv-SE"/>
        </w:rPr>
        <w:tab/>
        <w:t>: Monalisa Pasaribu, SS., M.Ed</w:t>
      </w:r>
      <w:r w:rsidR="00651664">
        <w:rPr>
          <w:rFonts w:ascii="Times New Roman" w:hAnsi="Times New Roman"/>
          <w:sz w:val="24"/>
          <w:szCs w:val="24"/>
          <w:lang w:val="sv-SE"/>
        </w:rPr>
        <w:t>.</w:t>
      </w:r>
      <w:r w:rsidR="00651664">
        <w:rPr>
          <w:rFonts w:ascii="Times New Roman" w:hAnsi="Times New Roman"/>
          <w:sz w:val="24"/>
          <w:szCs w:val="24"/>
          <w:lang w:val="sv-SE"/>
        </w:rPr>
        <w:tab/>
        <w:t>(</w:t>
      </w:r>
      <w:r w:rsidR="00651664">
        <w:rPr>
          <w:rFonts w:ascii="Times New Roman" w:hAnsi="Times New Roman"/>
          <w:sz w:val="24"/>
          <w:szCs w:val="24"/>
          <w:lang w:val="sv-SE"/>
        </w:rPr>
        <w:tab/>
      </w:r>
      <w:r w:rsidR="0091471F" w:rsidRPr="0091094F">
        <w:rPr>
          <w:rFonts w:ascii="Times New Roman" w:hAnsi="Times New Roman"/>
          <w:sz w:val="24"/>
          <w:szCs w:val="24"/>
          <w:lang w:val="sv-SE"/>
        </w:rPr>
        <w:t>)</w:t>
      </w:r>
    </w:p>
    <w:p w14:paraId="3345F542" w14:textId="77777777" w:rsidR="0091471F" w:rsidRPr="0091094F" w:rsidRDefault="0091471F" w:rsidP="0091471F">
      <w:pPr>
        <w:ind w:left="1134"/>
        <w:jc w:val="both"/>
        <w:rPr>
          <w:rFonts w:ascii="Times New Roman" w:hAnsi="Times New Roman"/>
          <w:sz w:val="24"/>
          <w:szCs w:val="24"/>
          <w:lang w:val="sv-SE"/>
        </w:rPr>
      </w:pPr>
    </w:p>
    <w:p w14:paraId="1DDEBD18" w14:textId="6C6815A0" w:rsidR="0091471F" w:rsidRPr="0091094F" w:rsidRDefault="00701EF3" w:rsidP="0091471F">
      <w:pPr>
        <w:ind w:left="1134"/>
        <w:jc w:val="both"/>
        <w:rPr>
          <w:rFonts w:ascii="Times New Roman" w:hAnsi="Times New Roman"/>
          <w:sz w:val="24"/>
          <w:szCs w:val="24"/>
          <w:lang w:val="sv-SE"/>
        </w:rPr>
      </w:pPr>
      <w:r>
        <w:rPr>
          <w:rFonts w:ascii="Times New Roman" w:hAnsi="Times New Roman"/>
          <w:sz w:val="24"/>
          <w:szCs w:val="24"/>
          <w:lang w:val="sv-SE"/>
        </w:rPr>
        <w:t>Penguji</w:t>
      </w:r>
      <w:r>
        <w:rPr>
          <w:rFonts w:ascii="Times New Roman" w:hAnsi="Times New Roman"/>
          <w:sz w:val="24"/>
          <w:szCs w:val="24"/>
          <w:lang w:val="sv-SE"/>
        </w:rPr>
        <w:tab/>
        <w:t xml:space="preserve"> </w:t>
      </w:r>
      <w:r>
        <w:rPr>
          <w:rFonts w:ascii="Times New Roman" w:hAnsi="Times New Roman"/>
          <w:sz w:val="24"/>
          <w:szCs w:val="24"/>
          <w:lang w:val="sv-SE"/>
        </w:rPr>
        <w:tab/>
        <w:t>: Lit Malem Ginting, S.Si, MT</w:t>
      </w:r>
      <w:r w:rsidR="00651664">
        <w:rPr>
          <w:rFonts w:ascii="Times New Roman" w:hAnsi="Times New Roman"/>
          <w:sz w:val="24"/>
          <w:szCs w:val="24"/>
          <w:lang w:val="sv-SE"/>
        </w:rPr>
        <w:t>.</w:t>
      </w:r>
      <w:r w:rsidR="00651664">
        <w:rPr>
          <w:rFonts w:ascii="Times New Roman" w:hAnsi="Times New Roman"/>
          <w:sz w:val="24"/>
          <w:szCs w:val="24"/>
          <w:lang w:val="sv-SE"/>
        </w:rPr>
        <w:tab/>
        <w:t>(</w:t>
      </w:r>
      <w:r w:rsidR="00651664">
        <w:rPr>
          <w:rFonts w:ascii="Times New Roman" w:hAnsi="Times New Roman"/>
          <w:sz w:val="24"/>
          <w:szCs w:val="24"/>
          <w:lang w:val="sv-SE"/>
        </w:rPr>
        <w:tab/>
      </w:r>
      <w:r w:rsidR="0091471F" w:rsidRPr="0091094F">
        <w:rPr>
          <w:rFonts w:ascii="Times New Roman" w:hAnsi="Times New Roman"/>
          <w:sz w:val="24"/>
          <w:szCs w:val="24"/>
          <w:lang w:val="sv-SE"/>
        </w:rPr>
        <w:t>)</w:t>
      </w:r>
    </w:p>
    <w:p w14:paraId="05090C93" w14:textId="77777777" w:rsidR="0091471F" w:rsidRPr="0091094F" w:rsidRDefault="0091471F" w:rsidP="0091471F">
      <w:pPr>
        <w:ind w:left="1134"/>
        <w:jc w:val="both"/>
        <w:rPr>
          <w:rFonts w:ascii="Times New Roman" w:hAnsi="Times New Roman"/>
          <w:sz w:val="24"/>
          <w:szCs w:val="24"/>
          <w:lang w:val="sv-SE"/>
        </w:rPr>
      </w:pPr>
    </w:p>
    <w:p w14:paraId="4734287C" w14:textId="1CCFD697" w:rsidR="0091471F" w:rsidRPr="0091094F" w:rsidRDefault="00701EF3" w:rsidP="0091471F">
      <w:pPr>
        <w:ind w:left="1134"/>
        <w:jc w:val="both"/>
        <w:rPr>
          <w:rFonts w:ascii="Times New Roman" w:hAnsi="Times New Roman"/>
          <w:sz w:val="24"/>
          <w:szCs w:val="24"/>
          <w:lang w:val="sv-SE"/>
        </w:rPr>
      </w:pPr>
      <w:r>
        <w:rPr>
          <w:rFonts w:ascii="Times New Roman" w:hAnsi="Times New Roman"/>
          <w:sz w:val="24"/>
          <w:szCs w:val="24"/>
          <w:lang w:val="sv-SE"/>
        </w:rPr>
        <w:t>Penguji</w:t>
      </w:r>
      <w:r>
        <w:rPr>
          <w:rFonts w:ascii="Times New Roman" w:hAnsi="Times New Roman"/>
          <w:sz w:val="24"/>
          <w:szCs w:val="24"/>
          <w:lang w:val="sv-SE"/>
        </w:rPr>
        <w:tab/>
        <w:t xml:space="preserve"> </w:t>
      </w:r>
      <w:r>
        <w:rPr>
          <w:rFonts w:ascii="Times New Roman" w:hAnsi="Times New Roman"/>
          <w:sz w:val="24"/>
          <w:szCs w:val="24"/>
          <w:lang w:val="sv-SE"/>
        </w:rPr>
        <w:tab/>
        <w:t>: Hernawati Samosir, S</w:t>
      </w:r>
      <w:r w:rsidR="00651664">
        <w:rPr>
          <w:rFonts w:ascii="Times New Roman" w:hAnsi="Times New Roman"/>
          <w:sz w:val="24"/>
          <w:szCs w:val="24"/>
          <w:lang w:val="sv-SE"/>
        </w:rPr>
        <w:t>.</w:t>
      </w:r>
      <w:r>
        <w:rPr>
          <w:rFonts w:ascii="Times New Roman" w:hAnsi="Times New Roman"/>
          <w:sz w:val="24"/>
          <w:szCs w:val="24"/>
          <w:lang w:val="sv-SE"/>
        </w:rPr>
        <w:t>ST</w:t>
      </w:r>
      <w:r w:rsidR="00651664">
        <w:rPr>
          <w:rFonts w:ascii="Times New Roman" w:hAnsi="Times New Roman"/>
          <w:sz w:val="24"/>
          <w:szCs w:val="24"/>
          <w:lang w:val="sv-SE"/>
        </w:rPr>
        <w:t>.,</w:t>
      </w:r>
      <w:r>
        <w:rPr>
          <w:rFonts w:ascii="Times New Roman" w:hAnsi="Times New Roman"/>
          <w:sz w:val="24"/>
          <w:szCs w:val="24"/>
          <w:lang w:val="sv-SE"/>
        </w:rPr>
        <w:tab/>
      </w:r>
      <w:r w:rsidR="00651664">
        <w:rPr>
          <w:rFonts w:ascii="Times New Roman" w:hAnsi="Times New Roman"/>
          <w:sz w:val="24"/>
          <w:szCs w:val="24"/>
          <w:lang w:val="sv-SE"/>
        </w:rPr>
        <w:tab/>
        <w:t>(</w:t>
      </w:r>
      <w:r w:rsidR="00651664">
        <w:rPr>
          <w:rFonts w:ascii="Times New Roman" w:hAnsi="Times New Roman"/>
          <w:sz w:val="24"/>
          <w:szCs w:val="24"/>
          <w:lang w:val="sv-SE"/>
        </w:rPr>
        <w:tab/>
      </w:r>
      <w:r w:rsidR="0091471F" w:rsidRPr="0091094F">
        <w:rPr>
          <w:rFonts w:ascii="Times New Roman" w:hAnsi="Times New Roman"/>
          <w:sz w:val="24"/>
          <w:szCs w:val="24"/>
          <w:lang w:val="sv-SE"/>
        </w:rPr>
        <w:t>)</w:t>
      </w:r>
    </w:p>
    <w:p w14:paraId="37020905" w14:textId="77777777" w:rsidR="0091471F" w:rsidRPr="0091094F" w:rsidRDefault="0091471F" w:rsidP="0091471F">
      <w:pPr>
        <w:ind w:left="1134"/>
        <w:jc w:val="both"/>
        <w:rPr>
          <w:rFonts w:ascii="Times New Roman" w:hAnsi="Times New Roman"/>
          <w:sz w:val="24"/>
          <w:szCs w:val="24"/>
          <w:lang w:val="sv-SE"/>
        </w:rPr>
      </w:pPr>
    </w:p>
    <w:p w14:paraId="6420D4D7" w14:textId="5A57B5E1" w:rsidR="0091471F" w:rsidRDefault="000F2203" w:rsidP="0091471F">
      <w:pPr>
        <w:ind w:left="1134"/>
        <w:jc w:val="both"/>
        <w:rPr>
          <w:rFonts w:ascii="Times New Roman" w:hAnsi="Times New Roman"/>
          <w:sz w:val="24"/>
          <w:szCs w:val="24"/>
          <w:lang w:val="sv-SE"/>
        </w:rPr>
      </w:pPr>
      <w:r>
        <w:rPr>
          <w:rFonts w:ascii="Times New Roman" w:hAnsi="Times New Roman"/>
          <w:sz w:val="24"/>
          <w:szCs w:val="24"/>
          <w:lang w:val="sv-SE"/>
        </w:rPr>
        <w:t xml:space="preserve">Ditetapkan </w:t>
      </w:r>
      <w:r>
        <w:rPr>
          <w:rFonts w:ascii="Times New Roman" w:hAnsi="Times New Roman"/>
          <w:sz w:val="24"/>
          <w:szCs w:val="24"/>
          <w:lang w:val="sv-SE"/>
        </w:rPr>
        <w:tab/>
        <w:t>: Laguboti</w:t>
      </w:r>
    </w:p>
    <w:p w14:paraId="30697FC7" w14:textId="3B9AC6CB" w:rsidR="000F2203" w:rsidRPr="0091094F" w:rsidRDefault="000F2203" w:rsidP="0091471F">
      <w:pPr>
        <w:ind w:left="1134"/>
        <w:jc w:val="both"/>
        <w:rPr>
          <w:rFonts w:ascii="Times New Roman" w:hAnsi="Times New Roman"/>
          <w:sz w:val="24"/>
          <w:szCs w:val="24"/>
          <w:lang w:val="sv-SE"/>
        </w:rPr>
      </w:pPr>
      <w:r>
        <w:rPr>
          <w:rFonts w:ascii="Times New Roman" w:hAnsi="Times New Roman"/>
          <w:sz w:val="24"/>
          <w:szCs w:val="24"/>
          <w:lang w:val="sv-SE"/>
        </w:rPr>
        <w:t>T</w:t>
      </w:r>
      <w:r w:rsidR="0017193A">
        <w:rPr>
          <w:rFonts w:ascii="Times New Roman" w:hAnsi="Times New Roman"/>
          <w:sz w:val="24"/>
          <w:szCs w:val="24"/>
          <w:lang w:val="sv-SE"/>
        </w:rPr>
        <w:t>anggal</w:t>
      </w:r>
      <w:r w:rsidR="0017193A">
        <w:rPr>
          <w:rFonts w:ascii="Times New Roman" w:hAnsi="Times New Roman"/>
          <w:sz w:val="24"/>
          <w:szCs w:val="24"/>
          <w:lang w:val="sv-SE"/>
        </w:rPr>
        <w:tab/>
      </w:r>
      <w:r w:rsidR="0017193A">
        <w:rPr>
          <w:rFonts w:ascii="Times New Roman" w:hAnsi="Times New Roman"/>
          <w:sz w:val="24"/>
          <w:szCs w:val="24"/>
          <w:lang w:val="sv-SE"/>
        </w:rPr>
        <w:tab/>
      </w:r>
      <w:r>
        <w:rPr>
          <w:rFonts w:ascii="Times New Roman" w:hAnsi="Times New Roman"/>
          <w:sz w:val="24"/>
          <w:szCs w:val="24"/>
          <w:lang w:val="sv-SE"/>
        </w:rPr>
        <w:t>: 3 Agustus 2020</w:t>
      </w:r>
    </w:p>
    <w:p w14:paraId="6B72F490" w14:textId="6790DD58" w:rsidR="00060C2D" w:rsidRPr="0091094F" w:rsidRDefault="00925080" w:rsidP="00651664">
      <w:pPr>
        <w:ind w:left="1134" w:right="4016"/>
        <w:jc w:val="both"/>
        <w:rPr>
          <w:rFonts w:ascii="Times New Roman" w:hAnsi="Times New Roman"/>
          <w:sz w:val="24"/>
          <w:szCs w:val="24"/>
          <w:lang w:val="sv-SE"/>
        </w:rPr>
      </w:pPr>
      <w:r w:rsidRPr="0091094F">
        <w:rPr>
          <w:rFonts w:ascii="Times New Roman" w:hAnsi="Times New Roman"/>
          <w:sz w:val="24"/>
          <w:szCs w:val="24"/>
          <w:lang w:val="sv-SE"/>
        </w:rPr>
        <w:br/>
      </w:r>
    </w:p>
    <w:p w14:paraId="5B29EC2A" w14:textId="77777777" w:rsidR="00532330" w:rsidRPr="0049076C" w:rsidRDefault="00532330" w:rsidP="00532330">
      <w:pPr>
        <w:pStyle w:val="Heading1"/>
        <w:numPr>
          <w:ilvl w:val="0"/>
          <w:numId w:val="0"/>
        </w:numPr>
        <w:ind w:left="432" w:hanging="432"/>
        <w:rPr>
          <w:rFonts w:ascii="Times New Roman" w:hAnsi="Times New Roman"/>
          <w:sz w:val="24"/>
          <w:szCs w:val="24"/>
          <w:lang w:val="sv-SE"/>
        </w:rPr>
      </w:pPr>
      <w:bookmarkStart w:id="0" w:name="_Toc45276854"/>
      <w:r w:rsidRPr="0049076C">
        <w:rPr>
          <w:rFonts w:ascii="Times New Roman" w:hAnsi="Times New Roman"/>
          <w:sz w:val="24"/>
          <w:szCs w:val="24"/>
          <w:lang w:val="sv-SE"/>
        </w:rPr>
        <w:t>KATA PENGANTAR</w:t>
      </w:r>
      <w:bookmarkEnd w:id="0"/>
    </w:p>
    <w:p w14:paraId="7255F300" w14:textId="77777777" w:rsidR="00532330" w:rsidRPr="0091094F" w:rsidRDefault="00532330" w:rsidP="00532330">
      <w:pPr>
        <w:pStyle w:val="Title"/>
        <w:rPr>
          <w:rFonts w:ascii="Times New Roman" w:hAnsi="Times New Roman"/>
          <w:sz w:val="24"/>
          <w:szCs w:val="24"/>
          <w:lang w:val="sv-SE"/>
        </w:rPr>
      </w:pPr>
    </w:p>
    <w:p w14:paraId="66584ED8" w14:textId="77777777" w:rsidR="0049076C" w:rsidRPr="0049076C" w:rsidRDefault="0049076C" w:rsidP="0049076C">
      <w:pPr>
        <w:spacing w:line="360" w:lineRule="auto"/>
        <w:ind w:left="1134"/>
        <w:jc w:val="both"/>
        <w:rPr>
          <w:rFonts w:ascii="Times New Roman" w:hAnsi="Times New Roman"/>
          <w:sz w:val="24"/>
          <w:szCs w:val="24"/>
          <w:lang w:val="en-AU"/>
        </w:rPr>
      </w:pPr>
      <w:r w:rsidRPr="0049076C">
        <w:rPr>
          <w:rFonts w:ascii="Times New Roman" w:hAnsi="Times New Roman"/>
          <w:sz w:val="24"/>
          <w:szCs w:val="24"/>
          <w:lang w:val="sv-SE"/>
        </w:rPr>
        <w:t>P</w:t>
      </w:r>
      <w:r w:rsidRPr="0049076C">
        <w:rPr>
          <w:rFonts w:ascii="Times New Roman" w:hAnsi="Times New Roman"/>
          <w:sz w:val="24"/>
          <w:szCs w:val="24"/>
          <w:lang w:val="fi-FI"/>
        </w:rPr>
        <w:t>uji syukur penulis panjatkan kepada Tuhan Yang Maha Esa, karena atas kasih karuniaNya, penulis dapat menyelesaikan Tugas Akhir 2 (TA2) dengan judul</w:t>
      </w:r>
      <w:r w:rsidRPr="0049076C">
        <w:rPr>
          <w:rFonts w:ascii="Times New Roman" w:hAnsi="Times New Roman"/>
          <w:i/>
          <w:sz w:val="24"/>
          <w:szCs w:val="24"/>
          <w:lang w:val="fi-FI"/>
        </w:rPr>
        <w:t xml:space="preserve"> </w:t>
      </w:r>
      <w:r w:rsidRPr="0049076C">
        <w:rPr>
          <w:rFonts w:ascii="Times New Roman" w:hAnsi="Times New Roman"/>
          <w:b/>
          <w:i/>
          <w:sz w:val="24"/>
          <w:szCs w:val="24"/>
          <w:lang w:val="fi-FI"/>
        </w:rPr>
        <w:t>”</w:t>
      </w:r>
      <w:r w:rsidRPr="0049076C">
        <w:rPr>
          <w:rFonts w:ascii="Times New Roman" w:hAnsi="Times New Roman"/>
          <w:b/>
          <w:sz w:val="24"/>
          <w:szCs w:val="24"/>
          <w:lang w:val="es-ES"/>
        </w:rPr>
        <w:t xml:space="preserve"> Implementasi Algoritme </w:t>
      </w:r>
      <w:r w:rsidRPr="0049076C">
        <w:rPr>
          <w:rFonts w:ascii="Times New Roman" w:hAnsi="Times New Roman"/>
          <w:b/>
          <w:i/>
          <w:sz w:val="24"/>
          <w:szCs w:val="24"/>
          <w:lang w:val="es-ES"/>
        </w:rPr>
        <w:t>Backtracking</w:t>
      </w:r>
      <w:r w:rsidRPr="0049076C">
        <w:rPr>
          <w:rFonts w:ascii="Times New Roman" w:hAnsi="Times New Roman"/>
          <w:b/>
          <w:sz w:val="24"/>
          <w:szCs w:val="24"/>
          <w:lang w:val="es-ES"/>
        </w:rPr>
        <w:t xml:space="preserve"> CSP dan </w:t>
      </w:r>
      <w:r w:rsidRPr="0049076C">
        <w:rPr>
          <w:rFonts w:ascii="Times New Roman" w:hAnsi="Times New Roman"/>
          <w:b/>
          <w:i/>
          <w:sz w:val="24"/>
          <w:szCs w:val="24"/>
          <w:lang w:val="es-ES"/>
        </w:rPr>
        <w:t>Steepest Ascent Hill Climbing</w:t>
      </w:r>
      <w:r w:rsidRPr="0049076C">
        <w:rPr>
          <w:rFonts w:ascii="Times New Roman" w:hAnsi="Times New Roman"/>
          <w:b/>
          <w:sz w:val="24"/>
          <w:szCs w:val="24"/>
          <w:lang w:val="es-ES"/>
        </w:rPr>
        <w:t xml:space="preserve"> pada Penjadwalan Kapal Penyeberangan” </w:t>
      </w:r>
      <w:r w:rsidRPr="0049076C">
        <w:rPr>
          <w:rFonts w:ascii="Times New Roman" w:hAnsi="Times New Roman"/>
          <w:sz w:val="24"/>
          <w:szCs w:val="24"/>
          <w:lang w:val="es-ES"/>
        </w:rPr>
        <w:t xml:space="preserve">ini. </w:t>
      </w:r>
      <w:r w:rsidRPr="0049076C">
        <w:rPr>
          <w:rFonts w:ascii="Times New Roman" w:hAnsi="Times New Roman"/>
          <w:sz w:val="24"/>
          <w:szCs w:val="24"/>
        </w:rPr>
        <w:t>Penulis Tugas Akhir ini dilakukan dalam rangka memenuhi salah satu syarat untuk mencapai gelar Diploma Tiga Teknologi Informasi Fakultas Teknik Informatika dan Teknik Elektro Institut Teknologi Del. Penulis menydari bahwa, tanpa bantuan, dukungan, dan bimbingan dari berbagai pihak, dimulai dari masa perkuliahan sampai pada penyusunan Tugas Akhir ini, sangatlah sulit bagi penulis untuk menyelesaikan Tugas Akhir ini.</w:t>
      </w:r>
      <w:r w:rsidRPr="0049076C">
        <w:rPr>
          <w:rFonts w:ascii="Times New Roman" w:hAnsi="Times New Roman"/>
          <w:b/>
          <w:color w:val="FF0000"/>
          <w:sz w:val="24"/>
          <w:szCs w:val="24"/>
          <w:lang w:val="en-AU"/>
        </w:rPr>
        <w:t xml:space="preserve"> </w:t>
      </w:r>
      <w:r w:rsidRPr="0049076C">
        <w:rPr>
          <w:rFonts w:ascii="Times New Roman" w:hAnsi="Times New Roman"/>
          <w:sz w:val="24"/>
          <w:szCs w:val="24"/>
          <w:lang w:val="en-AU"/>
        </w:rPr>
        <w:t>Oleh karena itu, penulis menyampaikan rasa terimakasih kepada:</w:t>
      </w:r>
    </w:p>
    <w:p w14:paraId="64D59A72" w14:textId="77777777" w:rsidR="0049076C" w:rsidRPr="0049076C" w:rsidRDefault="0049076C" w:rsidP="00A3088A">
      <w:pPr>
        <w:pStyle w:val="ListParagraph"/>
        <w:numPr>
          <w:ilvl w:val="0"/>
          <w:numId w:val="40"/>
        </w:numPr>
        <w:spacing w:line="360" w:lineRule="auto"/>
        <w:jc w:val="both"/>
        <w:rPr>
          <w:rFonts w:ascii="Times New Roman" w:hAnsi="Times New Roman" w:cs="Times New Roman"/>
          <w:sz w:val="24"/>
          <w:szCs w:val="24"/>
          <w:lang w:val="fi-FI"/>
        </w:rPr>
      </w:pPr>
      <w:r w:rsidRPr="0049076C">
        <w:rPr>
          <w:rFonts w:ascii="Times New Roman" w:hAnsi="Times New Roman" w:cs="Times New Roman"/>
          <w:sz w:val="24"/>
          <w:szCs w:val="24"/>
          <w:lang w:val="fi-FI"/>
        </w:rPr>
        <w:t xml:space="preserve">Terimakasih </w:t>
      </w:r>
      <w:r w:rsidRPr="0049076C">
        <w:rPr>
          <w:rFonts w:ascii="Times New Roman" w:hAnsi="Times New Roman" w:cs="Times New Roman"/>
          <w:b/>
          <w:sz w:val="24"/>
          <w:szCs w:val="24"/>
          <w:lang w:val="fi-FI"/>
        </w:rPr>
        <w:t xml:space="preserve">Allah Bapa, Tuhan Yesus Kristus, dan Roh Kudus, </w:t>
      </w:r>
      <w:r w:rsidRPr="0049076C">
        <w:rPr>
          <w:rFonts w:ascii="Times New Roman" w:hAnsi="Times New Roman" w:cs="Times New Roman"/>
          <w:sz w:val="24"/>
          <w:szCs w:val="24"/>
          <w:lang w:val="fi-FI"/>
        </w:rPr>
        <w:t>semua ini bisa terlewati hanya karena anugerah dan kekuatan dariMu saja. TanpaMu, penulis hanya butiran debu yang lemah dan tak berarti. Terimakasih karena selalu ada, terimakasih karena hadirMu hanya sejauh doa. Tugas Akhir ini penulis persembahkan untuk memuliakan namaMu, ya Tuhan.</w:t>
      </w:r>
    </w:p>
    <w:p w14:paraId="7192E96B" w14:textId="77777777" w:rsidR="0049076C" w:rsidRPr="0049076C" w:rsidRDefault="0049076C" w:rsidP="00A3088A">
      <w:pPr>
        <w:pStyle w:val="ListParagraph"/>
        <w:numPr>
          <w:ilvl w:val="0"/>
          <w:numId w:val="40"/>
        </w:numPr>
        <w:spacing w:line="360" w:lineRule="auto"/>
        <w:jc w:val="both"/>
        <w:rPr>
          <w:rFonts w:ascii="Times New Roman" w:hAnsi="Times New Roman" w:cs="Times New Roman"/>
          <w:sz w:val="24"/>
          <w:szCs w:val="24"/>
          <w:lang w:val="fi-FI"/>
        </w:rPr>
      </w:pPr>
      <w:r w:rsidRPr="0049076C">
        <w:rPr>
          <w:rFonts w:ascii="Times New Roman" w:hAnsi="Times New Roman" w:cs="Times New Roman"/>
          <w:sz w:val="24"/>
          <w:szCs w:val="24"/>
          <w:lang w:val="fi-FI"/>
        </w:rPr>
        <w:t xml:space="preserve">Terimakasih atas semua dukungan dari </w:t>
      </w:r>
      <w:r w:rsidRPr="0049076C">
        <w:rPr>
          <w:rFonts w:ascii="Times New Roman" w:hAnsi="Times New Roman" w:cs="Times New Roman"/>
          <w:b/>
          <w:sz w:val="24"/>
          <w:szCs w:val="24"/>
          <w:lang w:val="fi-FI"/>
        </w:rPr>
        <w:t>Keluarga</w:t>
      </w:r>
      <w:r w:rsidRPr="0049076C">
        <w:rPr>
          <w:rFonts w:ascii="Times New Roman" w:hAnsi="Times New Roman" w:cs="Times New Roman"/>
          <w:sz w:val="24"/>
          <w:szCs w:val="24"/>
          <w:lang w:val="fi-FI"/>
        </w:rPr>
        <w:t>, karena keluarga adalah motivasi terbesar penulis.</w:t>
      </w:r>
    </w:p>
    <w:p w14:paraId="2C119E31" w14:textId="77777777" w:rsidR="0049076C" w:rsidRPr="0049076C" w:rsidRDefault="0049076C" w:rsidP="00A3088A">
      <w:pPr>
        <w:pStyle w:val="ListParagraph"/>
        <w:numPr>
          <w:ilvl w:val="0"/>
          <w:numId w:val="40"/>
        </w:numPr>
        <w:spacing w:line="360" w:lineRule="auto"/>
        <w:jc w:val="both"/>
        <w:rPr>
          <w:rFonts w:ascii="Times New Roman" w:hAnsi="Times New Roman" w:cs="Times New Roman"/>
          <w:sz w:val="24"/>
          <w:szCs w:val="24"/>
          <w:lang w:val="fi-FI"/>
        </w:rPr>
      </w:pPr>
      <w:r w:rsidRPr="0049076C" w:rsidDel="00154753">
        <w:rPr>
          <w:rFonts w:ascii="Times New Roman" w:hAnsi="Times New Roman" w:cs="Times New Roman"/>
          <w:sz w:val="24"/>
          <w:szCs w:val="24"/>
          <w:lang w:val="fi-FI"/>
        </w:rPr>
        <w:t xml:space="preserve"> </w:t>
      </w:r>
      <w:r w:rsidRPr="0049076C">
        <w:rPr>
          <w:rFonts w:ascii="Times New Roman" w:hAnsi="Times New Roman" w:cs="Times New Roman"/>
          <w:sz w:val="24"/>
          <w:szCs w:val="24"/>
          <w:lang w:val="fi-FI"/>
        </w:rPr>
        <w:t xml:space="preserve">Terimakasih Dosen-Dosen Institut Teknologi Del, terkhusus </w:t>
      </w:r>
      <w:r w:rsidRPr="0049076C">
        <w:rPr>
          <w:rFonts w:ascii="Times New Roman" w:hAnsi="Times New Roman" w:cs="Times New Roman"/>
          <w:b/>
          <w:sz w:val="24"/>
          <w:szCs w:val="24"/>
          <w:lang w:val="fi-FI"/>
        </w:rPr>
        <w:t>Yuniarta Basani, S.Si., M.Si.,</w:t>
      </w:r>
      <w:r w:rsidRPr="0049076C">
        <w:rPr>
          <w:rFonts w:ascii="Times New Roman" w:hAnsi="Times New Roman" w:cs="Times New Roman"/>
          <w:sz w:val="24"/>
          <w:szCs w:val="24"/>
          <w:lang w:val="fi-FI"/>
        </w:rPr>
        <w:t xml:space="preserve"> selaku dosen pembimbing pertama di Tugas Akhir 1, bapak </w:t>
      </w:r>
      <w:r w:rsidRPr="0049076C">
        <w:rPr>
          <w:rFonts w:ascii="Times New Roman" w:hAnsi="Times New Roman" w:cs="Times New Roman"/>
          <w:b/>
          <w:sz w:val="24"/>
          <w:szCs w:val="24"/>
          <w:lang w:val="fi-FI"/>
        </w:rPr>
        <w:t>Yohanssen Pratama, S.Si, M.T</w:t>
      </w:r>
      <w:r w:rsidRPr="0049076C">
        <w:rPr>
          <w:rFonts w:ascii="Times New Roman" w:hAnsi="Times New Roman" w:cs="Times New Roman"/>
          <w:sz w:val="24"/>
          <w:szCs w:val="24"/>
          <w:lang w:val="fi-FI"/>
        </w:rPr>
        <w:t xml:space="preserve">, selaku dosen pembimbing pertama di Tugas Akhir 2 dan ibu </w:t>
      </w:r>
      <w:r w:rsidRPr="0049076C">
        <w:rPr>
          <w:rFonts w:ascii="Times New Roman" w:hAnsi="Times New Roman" w:cs="Times New Roman"/>
          <w:b/>
          <w:sz w:val="24"/>
          <w:szCs w:val="24"/>
          <w:lang w:val="fi-FI"/>
        </w:rPr>
        <w:t>Monalisa Pasaribu, SS., M.Ed (TESOL)</w:t>
      </w:r>
      <w:r w:rsidRPr="0049076C">
        <w:rPr>
          <w:rFonts w:ascii="Times New Roman" w:hAnsi="Times New Roman" w:cs="Times New Roman"/>
          <w:sz w:val="24"/>
          <w:szCs w:val="24"/>
          <w:lang w:val="fi-FI"/>
        </w:rPr>
        <w:t>, selaku dosen pembimbing kedua yang telah menyediakan waktu, tenaga dan pikiran untuk membantu penulis dalam mengarahkan dalam penyusunan Tugas Akhir ini, tanpa bapak dan ibu ulat seperti penulis ini takkan berubah menjadi kupu-kupu yang indah.</w:t>
      </w:r>
    </w:p>
    <w:p w14:paraId="3AEE7C11" w14:textId="77777777" w:rsidR="0049076C" w:rsidRPr="0049076C" w:rsidRDefault="0049076C" w:rsidP="00A3088A">
      <w:pPr>
        <w:pStyle w:val="ListParagraph"/>
        <w:numPr>
          <w:ilvl w:val="0"/>
          <w:numId w:val="40"/>
        </w:numPr>
        <w:spacing w:line="360" w:lineRule="auto"/>
        <w:jc w:val="both"/>
        <w:rPr>
          <w:rFonts w:ascii="Times New Roman" w:hAnsi="Times New Roman" w:cs="Times New Roman"/>
          <w:sz w:val="24"/>
          <w:szCs w:val="24"/>
          <w:lang w:val="es-ES"/>
        </w:rPr>
      </w:pPr>
      <w:r w:rsidRPr="0049076C">
        <w:rPr>
          <w:rFonts w:ascii="Times New Roman" w:hAnsi="Times New Roman" w:cs="Times New Roman"/>
          <w:sz w:val="24"/>
          <w:szCs w:val="24"/>
          <w:lang w:val="fi-FI"/>
        </w:rPr>
        <w:t xml:space="preserve">Terimakasih bapak </w:t>
      </w:r>
      <w:r w:rsidRPr="0049076C">
        <w:rPr>
          <w:rFonts w:ascii="Times New Roman" w:hAnsi="Times New Roman" w:cs="Times New Roman"/>
          <w:b/>
          <w:sz w:val="24"/>
          <w:szCs w:val="24"/>
          <w:lang w:val="fi-FI"/>
        </w:rPr>
        <w:t>Lit Malem, S.SI, MT</w:t>
      </w:r>
      <w:r w:rsidRPr="0049076C">
        <w:rPr>
          <w:rFonts w:ascii="Times New Roman" w:hAnsi="Times New Roman" w:cs="Times New Roman"/>
          <w:sz w:val="24"/>
          <w:szCs w:val="24"/>
          <w:lang w:val="fi-FI"/>
        </w:rPr>
        <w:t xml:space="preserve">, dan ibu </w:t>
      </w:r>
      <w:r w:rsidRPr="0049076C">
        <w:rPr>
          <w:rFonts w:ascii="Times New Roman" w:hAnsi="Times New Roman" w:cs="Times New Roman"/>
          <w:b/>
          <w:sz w:val="24"/>
          <w:szCs w:val="24"/>
          <w:lang w:val="fi-FI"/>
        </w:rPr>
        <w:t xml:space="preserve">Hernawati Samosir, S.ST., M.kom, </w:t>
      </w:r>
      <w:r w:rsidRPr="0049076C">
        <w:rPr>
          <w:rFonts w:ascii="Times New Roman" w:eastAsia="Times New Roman" w:hAnsi="Times New Roman" w:cs="Times New Roman"/>
          <w:sz w:val="24"/>
          <w:szCs w:val="24"/>
          <w:lang w:val="es-ES"/>
        </w:rPr>
        <w:t>selaku dosen penguji mulai dari seminar proposal hingga sidang Tugas Akhir 2, yang telah meluangkan waktu, tenaga dan pikiran untuk memberikan kritikan dan masukan yang membangun dalam penyusunan Tugas Akhir ini.</w:t>
      </w:r>
    </w:p>
    <w:p w14:paraId="6A1A6FD7" w14:textId="77777777" w:rsidR="0049076C" w:rsidRPr="0049076C" w:rsidRDefault="0049076C" w:rsidP="00A3088A">
      <w:pPr>
        <w:pStyle w:val="ListParagraph"/>
        <w:numPr>
          <w:ilvl w:val="0"/>
          <w:numId w:val="40"/>
        </w:numPr>
        <w:spacing w:line="360" w:lineRule="auto"/>
        <w:jc w:val="both"/>
        <w:rPr>
          <w:rFonts w:ascii="Times New Roman" w:hAnsi="Times New Roman" w:cs="Times New Roman"/>
          <w:sz w:val="24"/>
          <w:szCs w:val="24"/>
          <w:lang w:val="es-ES"/>
        </w:rPr>
      </w:pPr>
      <w:r w:rsidRPr="0049076C">
        <w:rPr>
          <w:rFonts w:ascii="Times New Roman" w:eastAsia="Times New Roman" w:hAnsi="Times New Roman" w:cs="Times New Roman"/>
          <w:sz w:val="24"/>
          <w:szCs w:val="24"/>
          <w:lang w:val="es-ES"/>
        </w:rPr>
        <w:t xml:space="preserve">Terimakasih </w:t>
      </w:r>
      <w:r w:rsidRPr="0049076C">
        <w:rPr>
          <w:rFonts w:ascii="Times New Roman" w:eastAsia="Times New Roman" w:hAnsi="Times New Roman" w:cs="Times New Roman"/>
          <w:b/>
          <w:sz w:val="24"/>
          <w:szCs w:val="24"/>
          <w:lang w:val="es-ES"/>
        </w:rPr>
        <w:t xml:space="preserve">teman </w:t>
      </w:r>
      <w:r w:rsidRPr="0049076C">
        <w:rPr>
          <w:rFonts w:ascii="Times New Roman" w:eastAsia="Times New Roman" w:hAnsi="Times New Roman" w:cs="Times New Roman"/>
          <w:sz w:val="24"/>
          <w:szCs w:val="24"/>
          <w:lang w:val="es-ES"/>
        </w:rPr>
        <w:t xml:space="preserve">dan </w:t>
      </w:r>
      <w:r w:rsidRPr="0049076C">
        <w:rPr>
          <w:rFonts w:ascii="Times New Roman" w:eastAsia="Times New Roman" w:hAnsi="Times New Roman" w:cs="Times New Roman"/>
          <w:b/>
          <w:sz w:val="24"/>
          <w:szCs w:val="24"/>
          <w:lang w:val="es-ES"/>
        </w:rPr>
        <w:t>sahabat</w:t>
      </w:r>
      <w:r w:rsidRPr="0049076C">
        <w:rPr>
          <w:rFonts w:ascii="Times New Roman" w:eastAsia="Times New Roman" w:hAnsi="Times New Roman" w:cs="Times New Roman"/>
          <w:sz w:val="24"/>
          <w:szCs w:val="24"/>
          <w:lang w:val="es-ES"/>
        </w:rPr>
        <w:t xml:space="preserve"> untuk setiap doa dan dukungan, untuk setiap motivasi dan penghiburan. Penulis teramat sayang kepada kalian.</w:t>
      </w:r>
    </w:p>
    <w:p w14:paraId="134178E1" w14:textId="77777777" w:rsidR="0049076C" w:rsidRPr="0049076C" w:rsidRDefault="0049076C" w:rsidP="00A3088A">
      <w:pPr>
        <w:pStyle w:val="ListParagraph"/>
        <w:numPr>
          <w:ilvl w:val="0"/>
          <w:numId w:val="40"/>
        </w:numPr>
        <w:spacing w:line="360" w:lineRule="auto"/>
        <w:jc w:val="both"/>
        <w:rPr>
          <w:rFonts w:ascii="Times New Roman" w:hAnsi="Times New Roman" w:cs="Times New Roman"/>
          <w:i/>
          <w:sz w:val="24"/>
          <w:szCs w:val="24"/>
          <w:lang w:val="es-ES"/>
        </w:rPr>
      </w:pPr>
      <w:r w:rsidRPr="0049076C">
        <w:rPr>
          <w:rFonts w:ascii="Times New Roman" w:eastAsia="Times New Roman" w:hAnsi="Times New Roman" w:cs="Times New Roman"/>
          <w:i/>
          <w:sz w:val="24"/>
          <w:szCs w:val="24"/>
          <w:lang w:val="es-ES"/>
        </w:rPr>
        <w:t xml:space="preserve">Last but not least, to favorite human being, </w:t>
      </w:r>
      <w:r w:rsidRPr="0049076C">
        <w:rPr>
          <w:rFonts w:ascii="Times New Roman" w:eastAsia="Times New Roman" w:hAnsi="Times New Roman" w:cs="Times New Roman"/>
          <w:b/>
          <w:i/>
          <w:sz w:val="24"/>
          <w:szCs w:val="24"/>
          <w:lang w:val="es-ES"/>
        </w:rPr>
        <w:t xml:space="preserve">Joko Widodo, Fiersa Besari, Tulus, </w:t>
      </w:r>
      <w:r w:rsidRPr="0049076C">
        <w:rPr>
          <w:rFonts w:ascii="Times New Roman" w:eastAsia="Times New Roman" w:hAnsi="Times New Roman" w:cs="Times New Roman"/>
          <w:i/>
          <w:sz w:val="24"/>
          <w:szCs w:val="24"/>
          <w:lang w:val="es-ES"/>
        </w:rPr>
        <w:t xml:space="preserve">and </w:t>
      </w:r>
      <w:r w:rsidRPr="0049076C">
        <w:rPr>
          <w:rFonts w:ascii="Times New Roman" w:eastAsia="Times New Roman" w:hAnsi="Times New Roman" w:cs="Times New Roman"/>
          <w:b/>
          <w:i/>
          <w:sz w:val="24"/>
          <w:szCs w:val="24"/>
          <w:lang w:val="es-ES"/>
        </w:rPr>
        <w:t>Jerome Polin</w:t>
      </w:r>
      <w:r w:rsidRPr="0049076C">
        <w:rPr>
          <w:rFonts w:ascii="Times New Roman" w:eastAsia="Times New Roman" w:hAnsi="Times New Roman" w:cs="Times New Roman"/>
          <w:i/>
          <w:sz w:val="24"/>
          <w:szCs w:val="24"/>
          <w:lang w:val="es-ES"/>
        </w:rPr>
        <w:t>. You guys give a tons of positive energy till this time. Thankyou, thankyou, thankyou for teaching to believe in ourself. Wishing can meet you, someday. God bless you. Loves.</w:t>
      </w:r>
    </w:p>
    <w:p w14:paraId="51C7072F" w14:textId="77777777" w:rsidR="00532330" w:rsidRPr="0091094F" w:rsidRDefault="0049076C" w:rsidP="0049076C">
      <w:pPr>
        <w:spacing w:line="360" w:lineRule="auto"/>
        <w:jc w:val="both"/>
        <w:rPr>
          <w:rFonts w:ascii="Times New Roman" w:hAnsi="Times New Roman"/>
          <w:sz w:val="24"/>
          <w:szCs w:val="24"/>
          <w:lang w:val="fi-FI"/>
        </w:rPr>
      </w:pPr>
      <w:r w:rsidRPr="0049076C">
        <w:rPr>
          <w:rFonts w:ascii="Times New Roman" w:hAnsi="Times New Roman"/>
          <w:sz w:val="24"/>
          <w:szCs w:val="24"/>
          <w:lang w:val="es-ES"/>
        </w:rPr>
        <w:t>Akhir kata, penulis berharap Tuhan Yang Maha Esa berkenan membalas segala kebaikan semua pihak yang telah ikut membantu penulis dalam menyusun Tugas Akhir ini. Semoga Tugas Akhir ini bermanfaat bagi pengembangan ilmu dimasa yang akan datang.</w:t>
      </w:r>
    </w:p>
    <w:p w14:paraId="5B6B7FCC" w14:textId="77777777" w:rsidR="00532330" w:rsidRPr="0091094F" w:rsidRDefault="00532330" w:rsidP="00532330">
      <w:pPr>
        <w:rPr>
          <w:rFonts w:ascii="Times New Roman" w:hAnsi="Times New Roman"/>
          <w:sz w:val="24"/>
          <w:szCs w:val="24"/>
          <w:lang w:val="fi-FI"/>
        </w:rPr>
      </w:pPr>
    </w:p>
    <w:p w14:paraId="46129A43" w14:textId="77777777" w:rsidR="00532330" w:rsidRPr="0091094F" w:rsidRDefault="00532330" w:rsidP="00532330">
      <w:pPr>
        <w:pStyle w:val="teksutama"/>
        <w:jc w:val="both"/>
        <w:rPr>
          <w:rFonts w:ascii="Times New Roman" w:hAnsi="Times New Roman"/>
          <w:sz w:val="24"/>
          <w:szCs w:val="24"/>
          <w:lang w:val="es-ES"/>
        </w:rPr>
      </w:pPr>
    </w:p>
    <w:p w14:paraId="52B4DE6C" w14:textId="77777777" w:rsidR="00532330" w:rsidRPr="0091094F" w:rsidRDefault="00532330" w:rsidP="00532330">
      <w:pPr>
        <w:rPr>
          <w:rFonts w:ascii="Times New Roman" w:hAnsi="Times New Roman"/>
          <w:sz w:val="24"/>
          <w:szCs w:val="24"/>
          <w:lang w:val="es-ES"/>
        </w:rPr>
      </w:pPr>
    </w:p>
    <w:p w14:paraId="34DE2C98" w14:textId="34C5B4D5" w:rsidR="00651664" w:rsidRDefault="00651664" w:rsidP="00651664">
      <w:pPr>
        <w:ind w:left="2880"/>
        <w:rPr>
          <w:rFonts w:ascii="Times New Roman" w:hAnsi="Times New Roman"/>
          <w:sz w:val="24"/>
          <w:szCs w:val="24"/>
          <w:lang w:val="es-ES"/>
        </w:rPr>
      </w:pPr>
      <w:r>
        <w:rPr>
          <w:rFonts w:ascii="Times New Roman" w:hAnsi="Times New Roman"/>
          <w:sz w:val="24"/>
          <w:szCs w:val="24"/>
          <w:lang w:val="es-ES"/>
        </w:rPr>
        <w:t xml:space="preserve">Sitoluama, </w:t>
      </w:r>
      <w:r w:rsidR="0017193A">
        <w:rPr>
          <w:rFonts w:ascii="Times New Roman" w:hAnsi="Times New Roman"/>
          <w:sz w:val="24"/>
          <w:szCs w:val="24"/>
          <w:lang w:val="es-ES"/>
        </w:rPr>
        <w:t>3 Agustus</w:t>
      </w:r>
      <w:r>
        <w:rPr>
          <w:rFonts w:ascii="Times New Roman" w:hAnsi="Times New Roman"/>
          <w:sz w:val="24"/>
          <w:szCs w:val="24"/>
          <w:lang w:val="es-ES"/>
        </w:rPr>
        <w:t xml:space="preserve"> 2020</w:t>
      </w:r>
    </w:p>
    <w:p w14:paraId="1E01180E" w14:textId="77777777" w:rsidR="00651664" w:rsidRDefault="00651664" w:rsidP="00651664">
      <w:pPr>
        <w:ind w:left="2880"/>
        <w:rPr>
          <w:rFonts w:ascii="Times New Roman" w:hAnsi="Times New Roman"/>
          <w:sz w:val="24"/>
          <w:szCs w:val="24"/>
          <w:lang w:val="es-ES"/>
        </w:rPr>
      </w:pPr>
    </w:p>
    <w:p w14:paraId="2B048EE7" w14:textId="77777777" w:rsidR="00651664" w:rsidRDefault="00651664" w:rsidP="00651664">
      <w:pPr>
        <w:ind w:left="2880"/>
        <w:rPr>
          <w:rFonts w:ascii="Times New Roman" w:hAnsi="Times New Roman"/>
          <w:sz w:val="24"/>
          <w:szCs w:val="24"/>
          <w:lang w:val="es-ES"/>
        </w:rPr>
      </w:pPr>
    </w:p>
    <w:p w14:paraId="5C842CF6" w14:textId="7EA78E64" w:rsidR="00532330" w:rsidRPr="0091094F" w:rsidRDefault="00651664" w:rsidP="00651664">
      <w:pPr>
        <w:ind w:left="2880"/>
        <w:rPr>
          <w:rFonts w:ascii="Times New Roman" w:hAnsi="Times New Roman"/>
          <w:sz w:val="24"/>
          <w:szCs w:val="24"/>
          <w:lang w:val="es-ES"/>
        </w:rPr>
      </w:pPr>
      <w:r>
        <w:rPr>
          <w:rFonts w:ascii="Times New Roman" w:hAnsi="Times New Roman"/>
          <w:sz w:val="24"/>
          <w:szCs w:val="24"/>
          <w:lang w:val="es-ES"/>
        </w:rPr>
        <w:tab/>
        <w:t>Penulis</w:t>
      </w:r>
      <w:r w:rsidR="00532330" w:rsidRPr="0091094F">
        <w:rPr>
          <w:rFonts w:ascii="Times New Roman" w:hAnsi="Times New Roman"/>
          <w:sz w:val="24"/>
          <w:szCs w:val="24"/>
          <w:lang w:val="es-ES"/>
        </w:rPr>
        <w:tab/>
      </w:r>
      <w:r w:rsidR="00532330" w:rsidRPr="0091094F">
        <w:rPr>
          <w:rFonts w:ascii="Times New Roman" w:hAnsi="Times New Roman"/>
          <w:sz w:val="24"/>
          <w:szCs w:val="24"/>
          <w:lang w:val="es-ES"/>
        </w:rPr>
        <w:tab/>
      </w:r>
      <w:r w:rsidR="00532330" w:rsidRPr="0091094F">
        <w:rPr>
          <w:rFonts w:ascii="Times New Roman" w:hAnsi="Times New Roman"/>
          <w:sz w:val="24"/>
          <w:szCs w:val="24"/>
          <w:lang w:val="es-ES"/>
        </w:rPr>
        <w:tab/>
      </w:r>
      <w:r w:rsidR="00532330" w:rsidRPr="0091094F">
        <w:rPr>
          <w:rFonts w:ascii="Times New Roman" w:hAnsi="Times New Roman"/>
          <w:sz w:val="24"/>
          <w:szCs w:val="24"/>
          <w:lang w:val="es-ES"/>
        </w:rPr>
        <w:tab/>
      </w:r>
      <w:r w:rsidR="00532330" w:rsidRPr="0091094F">
        <w:rPr>
          <w:rFonts w:ascii="Times New Roman" w:hAnsi="Times New Roman"/>
          <w:sz w:val="24"/>
          <w:szCs w:val="24"/>
          <w:lang w:val="es-ES"/>
        </w:rPr>
        <w:tab/>
      </w:r>
    </w:p>
    <w:p w14:paraId="55BDD0E0" w14:textId="77777777" w:rsidR="00532330" w:rsidRPr="0091094F" w:rsidRDefault="00532330" w:rsidP="00532330">
      <w:pPr>
        <w:rPr>
          <w:rFonts w:ascii="Times New Roman" w:hAnsi="Times New Roman"/>
          <w:sz w:val="24"/>
          <w:szCs w:val="24"/>
          <w:lang w:val="es-ES"/>
        </w:rPr>
      </w:pPr>
    </w:p>
    <w:p w14:paraId="2D3DF5F6" w14:textId="77777777" w:rsidR="00532330" w:rsidRDefault="00532330">
      <w:pPr>
        <w:rPr>
          <w:rFonts w:ascii="Times New Roman" w:hAnsi="Times New Roman"/>
          <w:sz w:val="24"/>
          <w:szCs w:val="24"/>
          <w:lang w:val="es-ES"/>
        </w:rPr>
      </w:pPr>
    </w:p>
    <w:p w14:paraId="3D11B1EA" w14:textId="77777777" w:rsidR="00532330" w:rsidRDefault="00532330">
      <w:pPr>
        <w:rPr>
          <w:rFonts w:ascii="Times New Roman" w:hAnsi="Times New Roman"/>
          <w:sz w:val="24"/>
          <w:szCs w:val="24"/>
          <w:lang w:val="es-ES"/>
        </w:rPr>
      </w:pPr>
    </w:p>
    <w:p w14:paraId="6AE3314A" w14:textId="77777777" w:rsidR="00532330" w:rsidRDefault="00532330">
      <w:pPr>
        <w:rPr>
          <w:rFonts w:ascii="Times New Roman" w:hAnsi="Times New Roman"/>
          <w:sz w:val="24"/>
          <w:szCs w:val="24"/>
          <w:lang w:val="es-ES"/>
        </w:rPr>
      </w:pPr>
    </w:p>
    <w:p w14:paraId="28E6CCC9" w14:textId="77777777" w:rsidR="00532330" w:rsidRDefault="00532330">
      <w:pPr>
        <w:rPr>
          <w:rFonts w:ascii="Times New Roman" w:hAnsi="Times New Roman"/>
          <w:sz w:val="24"/>
          <w:szCs w:val="24"/>
          <w:lang w:val="es-ES"/>
        </w:rPr>
      </w:pPr>
    </w:p>
    <w:p w14:paraId="394AF9E3" w14:textId="77777777" w:rsidR="00532330" w:rsidRDefault="00532330">
      <w:pPr>
        <w:rPr>
          <w:rFonts w:ascii="Times New Roman" w:hAnsi="Times New Roman"/>
          <w:sz w:val="24"/>
          <w:szCs w:val="24"/>
          <w:lang w:val="es-ES"/>
        </w:rPr>
      </w:pPr>
    </w:p>
    <w:p w14:paraId="0C613C28" w14:textId="77777777" w:rsidR="00532330" w:rsidRDefault="00532330">
      <w:pPr>
        <w:rPr>
          <w:rFonts w:ascii="Times New Roman" w:hAnsi="Times New Roman"/>
          <w:sz w:val="24"/>
          <w:szCs w:val="24"/>
          <w:lang w:val="es-ES"/>
        </w:rPr>
      </w:pPr>
    </w:p>
    <w:p w14:paraId="094D70F9" w14:textId="77777777" w:rsidR="00532330" w:rsidRDefault="00532330">
      <w:pPr>
        <w:rPr>
          <w:rFonts w:ascii="Times New Roman" w:hAnsi="Times New Roman"/>
          <w:sz w:val="24"/>
          <w:szCs w:val="24"/>
          <w:lang w:val="es-ES"/>
        </w:rPr>
      </w:pPr>
    </w:p>
    <w:p w14:paraId="7AF3BAE6" w14:textId="77777777" w:rsidR="00532330" w:rsidRDefault="00532330">
      <w:pPr>
        <w:rPr>
          <w:rFonts w:ascii="Times New Roman" w:hAnsi="Times New Roman"/>
          <w:sz w:val="24"/>
          <w:szCs w:val="24"/>
          <w:lang w:val="es-ES"/>
        </w:rPr>
      </w:pPr>
    </w:p>
    <w:p w14:paraId="7355FD77" w14:textId="77777777" w:rsidR="00532330" w:rsidRDefault="00532330">
      <w:pPr>
        <w:rPr>
          <w:rFonts w:ascii="Times New Roman" w:hAnsi="Times New Roman"/>
          <w:sz w:val="24"/>
          <w:szCs w:val="24"/>
          <w:lang w:val="es-ES"/>
        </w:rPr>
      </w:pPr>
    </w:p>
    <w:p w14:paraId="44E9BE6F" w14:textId="77777777" w:rsidR="00532330" w:rsidRDefault="00532330">
      <w:pPr>
        <w:rPr>
          <w:rFonts w:ascii="Times New Roman" w:hAnsi="Times New Roman"/>
          <w:sz w:val="24"/>
          <w:szCs w:val="24"/>
          <w:lang w:val="es-ES"/>
        </w:rPr>
      </w:pPr>
    </w:p>
    <w:p w14:paraId="7D0E912E" w14:textId="77777777" w:rsidR="00651664" w:rsidRDefault="00651664">
      <w:pPr>
        <w:rPr>
          <w:rFonts w:ascii="Times New Roman" w:hAnsi="Times New Roman"/>
          <w:sz w:val="24"/>
          <w:szCs w:val="24"/>
          <w:lang w:val="es-ES"/>
        </w:rPr>
      </w:pPr>
    </w:p>
    <w:p w14:paraId="563B7A12" w14:textId="77777777" w:rsidR="00532330" w:rsidRDefault="00532330">
      <w:pPr>
        <w:rPr>
          <w:rFonts w:ascii="Times New Roman" w:hAnsi="Times New Roman"/>
          <w:sz w:val="24"/>
          <w:szCs w:val="24"/>
          <w:lang w:val="es-ES"/>
        </w:rPr>
      </w:pPr>
    </w:p>
    <w:p w14:paraId="42C6E4E6" w14:textId="77777777" w:rsidR="00532330" w:rsidRDefault="00532330">
      <w:pPr>
        <w:rPr>
          <w:rFonts w:ascii="Times New Roman" w:hAnsi="Times New Roman"/>
          <w:sz w:val="24"/>
          <w:szCs w:val="24"/>
          <w:lang w:val="es-ES"/>
        </w:rPr>
      </w:pPr>
    </w:p>
    <w:p w14:paraId="634815A8" w14:textId="77777777" w:rsidR="00532330" w:rsidRPr="0091094F" w:rsidRDefault="00532330">
      <w:pPr>
        <w:rPr>
          <w:rFonts w:ascii="Times New Roman" w:hAnsi="Times New Roman"/>
          <w:sz w:val="24"/>
          <w:szCs w:val="24"/>
          <w:lang w:val="es-ES"/>
        </w:rPr>
      </w:pPr>
    </w:p>
    <w:p w14:paraId="5F73C085" w14:textId="77777777" w:rsidR="0016581F" w:rsidRPr="0091094F" w:rsidRDefault="0016581F">
      <w:pPr>
        <w:rPr>
          <w:rFonts w:ascii="Times New Roman" w:hAnsi="Times New Roman"/>
          <w:sz w:val="24"/>
          <w:szCs w:val="24"/>
          <w:lang w:val="es-ES"/>
        </w:rPr>
      </w:pPr>
    </w:p>
    <w:p w14:paraId="76AD9D22" w14:textId="77777777" w:rsidR="0016581F" w:rsidRPr="0091094F" w:rsidRDefault="0016581F">
      <w:pPr>
        <w:rPr>
          <w:rFonts w:ascii="Times New Roman" w:hAnsi="Times New Roman"/>
          <w:sz w:val="24"/>
          <w:szCs w:val="24"/>
          <w:lang w:val="es-ES"/>
        </w:rPr>
      </w:pPr>
    </w:p>
    <w:p w14:paraId="7D7213FD" w14:textId="77777777" w:rsidR="0016581F" w:rsidRPr="0091094F" w:rsidRDefault="0016581F">
      <w:pPr>
        <w:rPr>
          <w:rFonts w:ascii="Times New Roman" w:hAnsi="Times New Roman"/>
          <w:sz w:val="24"/>
          <w:szCs w:val="24"/>
          <w:lang w:val="es-ES"/>
        </w:rPr>
      </w:pPr>
    </w:p>
    <w:p w14:paraId="1C75CDD1" w14:textId="77777777" w:rsidR="0016581F" w:rsidRPr="0091094F" w:rsidRDefault="0016581F">
      <w:pPr>
        <w:rPr>
          <w:rFonts w:ascii="Times New Roman" w:hAnsi="Times New Roman"/>
          <w:sz w:val="24"/>
          <w:szCs w:val="24"/>
          <w:lang w:val="es-ES"/>
        </w:rPr>
      </w:pPr>
    </w:p>
    <w:p w14:paraId="6E659CF8" w14:textId="77777777" w:rsidR="0016581F" w:rsidRPr="0091094F" w:rsidRDefault="0016581F">
      <w:pPr>
        <w:rPr>
          <w:rFonts w:ascii="Times New Roman" w:hAnsi="Times New Roman"/>
          <w:sz w:val="24"/>
          <w:szCs w:val="24"/>
          <w:lang w:val="es-ES"/>
        </w:rPr>
      </w:pPr>
    </w:p>
    <w:p w14:paraId="4B43D253" w14:textId="77777777" w:rsidR="00B45E08" w:rsidRPr="0091094F" w:rsidRDefault="00B45E08">
      <w:pPr>
        <w:pStyle w:val="guideline"/>
        <w:rPr>
          <w:rFonts w:ascii="Times New Roman" w:hAnsi="Times New Roman"/>
          <w:sz w:val="24"/>
          <w:szCs w:val="24"/>
          <w:lang w:val="es-ES"/>
        </w:rPr>
      </w:pPr>
    </w:p>
    <w:p w14:paraId="03E89A4A" w14:textId="77777777" w:rsidR="0016581F" w:rsidRPr="0091094F" w:rsidRDefault="0016581F" w:rsidP="0016581F">
      <w:pPr>
        <w:jc w:val="center"/>
        <w:rPr>
          <w:rFonts w:ascii="Times New Roman" w:hAnsi="Times New Roman"/>
          <w:b/>
          <w:bCs/>
          <w:sz w:val="24"/>
          <w:szCs w:val="24"/>
        </w:rPr>
      </w:pPr>
      <w:bookmarkStart w:id="1" w:name="_Toc198093915"/>
      <w:r w:rsidRPr="0091094F">
        <w:rPr>
          <w:rFonts w:ascii="Times New Roman" w:hAnsi="Times New Roman"/>
          <w:b/>
          <w:bCs/>
          <w:sz w:val="24"/>
          <w:szCs w:val="24"/>
        </w:rPr>
        <w:t>HALAMAN PERNYATAAN PERSETUJUAN PUBLIKASI</w:t>
      </w:r>
    </w:p>
    <w:p w14:paraId="0D73BE16" w14:textId="77777777" w:rsidR="0016581F" w:rsidRPr="0091094F" w:rsidRDefault="0016581F" w:rsidP="0016581F">
      <w:pPr>
        <w:jc w:val="center"/>
        <w:rPr>
          <w:rFonts w:ascii="Times New Roman" w:hAnsi="Times New Roman"/>
          <w:b/>
          <w:bCs/>
          <w:sz w:val="24"/>
          <w:szCs w:val="24"/>
        </w:rPr>
      </w:pPr>
      <w:r w:rsidRPr="0091094F">
        <w:rPr>
          <w:rFonts w:ascii="Times New Roman" w:hAnsi="Times New Roman"/>
          <w:b/>
          <w:bCs/>
          <w:sz w:val="24"/>
          <w:szCs w:val="24"/>
        </w:rPr>
        <w:t>TUGAS AKHIR UNTUK KEPENTINGAN AKADEMIS</w:t>
      </w:r>
    </w:p>
    <w:p w14:paraId="2C50041F" w14:textId="77777777" w:rsidR="0016581F" w:rsidRPr="0091094F" w:rsidRDefault="0016581F" w:rsidP="0016581F">
      <w:pPr>
        <w:jc w:val="center"/>
        <w:rPr>
          <w:rFonts w:ascii="Times New Roman" w:hAnsi="Times New Roman"/>
          <w:b/>
          <w:bCs/>
          <w:sz w:val="24"/>
          <w:szCs w:val="24"/>
        </w:rPr>
      </w:pPr>
    </w:p>
    <w:p w14:paraId="14BAE099" w14:textId="77777777" w:rsidR="0016581F" w:rsidRPr="0091094F" w:rsidRDefault="0016581F" w:rsidP="0016581F">
      <w:pPr>
        <w:jc w:val="both"/>
        <w:rPr>
          <w:rFonts w:ascii="Times New Roman" w:hAnsi="Times New Roman"/>
          <w:sz w:val="24"/>
          <w:szCs w:val="24"/>
        </w:rPr>
      </w:pPr>
      <w:r w:rsidRPr="0091094F">
        <w:rPr>
          <w:rFonts w:ascii="Times New Roman" w:hAnsi="Times New Roman"/>
          <w:sz w:val="24"/>
          <w:szCs w:val="24"/>
        </w:rPr>
        <w:t>Sebagai sivitas akademik Institut Teknologi Del, saya yang bertanda tangan di bawah ini:</w:t>
      </w:r>
    </w:p>
    <w:p w14:paraId="6046FE0F" w14:textId="77777777" w:rsidR="006D2D6F" w:rsidRPr="0091094F" w:rsidRDefault="006D2D6F" w:rsidP="0016581F">
      <w:pPr>
        <w:jc w:val="both"/>
        <w:rPr>
          <w:rFonts w:ascii="Times New Roman" w:hAnsi="Times New Roman"/>
          <w:sz w:val="24"/>
          <w:szCs w:val="24"/>
        </w:rPr>
      </w:pPr>
    </w:p>
    <w:p w14:paraId="1E8D734C" w14:textId="77777777" w:rsidR="00FF53AF" w:rsidRPr="00A43179" w:rsidRDefault="00FF53AF" w:rsidP="00FF53AF">
      <w:pPr>
        <w:jc w:val="both"/>
        <w:rPr>
          <w:rFonts w:ascii="Times New Roman" w:hAnsi="Times New Roman"/>
          <w:sz w:val="24"/>
          <w:szCs w:val="24"/>
        </w:rPr>
      </w:pPr>
      <w:r w:rsidRPr="00A43179">
        <w:rPr>
          <w:rFonts w:ascii="Times New Roman" w:hAnsi="Times New Roman"/>
          <w:sz w:val="24"/>
          <w:szCs w:val="24"/>
        </w:rPr>
        <w:t>Nama</w:t>
      </w:r>
      <w:r w:rsidRPr="00A43179">
        <w:rPr>
          <w:rFonts w:ascii="Times New Roman" w:hAnsi="Times New Roman"/>
          <w:sz w:val="24"/>
          <w:szCs w:val="24"/>
        </w:rPr>
        <w:tab/>
      </w:r>
      <w:r w:rsidRPr="00A43179">
        <w:rPr>
          <w:rFonts w:ascii="Times New Roman" w:hAnsi="Times New Roman"/>
          <w:sz w:val="24"/>
          <w:szCs w:val="24"/>
        </w:rPr>
        <w:tab/>
      </w:r>
      <w:r w:rsidRPr="00A43179">
        <w:rPr>
          <w:rFonts w:ascii="Times New Roman" w:hAnsi="Times New Roman"/>
          <w:sz w:val="24"/>
          <w:szCs w:val="24"/>
        </w:rPr>
        <w:tab/>
      </w:r>
      <w:r w:rsidRPr="00A43179">
        <w:rPr>
          <w:rFonts w:ascii="Times New Roman" w:hAnsi="Times New Roman"/>
          <w:sz w:val="24"/>
          <w:szCs w:val="24"/>
        </w:rPr>
        <w:tab/>
        <w:t xml:space="preserve">: </w:t>
      </w:r>
      <w:r w:rsidR="00BE4650">
        <w:rPr>
          <w:rFonts w:ascii="Times New Roman" w:hAnsi="Times New Roman"/>
          <w:sz w:val="24"/>
          <w:szCs w:val="24"/>
        </w:rPr>
        <w:t>Yohana Purba</w:t>
      </w:r>
    </w:p>
    <w:p w14:paraId="338CE907" w14:textId="77777777" w:rsidR="00FF53AF" w:rsidRPr="00A43179" w:rsidRDefault="00FF53AF" w:rsidP="00FF53AF">
      <w:pPr>
        <w:jc w:val="both"/>
        <w:rPr>
          <w:rFonts w:ascii="Times New Roman" w:hAnsi="Times New Roman"/>
          <w:sz w:val="24"/>
          <w:szCs w:val="24"/>
        </w:rPr>
      </w:pPr>
      <w:r w:rsidRPr="00A43179">
        <w:rPr>
          <w:rFonts w:ascii="Times New Roman" w:hAnsi="Times New Roman"/>
          <w:sz w:val="24"/>
          <w:szCs w:val="24"/>
        </w:rPr>
        <w:t>NIM</w:t>
      </w:r>
      <w:r w:rsidRPr="00A43179">
        <w:rPr>
          <w:rFonts w:ascii="Times New Roman" w:hAnsi="Times New Roman"/>
          <w:sz w:val="24"/>
          <w:szCs w:val="24"/>
        </w:rPr>
        <w:tab/>
      </w:r>
      <w:r w:rsidR="00BE4650">
        <w:rPr>
          <w:rFonts w:ascii="Times New Roman" w:hAnsi="Times New Roman"/>
          <w:sz w:val="24"/>
          <w:szCs w:val="24"/>
        </w:rPr>
        <w:tab/>
      </w:r>
      <w:r w:rsidR="00BE4650">
        <w:rPr>
          <w:rFonts w:ascii="Times New Roman" w:hAnsi="Times New Roman"/>
          <w:sz w:val="24"/>
          <w:szCs w:val="24"/>
        </w:rPr>
        <w:tab/>
      </w:r>
      <w:r w:rsidR="00BE4650">
        <w:rPr>
          <w:rFonts w:ascii="Times New Roman" w:hAnsi="Times New Roman"/>
          <w:sz w:val="24"/>
          <w:szCs w:val="24"/>
        </w:rPr>
        <w:tab/>
        <w:t>: 11317014</w:t>
      </w:r>
    </w:p>
    <w:p w14:paraId="3FD470C8" w14:textId="77777777" w:rsidR="00FF53AF" w:rsidRPr="00A43179" w:rsidRDefault="00FF53AF" w:rsidP="00FF53AF">
      <w:pPr>
        <w:jc w:val="both"/>
        <w:rPr>
          <w:rFonts w:ascii="Times New Roman" w:hAnsi="Times New Roman"/>
          <w:sz w:val="24"/>
          <w:szCs w:val="24"/>
        </w:rPr>
      </w:pPr>
      <w:r w:rsidRPr="00A43179">
        <w:rPr>
          <w:rFonts w:ascii="Times New Roman" w:hAnsi="Times New Roman"/>
          <w:sz w:val="24"/>
          <w:szCs w:val="24"/>
        </w:rPr>
        <w:t>Fakultas/Program Studi</w:t>
      </w:r>
      <w:r w:rsidRPr="00A43179">
        <w:rPr>
          <w:rFonts w:ascii="Times New Roman" w:hAnsi="Times New Roman"/>
          <w:sz w:val="24"/>
          <w:szCs w:val="24"/>
        </w:rPr>
        <w:tab/>
        <w:t>: FITE/DIII Teknologi Informasi</w:t>
      </w:r>
    </w:p>
    <w:p w14:paraId="53F78E2F" w14:textId="77777777" w:rsidR="00FF53AF" w:rsidRPr="00A43179" w:rsidRDefault="00FF53AF" w:rsidP="00FF53AF">
      <w:pPr>
        <w:jc w:val="both"/>
        <w:rPr>
          <w:rFonts w:ascii="Times New Roman" w:hAnsi="Times New Roman"/>
          <w:sz w:val="24"/>
          <w:szCs w:val="24"/>
        </w:rPr>
      </w:pPr>
    </w:p>
    <w:p w14:paraId="5B167FA2" w14:textId="77777777" w:rsidR="00FF53AF" w:rsidRPr="00A43179" w:rsidRDefault="00FF53AF" w:rsidP="00FF53AF">
      <w:pPr>
        <w:jc w:val="both"/>
        <w:rPr>
          <w:rFonts w:ascii="Times New Roman" w:hAnsi="Times New Roman"/>
          <w:sz w:val="24"/>
          <w:szCs w:val="24"/>
        </w:rPr>
      </w:pPr>
      <w:r w:rsidRPr="00A43179">
        <w:rPr>
          <w:rFonts w:ascii="Times New Roman" w:hAnsi="Times New Roman"/>
          <w:sz w:val="24"/>
          <w:szCs w:val="24"/>
        </w:rPr>
        <w:t>Nama</w:t>
      </w:r>
      <w:r w:rsidRPr="00A43179">
        <w:rPr>
          <w:rFonts w:ascii="Times New Roman" w:hAnsi="Times New Roman"/>
          <w:sz w:val="24"/>
          <w:szCs w:val="24"/>
        </w:rPr>
        <w:tab/>
      </w:r>
      <w:r w:rsidRPr="00A43179">
        <w:rPr>
          <w:rFonts w:ascii="Times New Roman" w:hAnsi="Times New Roman"/>
          <w:sz w:val="24"/>
          <w:szCs w:val="24"/>
        </w:rPr>
        <w:tab/>
      </w:r>
      <w:r w:rsidRPr="00A43179">
        <w:rPr>
          <w:rFonts w:ascii="Times New Roman" w:hAnsi="Times New Roman"/>
          <w:sz w:val="24"/>
          <w:szCs w:val="24"/>
        </w:rPr>
        <w:tab/>
      </w:r>
      <w:r w:rsidRPr="00A43179">
        <w:rPr>
          <w:rFonts w:ascii="Times New Roman" w:hAnsi="Times New Roman"/>
          <w:sz w:val="24"/>
          <w:szCs w:val="24"/>
        </w:rPr>
        <w:tab/>
        <w:t xml:space="preserve">: </w:t>
      </w:r>
      <w:r w:rsidR="00BE4650" w:rsidRPr="00A43179">
        <w:rPr>
          <w:rFonts w:ascii="Times New Roman" w:hAnsi="Times New Roman"/>
          <w:sz w:val="24"/>
          <w:szCs w:val="24"/>
        </w:rPr>
        <w:t>Grace</w:t>
      </w:r>
      <w:r w:rsidR="00BE4650">
        <w:rPr>
          <w:rFonts w:ascii="Times New Roman" w:hAnsi="Times New Roman"/>
          <w:sz w:val="24"/>
          <w:szCs w:val="24"/>
        </w:rPr>
        <w:t xml:space="preserve"> Anastasya Megawati</w:t>
      </w:r>
      <w:r w:rsidR="00BE4650" w:rsidRPr="00A43179">
        <w:rPr>
          <w:rFonts w:ascii="Times New Roman" w:hAnsi="Times New Roman"/>
          <w:sz w:val="24"/>
          <w:szCs w:val="24"/>
        </w:rPr>
        <w:t xml:space="preserve"> Sihombing</w:t>
      </w:r>
    </w:p>
    <w:p w14:paraId="092B4C89" w14:textId="77777777" w:rsidR="00FF53AF" w:rsidRPr="00A43179" w:rsidRDefault="00BE4650" w:rsidP="00FF53AF">
      <w:pPr>
        <w:jc w:val="both"/>
        <w:rPr>
          <w:rFonts w:ascii="Times New Roman" w:hAnsi="Times New Roman"/>
          <w:sz w:val="24"/>
          <w:szCs w:val="24"/>
        </w:rPr>
      </w:pPr>
      <w:r>
        <w:rPr>
          <w:rFonts w:ascii="Times New Roman" w:hAnsi="Times New Roman"/>
          <w:sz w:val="24"/>
          <w:szCs w:val="24"/>
        </w:rPr>
        <w:t>NIM</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11317017</w:t>
      </w:r>
    </w:p>
    <w:p w14:paraId="5D23DFB6" w14:textId="77777777" w:rsidR="00FF53AF" w:rsidRPr="00A43179" w:rsidRDefault="00FF53AF" w:rsidP="00FF53AF">
      <w:pPr>
        <w:jc w:val="both"/>
        <w:rPr>
          <w:rFonts w:ascii="Times New Roman" w:hAnsi="Times New Roman"/>
          <w:sz w:val="24"/>
          <w:szCs w:val="24"/>
        </w:rPr>
      </w:pPr>
      <w:r w:rsidRPr="00A43179">
        <w:rPr>
          <w:rFonts w:ascii="Times New Roman" w:hAnsi="Times New Roman"/>
          <w:sz w:val="24"/>
          <w:szCs w:val="24"/>
        </w:rPr>
        <w:t>Fakultas/Program Studi</w:t>
      </w:r>
      <w:r w:rsidRPr="00A43179">
        <w:rPr>
          <w:rFonts w:ascii="Times New Roman" w:hAnsi="Times New Roman"/>
          <w:sz w:val="24"/>
          <w:szCs w:val="24"/>
        </w:rPr>
        <w:tab/>
        <w:t>: FITE/DIII Teknologi Informasi</w:t>
      </w:r>
    </w:p>
    <w:p w14:paraId="444A2EF2" w14:textId="77777777" w:rsidR="00FF53AF" w:rsidRPr="00A43179" w:rsidRDefault="00FF53AF" w:rsidP="00FF53AF">
      <w:pPr>
        <w:jc w:val="both"/>
        <w:rPr>
          <w:rFonts w:ascii="Times New Roman" w:hAnsi="Times New Roman"/>
          <w:sz w:val="24"/>
          <w:szCs w:val="24"/>
        </w:rPr>
      </w:pPr>
    </w:p>
    <w:p w14:paraId="6CF7CDFB" w14:textId="77777777" w:rsidR="00FF53AF" w:rsidRPr="00A43179" w:rsidRDefault="00FF53AF" w:rsidP="00FF53AF">
      <w:pPr>
        <w:jc w:val="both"/>
        <w:rPr>
          <w:rFonts w:ascii="Times New Roman" w:hAnsi="Times New Roman"/>
          <w:sz w:val="24"/>
          <w:szCs w:val="24"/>
        </w:rPr>
      </w:pPr>
      <w:r w:rsidRPr="00A43179">
        <w:rPr>
          <w:rFonts w:ascii="Times New Roman" w:hAnsi="Times New Roman"/>
          <w:sz w:val="24"/>
          <w:szCs w:val="24"/>
        </w:rPr>
        <w:t>Nama</w:t>
      </w:r>
      <w:r w:rsidRPr="00A43179">
        <w:rPr>
          <w:rFonts w:ascii="Times New Roman" w:hAnsi="Times New Roman"/>
          <w:sz w:val="24"/>
          <w:szCs w:val="24"/>
        </w:rPr>
        <w:tab/>
      </w:r>
      <w:r w:rsidRPr="00A43179">
        <w:rPr>
          <w:rFonts w:ascii="Times New Roman" w:hAnsi="Times New Roman"/>
          <w:sz w:val="24"/>
          <w:szCs w:val="24"/>
        </w:rPr>
        <w:tab/>
      </w:r>
      <w:r w:rsidRPr="00A43179">
        <w:rPr>
          <w:rFonts w:ascii="Times New Roman" w:hAnsi="Times New Roman"/>
          <w:sz w:val="24"/>
          <w:szCs w:val="24"/>
        </w:rPr>
        <w:tab/>
      </w:r>
      <w:r w:rsidRPr="00A43179">
        <w:rPr>
          <w:rFonts w:ascii="Times New Roman" w:hAnsi="Times New Roman"/>
          <w:sz w:val="24"/>
          <w:szCs w:val="24"/>
        </w:rPr>
        <w:tab/>
        <w:t xml:space="preserve">: </w:t>
      </w:r>
      <w:r w:rsidR="00BE4650" w:rsidRPr="00A43179">
        <w:rPr>
          <w:rFonts w:ascii="Times New Roman" w:hAnsi="Times New Roman"/>
          <w:sz w:val="24"/>
          <w:szCs w:val="24"/>
        </w:rPr>
        <w:t>Amsal</w:t>
      </w:r>
      <w:r w:rsidR="00BE4650">
        <w:rPr>
          <w:rFonts w:ascii="Times New Roman" w:hAnsi="Times New Roman"/>
          <w:sz w:val="24"/>
          <w:szCs w:val="24"/>
        </w:rPr>
        <w:t xml:space="preserve"> Marulitua</w:t>
      </w:r>
      <w:r w:rsidR="00BE4650" w:rsidRPr="00A43179">
        <w:rPr>
          <w:rFonts w:ascii="Times New Roman" w:hAnsi="Times New Roman"/>
          <w:sz w:val="24"/>
          <w:szCs w:val="24"/>
        </w:rPr>
        <w:t xml:space="preserve"> Sianipar</w:t>
      </w:r>
    </w:p>
    <w:p w14:paraId="79A60EBD" w14:textId="77777777" w:rsidR="00FF53AF" w:rsidRPr="00A43179" w:rsidRDefault="00BE4650" w:rsidP="00FF53AF">
      <w:pPr>
        <w:jc w:val="both"/>
        <w:rPr>
          <w:rFonts w:ascii="Times New Roman" w:hAnsi="Times New Roman"/>
          <w:sz w:val="24"/>
          <w:szCs w:val="24"/>
        </w:rPr>
      </w:pPr>
      <w:r>
        <w:rPr>
          <w:rFonts w:ascii="Times New Roman" w:hAnsi="Times New Roman"/>
          <w:sz w:val="24"/>
          <w:szCs w:val="24"/>
        </w:rPr>
        <w:t>NIM</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11317046</w:t>
      </w:r>
    </w:p>
    <w:p w14:paraId="729072E6" w14:textId="77777777" w:rsidR="00FF53AF" w:rsidRPr="00A43179" w:rsidRDefault="00FF53AF" w:rsidP="00FF53AF">
      <w:pPr>
        <w:jc w:val="both"/>
        <w:rPr>
          <w:rFonts w:ascii="Times New Roman" w:hAnsi="Times New Roman"/>
          <w:sz w:val="24"/>
          <w:szCs w:val="24"/>
        </w:rPr>
      </w:pPr>
      <w:r w:rsidRPr="00A43179">
        <w:rPr>
          <w:rFonts w:ascii="Times New Roman" w:hAnsi="Times New Roman"/>
          <w:sz w:val="24"/>
          <w:szCs w:val="24"/>
        </w:rPr>
        <w:t>Fakultas/Program Studi</w:t>
      </w:r>
      <w:r w:rsidRPr="00A43179">
        <w:rPr>
          <w:rFonts w:ascii="Times New Roman" w:hAnsi="Times New Roman"/>
          <w:sz w:val="24"/>
          <w:szCs w:val="24"/>
        </w:rPr>
        <w:tab/>
        <w:t>: FITE/DIII Teknologi Informasi</w:t>
      </w:r>
    </w:p>
    <w:p w14:paraId="2A94E6B4" w14:textId="77777777" w:rsidR="00FF53AF" w:rsidRPr="00A43179" w:rsidRDefault="00FF53AF" w:rsidP="00FF53AF">
      <w:pPr>
        <w:jc w:val="both"/>
        <w:rPr>
          <w:rFonts w:ascii="Times New Roman" w:hAnsi="Times New Roman"/>
          <w:sz w:val="24"/>
          <w:szCs w:val="24"/>
        </w:rPr>
      </w:pPr>
    </w:p>
    <w:p w14:paraId="2D6358B0" w14:textId="77777777" w:rsidR="00FF53AF" w:rsidRPr="00A43179" w:rsidRDefault="00FF53AF" w:rsidP="00FF53AF">
      <w:pPr>
        <w:jc w:val="both"/>
        <w:rPr>
          <w:rFonts w:ascii="Times New Roman" w:hAnsi="Times New Roman"/>
          <w:sz w:val="24"/>
          <w:szCs w:val="24"/>
        </w:rPr>
      </w:pPr>
      <w:r w:rsidRPr="00A43179">
        <w:rPr>
          <w:rFonts w:ascii="Times New Roman" w:hAnsi="Times New Roman"/>
          <w:sz w:val="24"/>
          <w:szCs w:val="24"/>
        </w:rPr>
        <w:t>Jenis Karya</w:t>
      </w:r>
      <w:r w:rsidRPr="00A43179">
        <w:rPr>
          <w:rFonts w:ascii="Times New Roman" w:hAnsi="Times New Roman"/>
          <w:sz w:val="24"/>
          <w:szCs w:val="24"/>
        </w:rPr>
        <w:tab/>
      </w:r>
      <w:r w:rsidRPr="00A43179">
        <w:rPr>
          <w:rFonts w:ascii="Times New Roman" w:hAnsi="Times New Roman"/>
          <w:sz w:val="24"/>
          <w:szCs w:val="24"/>
        </w:rPr>
        <w:tab/>
      </w:r>
      <w:r w:rsidRPr="00A43179">
        <w:rPr>
          <w:rFonts w:ascii="Times New Roman" w:hAnsi="Times New Roman"/>
          <w:sz w:val="24"/>
          <w:szCs w:val="24"/>
        </w:rPr>
        <w:tab/>
        <w:t>: Tugas Akhir</w:t>
      </w:r>
    </w:p>
    <w:p w14:paraId="574E34D9" w14:textId="7AFE6DBC" w:rsidR="0016581F" w:rsidRDefault="0016581F" w:rsidP="0016581F">
      <w:pPr>
        <w:rPr>
          <w:rFonts w:ascii="Times New Roman" w:hAnsi="Times New Roman"/>
          <w:sz w:val="24"/>
          <w:szCs w:val="24"/>
        </w:rPr>
      </w:pPr>
      <w:r w:rsidRPr="0091094F">
        <w:rPr>
          <w:rFonts w:ascii="Times New Roman" w:hAnsi="Times New Roman"/>
          <w:sz w:val="24"/>
          <w:szCs w:val="24"/>
        </w:rPr>
        <w:t>Demi pengembangan ilmu pengetahuan,</w:t>
      </w:r>
      <w:r w:rsidR="001D36DE">
        <w:rPr>
          <w:rFonts w:ascii="Times New Roman" w:hAnsi="Times New Roman"/>
          <w:sz w:val="24"/>
          <w:szCs w:val="24"/>
        </w:rPr>
        <w:t xml:space="preserve"> </w:t>
      </w:r>
      <w:r w:rsidRPr="0091094F">
        <w:rPr>
          <w:rFonts w:ascii="Times New Roman" w:hAnsi="Times New Roman"/>
          <w:sz w:val="24"/>
          <w:szCs w:val="24"/>
        </w:rPr>
        <w:t xml:space="preserve">menyetujui untuk memberikan kepada Institut Teknologi Del </w:t>
      </w:r>
      <w:r w:rsidRPr="00651664">
        <w:rPr>
          <w:rFonts w:ascii="Times New Roman" w:hAnsi="Times New Roman"/>
          <w:b/>
          <w:sz w:val="24"/>
          <w:szCs w:val="24"/>
        </w:rPr>
        <w:t>Hak Bebas Royalti Noneksklusif (</w:t>
      </w:r>
      <w:r w:rsidRPr="00651664">
        <w:rPr>
          <w:rFonts w:ascii="Times New Roman" w:hAnsi="Times New Roman"/>
          <w:b/>
          <w:i/>
          <w:iCs/>
          <w:sz w:val="24"/>
          <w:szCs w:val="24"/>
        </w:rPr>
        <w:t>Non-exclusive Royalty-Free Right</w:t>
      </w:r>
      <w:r w:rsidRPr="00651664">
        <w:rPr>
          <w:rFonts w:ascii="Times New Roman" w:hAnsi="Times New Roman"/>
          <w:b/>
          <w:sz w:val="24"/>
          <w:szCs w:val="24"/>
        </w:rPr>
        <w:t>)</w:t>
      </w:r>
      <w:r w:rsidRPr="0091094F">
        <w:rPr>
          <w:rFonts w:ascii="Times New Roman" w:hAnsi="Times New Roman"/>
          <w:sz w:val="24"/>
          <w:szCs w:val="24"/>
        </w:rPr>
        <w:t xml:space="preserve"> </w:t>
      </w:r>
      <w:r w:rsidR="00651664">
        <w:rPr>
          <w:rFonts w:ascii="Times New Roman" w:hAnsi="Times New Roman"/>
          <w:sz w:val="24"/>
          <w:szCs w:val="24"/>
        </w:rPr>
        <w:t xml:space="preserve">   </w:t>
      </w:r>
      <w:r w:rsidR="00651664">
        <w:rPr>
          <w:rFonts w:ascii="Times New Roman" w:hAnsi="Times New Roman"/>
          <w:sz w:val="24"/>
          <w:szCs w:val="24"/>
        </w:rPr>
        <w:tab/>
      </w:r>
      <w:r w:rsidR="00651664">
        <w:rPr>
          <w:rFonts w:ascii="Times New Roman" w:hAnsi="Times New Roman"/>
          <w:sz w:val="24"/>
          <w:szCs w:val="24"/>
        </w:rPr>
        <w:tab/>
      </w:r>
      <w:r w:rsidR="00651664">
        <w:rPr>
          <w:rFonts w:ascii="Times New Roman" w:hAnsi="Times New Roman"/>
          <w:sz w:val="24"/>
          <w:szCs w:val="24"/>
        </w:rPr>
        <w:tab/>
      </w:r>
      <w:r w:rsidR="00651664">
        <w:rPr>
          <w:rFonts w:ascii="Times New Roman" w:hAnsi="Times New Roman"/>
          <w:sz w:val="24"/>
          <w:szCs w:val="24"/>
        </w:rPr>
        <w:tab/>
        <w:t>atas</w:t>
      </w:r>
      <w:r w:rsidRPr="0091094F">
        <w:rPr>
          <w:rFonts w:ascii="Times New Roman" w:hAnsi="Times New Roman"/>
          <w:sz w:val="24"/>
          <w:szCs w:val="24"/>
        </w:rPr>
        <w:t xml:space="preserve"> karya ilmia</w:t>
      </w:r>
      <w:r w:rsidR="00651664">
        <w:rPr>
          <w:rFonts w:ascii="Times New Roman" w:hAnsi="Times New Roman"/>
          <w:sz w:val="24"/>
          <w:szCs w:val="24"/>
        </w:rPr>
        <w:t>h saya yang berjudul:</w:t>
      </w:r>
    </w:p>
    <w:p w14:paraId="6E4E4BA9" w14:textId="50B47BC3" w:rsidR="0016581F" w:rsidRPr="0091094F" w:rsidRDefault="00651664" w:rsidP="00651664">
      <w:pPr>
        <w:ind w:left="1134"/>
        <w:jc w:val="center"/>
        <w:rPr>
          <w:rFonts w:ascii="Times New Roman" w:hAnsi="Times New Roman"/>
          <w:sz w:val="24"/>
          <w:szCs w:val="24"/>
        </w:rPr>
      </w:pPr>
      <w:r>
        <w:rPr>
          <w:rFonts w:ascii="Times New Roman" w:hAnsi="Times New Roman"/>
          <w:sz w:val="24"/>
          <w:szCs w:val="24"/>
        </w:rPr>
        <w:t>IMPLEMENTASI</w:t>
      </w:r>
      <w:r w:rsidRPr="00651664">
        <w:rPr>
          <w:rFonts w:ascii="Times New Roman" w:hAnsi="Times New Roman"/>
          <w:sz w:val="24"/>
          <w:szCs w:val="24"/>
        </w:rPr>
        <w:t xml:space="preserve"> </w:t>
      </w:r>
      <w:r>
        <w:rPr>
          <w:rFonts w:ascii="Times New Roman" w:hAnsi="Times New Roman"/>
          <w:sz w:val="24"/>
          <w:szCs w:val="24"/>
        </w:rPr>
        <w:t>ALGORITME</w:t>
      </w:r>
      <w:r w:rsidRPr="00651664">
        <w:rPr>
          <w:rFonts w:ascii="Times New Roman" w:hAnsi="Times New Roman"/>
          <w:sz w:val="24"/>
          <w:szCs w:val="24"/>
        </w:rPr>
        <w:t xml:space="preserve"> </w:t>
      </w:r>
      <w:r>
        <w:rPr>
          <w:rFonts w:ascii="Times New Roman" w:hAnsi="Times New Roman"/>
          <w:i/>
          <w:sz w:val="24"/>
          <w:szCs w:val="24"/>
        </w:rPr>
        <w:t>BACKTRACKING</w:t>
      </w:r>
      <w:r w:rsidRPr="00651664">
        <w:rPr>
          <w:rFonts w:ascii="Times New Roman" w:hAnsi="Times New Roman"/>
          <w:sz w:val="24"/>
          <w:szCs w:val="24"/>
        </w:rPr>
        <w:t xml:space="preserve"> CSP dan </w:t>
      </w:r>
      <w:r>
        <w:rPr>
          <w:rFonts w:ascii="Times New Roman" w:hAnsi="Times New Roman"/>
          <w:i/>
          <w:sz w:val="24"/>
          <w:szCs w:val="24"/>
        </w:rPr>
        <w:t>STEEPEST</w:t>
      </w:r>
      <w:r w:rsidRPr="00651664">
        <w:rPr>
          <w:rFonts w:ascii="Times New Roman" w:hAnsi="Times New Roman"/>
          <w:i/>
          <w:sz w:val="24"/>
          <w:szCs w:val="24"/>
        </w:rPr>
        <w:t xml:space="preserve"> </w:t>
      </w:r>
      <w:r>
        <w:rPr>
          <w:rFonts w:ascii="Times New Roman" w:hAnsi="Times New Roman"/>
          <w:i/>
          <w:sz w:val="24"/>
          <w:szCs w:val="24"/>
        </w:rPr>
        <w:t>ASCENT</w:t>
      </w:r>
      <w:r w:rsidRPr="00651664">
        <w:rPr>
          <w:rFonts w:ascii="Times New Roman" w:hAnsi="Times New Roman"/>
          <w:i/>
          <w:sz w:val="24"/>
          <w:szCs w:val="24"/>
        </w:rPr>
        <w:t xml:space="preserve"> </w:t>
      </w:r>
      <w:r>
        <w:rPr>
          <w:rFonts w:ascii="Times New Roman" w:hAnsi="Times New Roman"/>
          <w:i/>
          <w:sz w:val="24"/>
          <w:szCs w:val="24"/>
        </w:rPr>
        <w:t>HILL</w:t>
      </w:r>
      <w:r w:rsidRPr="00651664">
        <w:rPr>
          <w:rFonts w:ascii="Times New Roman" w:hAnsi="Times New Roman"/>
          <w:i/>
          <w:sz w:val="24"/>
          <w:szCs w:val="24"/>
        </w:rPr>
        <w:t xml:space="preserve"> </w:t>
      </w:r>
      <w:r>
        <w:rPr>
          <w:rFonts w:ascii="Times New Roman" w:hAnsi="Times New Roman"/>
          <w:i/>
          <w:sz w:val="24"/>
          <w:szCs w:val="24"/>
        </w:rPr>
        <w:t>CLIMBING</w:t>
      </w:r>
      <w:r w:rsidRPr="00651664">
        <w:rPr>
          <w:rFonts w:ascii="Times New Roman" w:hAnsi="Times New Roman"/>
          <w:sz w:val="24"/>
          <w:szCs w:val="24"/>
        </w:rPr>
        <w:t xml:space="preserve"> </w:t>
      </w:r>
      <w:r>
        <w:rPr>
          <w:rFonts w:ascii="Times New Roman" w:hAnsi="Times New Roman"/>
          <w:sz w:val="24"/>
          <w:szCs w:val="24"/>
        </w:rPr>
        <w:t>PADA</w:t>
      </w:r>
      <w:r w:rsidRPr="00651664">
        <w:rPr>
          <w:rFonts w:ascii="Times New Roman" w:hAnsi="Times New Roman"/>
          <w:sz w:val="24"/>
          <w:szCs w:val="24"/>
        </w:rPr>
        <w:t xml:space="preserve"> </w:t>
      </w:r>
      <w:r>
        <w:rPr>
          <w:rFonts w:ascii="Times New Roman" w:hAnsi="Times New Roman"/>
          <w:sz w:val="24"/>
          <w:szCs w:val="24"/>
        </w:rPr>
        <w:t>PENJADWALAN</w:t>
      </w:r>
      <w:r w:rsidRPr="00651664">
        <w:rPr>
          <w:rFonts w:ascii="Times New Roman" w:hAnsi="Times New Roman"/>
          <w:sz w:val="24"/>
          <w:szCs w:val="24"/>
        </w:rPr>
        <w:t xml:space="preserve"> </w:t>
      </w:r>
      <w:r>
        <w:rPr>
          <w:rFonts w:ascii="Times New Roman" w:hAnsi="Times New Roman"/>
          <w:sz w:val="24"/>
          <w:szCs w:val="24"/>
        </w:rPr>
        <w:t>KAPAL</w:t>
      </w:r>
      <w:r w:rsidRPr="00651664">
        <w:rPr>
          <w:rFonts w:ascii="Times New Roman" w:hAnsi="Times New Roman"/>
          <w:sz w:val="24"/>
          <w:szCs w:val="24"/>
        </w:rPr>
        <w:t xml:space="preserve"> </w:t>
      </w:r>
      <w:r>
        <w:rPr>
          <w:rFonts w:ascii="Times New Roman" w:hAnsi="Times New Roman"/>
          <w:sz w:val="24"/>
          <w:szCs w:val="24"/>
        </w:rPr>
        <w:t>PENYEBERANGAN (STUDI KASUS: AJIBATA)</w:t>
      </w:r>
    </w:p>
    <w:p w14:paraId="4CB982A3" w14:textId="61C000E2" w:rsidR="0016581F" w:rsidRPr="0091094F" w:rsidRDefault="0016581F" w:rsidP="0016581F">
      <w:pPr>
        <w:jc w:val="both"/>
        <w:rPr>
          <w:rFonts w:ascii="Times New Roman" w:hAnsi="Times New Roman"/>
          <w:sz w:val="24"/>
          <w:szCs w:val="24"/>
        </w:rPr>
      </w:pPr>
      <w:r w:rsidRPr="0091094F">
        <w:rPr>
          <w:rFonts w:ascii="Times New Roman" w:hAnsi="Times New Roman"/>
          <w:sz w:val="24"/>
          <w:szCs w:val="24"/>
        </w:rPr>
        <w:t>Beserta perangkat yang ada (jika di perlukan). Dengan Hak Bebas Royalty Noneksklusif ini Institut Teknologi Del berhak menyimpan, mengalih/media-format dalam bentuk pangkalan data (</w:t>
      </w:r>
      <w:r w:rsidRPr="00651664">
        <w:rPr>
          <w:rFonts w:ascii="Times New Roman" w:hAnsi="Times New Roman"/>
          <w:i/>
          <w:sz w:val="24"/>
          <w:szCs w:val="24"/>
        </w:rPr>
        <w:t>database</w:t>
      </w:r>
      <w:r w:rsidRPr="0091094F">
        <w:rPr>
          <w:rFonts w:ascii="Times New Roman" w:hAnsi="Times New Roman"/>
          <w:sz w:val="24"/>
          <w:szCs w:val="24"/>
        </w:rPr>
        <w:t xml:space="preserve">), merawat,dan memublikasikan tugas akhir </w:t>
      </w:r>
      <w:r w:rsidR="00651664">
        <w:rPr>
          <w:rFonts w:ascii="Times New Roman" w:hAnsi="Times New Roman"/>
          <w:sz w:val="24"/>
          <w:szCs w:val="24"/>
        </w:rPr>
        <w:t>kami</w:t>
      </w:r>
      <w:r w:rsidRPr="0091094F">
        <w:rPr>
          <w:rFonts w:ascii="Times New Roman" w:hAnsi="Times New Roman"/>
          <w:sz w:val="24"/>
          <w:szCs w:val="24"/>
        </w:rPr>
        <w:t xml:space="preserve"> selama tetap mencantunkan nama </w:t>
      </w:r>
      <w:r w:rsidR="00651664">
        <w:rPr>
          <w:rFonts w:ascii="Times New Roman" w:hAnsi="Times New Roman"/>
          <w:sz w:val="24"/>
          <w:szCs w:val="24"/>
        </w:rPr>
        <w:t>kami</w:t>
      </w:r>
      <w:r w:rsidRPr="0091094F">
        <w:rPr>
          <w:rFonts w:ascii="Times New Roman" w:hAnsi="Times New Roman"/>
          <w:sz w:val="24"/>
          <w:szCs w:val="24"/>
        </w:rPr>
        <w:t xml:space="preserve"> sebagai penulis/pencipta dan sebagai pemilik hak cipta.</w:t>
      </w:r>
    </w:p>
    <w:p w14:paraId="03D584F4" w14:textId="3ACD6E36" w:rsidR="0016581F" w:rsidRPr="0091094F" w:rsidRDefault="0016581F" w:rsidP="0016581F">
      <w:pPr>
        <w:jc w:val="both"/>
        <w:rPr>
          <w:rFonts w:ascii="Times New Roman" w:hAnsi="Times New Roman"/>
          <w:sz w:val="24"/>
          <w:szCs w:val="24"/>
        </w:rPr>
      </w:pPr>
      <w:r w:rsidRPr="0091094F">
        <w:rPr>
          <w:rFonts w:ascii="Times New Roman" w:hAnsi="Times New Roman"/>
          <w:sz w:val="24"/>
          <w:szCs w:val="24"/>
        </w:rPr>
        <w:t xml:space="preserve">Demikian pernyataan ini </w:t>
      </w:r>
      <w:r w:rsidR="00651664">
        <w:rPr>
          <w:rFonts w:ascii="Times New Roman" w:hAnsi="Times New Roman"/>
          <w:sz w:val="24"/>
          <w:szCs w:val="24"/>
        </w:rPr>
        <w:t>kami</w:t>
      </w:r>
      <w:r w:rsidRPr="0091094F">
        <w:rPr>
          <w:rFonts w:ascii="Times New Roman" w:hAnsi="Times New Roman"/>
          <w:sz w:val="24"/>
          <w:szCs w:val="24"/>
        </w:rPr>
        <w:t xml:space="preserve"> buat dengan sebenarnya.</w:t>
      </w:r>
    </w:p>
    <w:p w14:paraId="315A4109" w14:textId="77777777" w:rsidR="0016581F" w:rsidRPr="0091094F" w:rsidRDefault="0016581F" w:rsidP="0016581F">
      <w:pPr>
        <w:jc w:val="both"/>
        <w:rPr>
          <w:rFonts w:ascii="Times New Roman" w:hAnsi="Times New Roman"/>
          <w:sz w:val="24"/>
          <w:szCs w:val="24"/>
        </w:rPr>
      </w:pPr>
    </w:p>
    <w:p w14:paraId="6E7DB92E" w14:textId="77777777" w:rsidR="0016581F" w:rsidRPr="0091094F" w:rsidRDefault="0016581F" w:rsidP="0016581F">
      <w:pPr>
        <w:jc w:val="both"/>
        <w:rPr>
          <w:rFonts w:ascii="Times New Roman" w:hAnsi="Times New Roman"/>
          <w:sz w:val="24"/>
          <w:szCs w:val="24"/>
        </w:rPr>
      </w:pPr>
    </w:p>
    <w:p w14:paraId="6835FB6A" w14:textId="241F2010" w:rsidR="0016581F" w:rsidRPr="0091094F" w:rsidRDefault="0016581F" w:rsidP="0016581F">
      <w:pPr>
        <w:jc w:val="both"/>
        <w:rPr>
          <w:rFonts w:ascii="Times New Roman" w:hAnsi="Times New Roman"/>
          <w:sz w:val="24"/>
          <w:szCs w:val="24"/>
        </w:rPr>
      </w:pPr>
      <w:r w:rsidRPr="0091094F">
        <w:rPr>
          <w:rFonts w:ascii="Times New Roman" w:hAnsi="Times New Roman"/>
          <w:sz w:val="24"/>
          <w:szCs w:val="24"/>
        </w:rPr>
        <w:tab/>
      </w:r>
      <w:r w:rsidRPr="0091094F">
        <w:rPr>
          <w:rFonts w:ascii="Times New Roman" w:hAnsi="Times New Roman"/>
          <w:sz w:val="24"/>
          <w:szCs w:val="24"/>
        </w:rPr>
        <w:tab/>
      </w:r>
      <w:r w:rsidRPr="0091094F">
        <w:rPr>
          <w:rFonts w:ascii="Times New Roman" w:hAnsi="Times New Roman"/>
          <w:sz w:val="24"/>
          <w:szCs w:val="24"/>
        </w:rPr>
        <w:tab/>
      </w:r>
      <w:r w:rsidRPr="0091094F">
        <w:rPr>
          <w:rFonts w:ascii="Times New Roman" w:hAnsi="Times New Roman"/>
          <w:sz w:val="24"/>
          <w:szCs w:val="24"/>
        </w:rPr>
        <w:tab/>
      </w:r>
      <w:r w:rsidR="00651664">
        <w:rPr>
          <w:rFonts w:ascii="Times New Roman" w:hAnsi="Times New Roman"/>
          <w:sz w:val="24"/>
          <w:szCs w:val="24"/>
        </w:rPr>
        <w:t>Dibuat di: Laguboti</w:t>
      </w:r>
    </w:p>
    <w:p w14:paraId="79FB0C50" w14:textId="0374F92D" w:rsidR="0016581F" w:rsidRDefault="0016581F" w:rsidP="0016581F">
      <w:pPr>
        <w:jc w:val="both"/>
        <w:rPr>
          <w:rFonts w:ascii="Times New Roman" w:hAnsi="Times New Roman"/>
          <w:sz w:val="24"/>
          <w:szCs w:val="24"/>
        </w:rPr>
      </w:pPr>
      <w:r w:rsidRPr="0091094F">
        <w:rPr>
          <w:rFonts w:ascii="Times New Roman" w:hAnsi="Times New Roman"/>
          <w:sz w:val="24"/>
          <w:szCs w:val="24"/>
        </w:rPr>
        <w:tab/>
      </w:r>
      <w:r w:rsidRPr="0091094F">
        <w:rPr>
          <w:rFonts w:ascii="Times New Roman" w:hAnsi="Times New Roman"/>
          <w:sz w:val="24"/>
          <w:szCs w:val="24"/>
        </w:rPr>
        <w:tab/>
      </w:r>
      <w:r w:rsidRPr="0091094F">
        <w:rPr>
          <w:rFonts w:ascii="Times New Roman" w:hAnsi="Times New Roman"/>
          <w:sz w:val="24"/>
          <w:szCs w:val="24"/>
        </w:rPr>
        <w:tab/>
        <w:t xml:space="preserve">       </w:t>
      </w:r>
      <w:r w:rsidR="0017193A">
        <w:rPr>
          <w:rFonts w:ascii="Times New Roman" w:hAnsi="Times New Roman"/>
          <w:sz w:val="24"/>
          <w:szCs w:val="24"/>
        </w:rPr>
        <w:t>Pada tanggal: 3 Agustus</w:t>
      </w:r>
      <w:r w:rsidR="00651664">
        <w:rPr>
          <w:rFonts w:ascii="Times New Roman" w:hAnsi="Times New Roman"/>
          <w:sz w:val="24"/>
          <w:szCs w:val="24"/>
        </w:rPr>
        <w:t xml:space="preserve"> 2020</w:t>
      </w:r>
    </w:p>
    <w:p w14:paraId="5EE35B97" w14:textId="77777777" w:rsidR="00651664" w:rsidRPr="0091094F" w:rsidRDefault="00651664" w:rsidP="0016581F">
      <w:pPr>
        <w:jc w:val="both"/>
        <w:rPr>
          <w:rFonts w:ascii="Times New Roman" w:hAnsi="Times New Roman"/>
          <w:sz w:val="24"/>
          <w:szCs w:val="24"/>
        </w:rPr>
      </w:pPr>
    </w:p>
    <w:p w14:paraId="2F144E1A" w14:textId="77777777" w:rsidR="0016581F" w:rsidRPr="0091094F" w:rsidRDefault="0016581F" w:rsidP="0016581F">
      <w:pPr>
        <w:jc w:val="both"/>
        <w:rPr>
          <w:rFonts w:ascii="Times New Roman" w:hAnsi="Times New Roman"/>
          <w:sz w:val="24"/>
          <w:szCs w:val="24"/>
        </w:rPr>
      </w:pPr>
      <w:r w:rsidRPr="0091094F">
        <w:rPr>
          <w:rFonts w:ascii="Times New Roman" w:hAnsi="Times New Roman"/>
          <w:sz w:val="24"/>
          <w:szCs w:val="24"/>
        </w:rPr>
        <w:tab/>
      </w:r>
      <w:r w:rsidRPr="0091094F">
        <w:rPr>
          <w:rFonts w:ascii="Times New Roman" w:hAnsi="Times New Roman"/>
          <w:sz w:val="24"/>
          <w:szCs w:val="24"/>
        </w:rPr>
        <w:tab/>
      </w:r>
      <w:r w:rsidRPr="0091094F">
        <w:rPr>
          <w:rFonts w:ascii="Times New Roman" w:hAnsi="Times New Roman"/>
          <w:sz w:val="24"/>
          <w:szCs w:val="24"/>
        </w:rPr>
        <w:tab/>
      </w:r>
      <w:r w:rsidRPr="0091094F">
        <w:rPr>
          <w:rFonts w:ascii="Times New Roman" w:hAnsi="Times New Roman"/>
          <w:sz w:val="24"/>
          <w:szCs w:val="24"/>
        </w:rPr>
        <w:tab/>
      </w:r>
      <w:r w:rsidRPr="0091094F">
        <w:rPr>
          <w:rFonts w:ascii="Times New Roman" w:hAnsi="Times New Roman"/>
          <w:sz w:val="24"/>
          <w:szCs w:val="24"/>
        </w:rPr>
        <w:tab/>
        <w:t xml:space="preserve">Yang menyatakan </w:t>
      </w:r>
    </w:p>
    <w:p w14:paraId="39050ACC" w14:textId="77777777" w:rsidR="0016581F" w:rsidRPr="0091094F" w:rsidRDefault="0016581F" w:rsidP="0016581F">
      <w:pPr>
        <w:jc w:val="both"/>
        <w:rPr>
          <w:rFonts w:ascii="Times New Roman" w:hAnsi="Times New Roman"/>
          <w:sz w:val="24"/>
          <w:szCs w:val="24"/>
        </w:rPr>
      </w:pPr>
    </w:p>
    <w:p w14:paraId="117BF54D" w14:textId="77777777" w:rsidR="0016581F" w:rsidRDefault="0016581F" w:rsidP="0016581F">
      <w:pPr>
        <w:jc w:val="center"/>
        <w:rPr>
          <w:rFonts w:ascii="Times New Roman" w:hAnsi="Times New Roman"/>
          <w:sz w:val="24"/>
          <w:szCs w:val="24"/>
        </w:rPr>
      </w:pPr>
    </w:p>
    <w:p w14:paraId="5B7E3F7F" w14:textId="77777777" w:rsidR="00FF53AF" w:rsidRDefault="00FF53AF" w:rsidP="0016581F">
      <w:pPr>
        <w:jc w:val="center"/>
        <w:rPr>
          <w:rFonts w:ascii="Times New Roman" w:hAnsi="Times New Roman"/>
          <w:sz w:val="24"/>
          <w:szCs w:val="24"/>
        </w:rPr>
      </w:pPr>
    </w:p>
    <w:p w14:paraId="1556D1A4" w14:textId="2CEB1921" w:rsidR="00FF53AF" w:rsidRPr="0091094F" w:rsidRDefault="0017193A" w:rsidP="0017193A">
      <w:pPr>
        <w:tabs>
          <w:tab w:val="left" w:pos="350"/>
        </w:tabs>
        <w:rPr>
          <w:rFonts w:ascii="Times New Roman" w:hAnsi="Times New Roman"/>
          <w:sz w:val="24"/>
          <w:szCs w:val="24"/>
        </w:rPr>
      </w:pPr>
      <w:r>
        <w:rPr>
          <w:rFonts w:ascii="Times New Roman" w:hAnsi="Times New Roman"/>
          <w:sz w:val="24"/>
          <w:szCs w:val="24"/>
        </w:rPr>
        <w:tab/>
      </w:r>
      <w:r w:rsidRPr="0017193A">
        <w:rPr>
          <w:rFonts w:ascii="Times New Roman" w:hAnsi="Times New Roman"/>
          <w:noProof/>
          <w:sz w:val="24"/>
          <w:szCs w:val="24"/>
        </w:rPr>
        <w:drawing>
          <wp:inline distT="0" distB="0" distL="0" distR="0" wp14:anchorId="5151167B" wp14:editId="51C5603F">
            <wp:extent cx="488803" cy="585410"/>
            <wp:effectExtent l="0" t="0" r="6985" b="5715"/>
            <wp:docPr id="24" name="Picture 24" descr="C:\Users\LENOVO\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Pictures\Untitle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708" cy="604458"/>
                    </a:xfrm>
                    <a:prstGeom prst="rect">
                      <a:avLst/>
                    </a:prstGeom>
                    <a:noFill/>
                    <a:ln>
                      <a:noFill/>
                    </a:ln>
                  </pic:spPr>
                </pic:pic>
              </a:graphicData>
            </a:graphic>
          </wp:inline>
        </w:drawing>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3D703C">
        <w:rPr>
          <w:noProof/>
        </w:rPr>
        <w:drawing>
          <wp:inline distT="0" distB="0" distL="0" distR="0" wp14:anchorId="6A48A876" wp14:editId="7E2357C5">
            <wp:extent cx="514350" cy="412115"/>
            <wp:effectExtent l="0" t="0" r="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5470" cy="477111"/>
                    </a:xfrm>
                    <a:prstGeom prst="rect">
                      <a:avLst/>
                    </a:prstGeom>
                  </pic:spPr>
                </pic:pic>
              </a:graphicData>
            </a:graphic>
          </wp:inline>
        </w:drawing>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noProof/>
        </w:rPr>
        <w:drawing>
          <wp:inline distT="0" distB="0" distL="0" distR="0" wp14:anchorId="1B985E14" wp14:editId="738D4032">
            <wp:extent cx="468544" cy="4826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499" cy="501094"/>
                    </a:xfrm>
                    <a:prstGeom prst="rect">
                      <a:avLst/>
                    </a:prstGeom>
                  </pic:spPr>
                </pic:pic>
              </a:graphicData>
            </a:graphic>
          </wp:inline>
        </w:drawing>
      </w:r>
    </w:p>
    <w:p w14:paraId="3EB546A3" w14:textId="77777777" w:rsidR="00FF53AF" w:rsidRPr="00A43179" w:rsidRDefault="002129E9" w:rsidP="00FF53AF">
      <w:pPr>
        <w:jc w:val="both"/>
        <w:rPr>
          <w:rFonts w:ascii="Times New Roman" w:hAnsi="Times New Roman"/>
          <w:sz w:val="24"/>
          <w:szCs w:val="24"/>
        </w:rPr>
      </w:pPr>
      <w:r>
        <w:rPr>
          <w:rFonts w:ascii="Times New Roman" w:hAnsi="Times New Roman"/>
          <w:sz w:val="24"/>
          <w:szCs w:val="24"/>
        </w:rPr>
        <w:t>(Yohana Purba)</w:t>
      </w:r>
      <w:r>
        <w:rPr>
          <w:rFonts w:ascii="Times New Roman" w:hAnsi="Times New Roman"/>
          <w:sz w:val="24"/>
          <w:szCs w:val="24"/>
        </w:rPr>
        <w:tab/>
        <w:t xml:space="preserve">  </w:t>
      </w:r>
      <w:r>
        <w:rPr>
          <w:rFonts w:ascii="Times New Roman" w:hAnsi="Times New Roman"/>
          <w:sz w:val="24"/>
          <w:szCs w:val="24"/>
        </w:rPr>
        <w:tab/>
        <w:t xml:space="preserve">        </w:t>
      </w:r>
      <w:r w:rsidR="00FF53AF" w:rsidRPr="00A43179">
        <w:rPr>
          <w:rFonts w:ascii="Times New Roman" w:hAnsi="Times New Roman"/>
          <w:sz w:val="24"/>
          <w:szCs w:val="24"/>
        </w:rPr>
        <w:t>(Grace Sihombing)</w:t>
      </w:r>
      <w:r>
        <w:rPr>
          <w:rFonts w:ascii="Times New Roman" w:hAnsi="Times New Roman"/>
          <w:sz w:val="24"/>
          <w:szCs w:val="24"/>
        </w:rPr>
        <w:t xml:space="preserve">      </w:t>
      </w:r>
      <w:r w:rsidRPr="002129E9">
        <w:rPr>
          <w:rFonts w:ascii="Times New Roman" w:hAnsi="Times New Roman"/>
          <w:sz w:val="24"/>
          <w:szCs w:val="24"/>
        </w:rPr>
        <w:t xml:space="preserve"> </w:t>
      </w:r>
      <w:r>
        <w:rPr>
          <w:rFonts w:ascii="Times New Roman" w:hAnsi="Times New Roman"/>
          <w:sz w:val="24"/>
          <w:szCs w:val="24"/>
        </w:rPr>
        <w:t xml:space="preserve">                     </w:t>
      </w:r>
      <w:r w:rsidRPr="00A43179">
        <w:rPr>
          <w:rFonts w:ascii="Times New Roman" w:hAnsi="Times New Roman"/>
          <w:sz w:val="24"/>
          <w:szCs w:val="24"/>
        </w:rPr>
        <w:t xml:space="preserve">(Amsal Sianipar)   </w:t>
      </w:r>
    </w:p>
    <w:p w14:paraId="4B63AEAF" w14:textId="77777777" w:rsidR="009C6399" w:rsidRPr="0091094F" w:rsidRDefault="009C6399" w:rsidP="0016581F">
      <w:pPr>
        <w:jc w:val="both"/>
        <w:rPr>
          <w:rFonts w:ascii="Times New Roman" w:hAnsi="Times New Roman"/>
          <w:sz w:val="24"/>
          <w:szCs w:val="24"/>
        </w:rPr>
      </w:pPr>
    </w:p>
    <w:p w14:paraId="4A3156C0" w14:textId="77777777" w:rsidR="0016581F" w:rsidRPr="0091094F" w:rsidRDefault="0016581F" w:rsidP="0016581F">
      <w:pPr>
        <w:jc w:val="both"/>
        <w:rPr>
          <w:rFonts w:ascii="Times New Roman" w:hAnsi="Times New Roman"/>
          <w:sz w:val="24"/>
          <w:szCs w:val="24"/>
        </w:rPr>
      </w:pPr>
    </w:p>
    <w:bookmarkEnd w:id="1"/>
    <w:p w14:paraId="61D9E228" w14:textId="77777777" w:rsidR="0016581F" w:rsidRPr="0091094F" w:rsidRDefault="0016581F" w:rsidP="0016581F">
      <w:pPr>
        <w:jc w:val="both"/>
        <w:rPr>
          <w:rFonts w:ascii="Times New Roman" w:hAnsi="Times New Roman"/>
          <w:sz w:val="24"/>
          <w:szCs w:val="24"/>
        </w:rPr>
      </w:pPr>
    </w:p>
    <w:p w14:paraId="7EC613A3" w14:textId="77777777" w:rsidR="0016581F" w:rsidRPr="0091094F" w:rsidRDefault="0016581F" w:rsidP="0016581F">
      <w:pPr>
        <w:jc w:val="both"/>
        <w:rPr>
          <w:rFonts w:ascii="Times New Roman" w:hAnsi="Times New Roman"/>
          <w:sz w:val="24"/>
          <w:szCs w:val="24"/>
        </w:rPr>
      </w:pPr>
    </w:p>
    <w:p w14:paraId="0FEC3EC4" w14:textId="77777777" w:rsidR="0016581F" w:rsidRPr="0091094F" w:rsidRDefault="0016581F" w:rsidP="0016581F">
      <w:pPr>
        <w:jc w:val="both"/>
        <w:rPr>
          <w:rFonts w:ascii="Times New Roman" w:hAnsi="Times New Roman"/>
          <w:sz w:val="24"/>
          <w:szCs w:val="24"/>
        </w:rPr>
      </w:pPr>
    </w:p>
    <w:p w14:paraId="7530A411" w14:textId="77777777" w:rsidR="0016581F" w:rsidRPr="0091094F" w:rsidRDefault="0016581F" w:rsidP="0016581F">
      <w:pPr>
        <w:jc w:val="both"/>
        <w:rPr>
          <w:rFonts w:ascii="Times New Roman" w:hAnsi="Times New Roman"/>
          <w:sz w:val="24"/>
          <w:szCs w:val="24"/>
        </w:rPr>
      </w:pPr>
    </w:p>
    <w:p w14:paraId="633BAA9F" w14:textId="77777777" w:rsidR="00532330" w:rsidRDefault="00532330" w:rsidP="0016581F">
      <w:pPr>
        <w:jc w:val="both"/>
        <w:rPr>
          <w:rFonts w:ascii="Times New Roman" w:hAnsi="Times New Roman"/>
          <w:sz w:val="24"/>
          <w:szCs w:val="24"/>
        </w:rPr>
      </w:pPr>
    </w:p>
    <w:p w14:paraId="27736FF9" w14:textId="443F5686" w:rsidR="00844149" w:rsidRPr="00A61751" w:rsidRDefault="00532330" w:rsidP="00A61751">
      <w:pPr>
        <w:pStyle w:val="Heading1"/>
        <w:numPr>
          <w:ilvl w:val="0"/>
          <w:numId w:val="0"/>
        </w:numPr>
        <w:rPr>
          <w:rFonts w:ascii="Times New Roman" w:hAnsi="Times New Roman"/>
          <w:bCs/>
          <w:sz w:val="24"/>
          <w:szCs w:val="24"/>
          <w:lang w:val="en-US"/>
        </w:rPr>
      </w:pPr>
      <w:bookmarkStart w:id="2" w:name="_Toc45276855"/>
      <w:r w:rsidRPr="0091094F">
        <w:rPr>
          <w:rFonts w:ascii="Times New Roman" w:hAnsi="Times New Roman"/>
          <w:bCs/>
          <w:sz w:val="24"/>
          <w:szCs w:val="24"/>
          <w:lang w:val="en-US"/>
        </w:rPr>
        <w:t>ABSTRAK</w:t>
      </w:r>
      <w:bookmarkEnd w:id="2"/>
    </w:p>
    <w:p w14:paraId="129B6912" w14:textId="7800CF44" w:rsidR="00844149" w:rsidRDefault="00844149" w:rsidP="0046495D">
      <w:pPr>
        <w:spacing w:line="360" w:lineRule="auto"/>
        <w:ind w:left="540"/>
        <w:jc w:val="both"/>
        <w:rPr>
          <w:rFonts w:ascii="Times New Roman" w:hAnsi="Times New Roman"/>
          <w:sz w:val="24"/>
          <w:szCs w:val="24"/>
        </w:rPr>
      </w:pPr>
      <w:r w:rsidRPr="00844149">
        <w:rPr>
          <w:rFonts w:ascii="Times New Roman" w:hAnsi="Times New Roman"/>
          <w:sz w:val="24"/>
          <w:szCs w:val="24"/>
        </w:rPr>
        <w:t>P</w:t>
      </w:r>
      <w:r>
        <w:rPr>
          <w:rFonts w:ascii="Times New Roman" w:hAnsi="Times New Roman"/>
          <w:sz w:val="24"/>
          <w:szCs w:val="24"/>
        </w:rPr>
        <w:t xml:space="preserve">enjadwalan </w:t>
      </w:r>
      <w:r w:rsidRPr="00844149">
        <w:rPr>
          <w:rFonts w:ascii="Times New Roman" w:hAnsi="Times New Roman"/>
          <w:sz w:val="24"/>
          <w:szCs w:val="24"/>
        </w:rPr>
        <w:t>diartikan sebagai pengalokasian sejumlah sumber daya (resource) untuk melakukan sejumlah tugas atau operasi dalam jangka waktu tertentu</w:t>
      </w:r>
      <w:r>
        <w:rPr>
          <w:rFonts w:ascii="Times New Roman" w:hAnsi="Times New Roman"/>
          <w:sz w:val="24"/>
          <w:szCs w:val="24"/>
        </w:rPr>
        <w:t>. Dalam kegiatan di pelabuhan sangat diperlukan sistem penjadwalan kapal penyeberangan terkhususnya di pelabuhan Ajibata</w:t>
      </w:r>
      <w:r w:rsidR="0087435F">
        <w:rPr>
          <w:rFonts w:ascii="Times New Roman" w:hAnsi="Times New Roman"/>
          <w:sz w:val="24"/>
          <w:szCs w:val="24"/>
        </w:rPr>
        <w:t>. Sistem penjadwalan ini merupakan hal yang kompleks dikarenakan perlunya pertimbangan terkait keterbatasan dan syarat yang dimiliki. Keterbatasan dan syarat dalam hal ini berupa nahkoda yang mengemudi kapal, dan jumlah muatan kapal yang disesuaikan dengan jumlah penumpang yang ada didalam kapal tersebut. Penjadwalan kapal juga harus memperhatikan jarak antar pelabuhan untuk meminimalisasikan penggunaan waktu. Kasus penjadwalan kapal yang diambil untuk penelitian Tugas Akhir ini adalah penjadwalan kapal di pelabuhan Ajibata.</w:t>
      </w:r>
    </w:p>
    <w:p w14:paraId="41570208" w14:textId="07741E40" w:rsidR="00990630" w:rsidRDefault="0087435F" w:rsidP="0046495D">
      <w:pPr>
        <w:spacing w:line="360" w:lineRule="auto"/>
        <w:ind w:left="540"/>
        <w:jc w:val="both"/>
        <w:rPr>
          <w:rFonts w:ascii="Times New Roman" w:hAnsi="Times New Roman"/>
          <w:sz w:val="24"/>
          <w:szCs w:val="24"/>
        </w:rPr>
      </w:pPr>
      <w:r>
        <w:rPr>
          <w:rFonts w:ascii="Times New Roman" w:hAnsi="Times New Roman"/>
          <w:sz w:val="24"/>
          <w:szCs w:val="24"/>
        </w:rPr>
        <w:t xml:space="preserve">Oleh karena itu, untuk mengatasi permasalahan penjadwalan kapal di Pelabuhan Ajibata, maka pada penelitian ini dilakukan pembangunan aplikasi yang menerapkan penggabungan Algoritme </w:t>
      </w:r>
      <w:r>
        <w:rPr>
          <w:rFonts w:ascii="Times New Roman" w:hAnsi="Times New Roman"/>
          <w:i/>
          <w:sz w:val="24"/>
          <w:szCs w:val="24"/>
        </w:rPr>
        <w:t xml:space="preserve">Backtracking </w:t>
      </w:r>
      <w:r>
        <w:rPr>
          <w:rFonts w:ascii="Times New Roman" w:hAnsi="Times New Roman"/>
          <w:sz w:val="24"/>
          <w:szCs w:val="24"/>
        </w:rPr>
        <w:t>CSP (</w:t>
      </w:r>
      <w:r>
        <w:rPr>
          <w:rFonts w:ascii="Times New Roman" w:hAnsi="Times New Roman"/>
          <w:i/>
          <w:sz w:val="24"/>
          <w:szCs w:val="24"/>
        </w:rPr>
        <w:t xml:space="preserve">Constraint Satisfaction Problem) </w:t>
      </w:r>
      <w:r>
        <w:rPr>
          <w:rFonts w:ascii="Times New Roman" w:hAnsi="Times New Roman"/>
          <w:sz w:val="24"/>
          <w:szCs w:val="24"/>
        </w:rPr>
        <w:t xml:space="preserve">dan Algoritme </w:t>
      </w:r>
      <w:r>
        <w:rPr>
          <w:rFonts w:ascii="Times New Roman" w:hAnsi="Times New Roman"/>
          <w:i/>
          <w:sz w:val="24"/>
          <w:szCs w:val="24"/>
        </w:rPr>
        <w:t>Steepest Hill Climbing.</w:t>
      </w:r>
      <w:r w:rsidR="00990630" w:rsidRPr="00990630">
        <w:t xml:space="preserve"> </w:t>
      </w:r>
      <w:r w:rsidR="00990630" w:rsidRPr="00A43179">
        <w:rPr>
          <w:rFonts w:ascii="Times New Roman" w:hAnsi="Times New Roman"/>
          <w:i/>
          <w:sz w:val="24"/>
          <w:szCs w:val="24"/>
        </w:rPr>
        <w:t xml:space="preserve">Algoritme </w:t>
      </w:r>
      <w:proofErr w:type="gramStart"/>
      <w:r w:rsidR="00990630" w:rsidRPr="0046495D">
        <w:rPr>
          <w:rFonts w:ascii="Times New Roman" w:hAnsi="Times New Roman"/>
          <w:i/>
          <w:iCs/>
          <w:sz w:val="24"/>
          <w:szCs w:val="24"/>
        </w:rPr>
        <w:t>Backtracking</w:t>
      </w:r>
      <w:proofErr w:type="gramEnd"/>
      <w:r w:rsidR="00990630" w:rsidRPr="00A43179">
        <w:rPr>
          <w:rFonts w:ascii="Times New Roman" w:hAnsi="Times New Roman"/>
          <w:i/>
          <w:iCs/>
          <w:sz w:val="24"/>
          <w:szCs w:val="24"/>
        </w:rPr>
        <w:t xml:space="preserve"> </w:t>
      </w:r>
      <w:r w:rsidR="00990630" w:rsidRPr="00A43179">
        <w:rPr>
          <w:rFonts w:ascii="Times New Roman" w:hAnsi="Times New Roman"/>
          <w:i/>
          <w:sz w:val="24"/>
          <w:szCs w:val="24"/>
        </w:rPr>
        <w:t>dengan</w:t>
      </w:r>
      <w:r w:rsidR="00990630" w:rsidRPr="00A43179">
        <w:rPr>
          <w:rFonts w:ascii="Times New Roman" w:hAnsi="Times New Roman"/>
          <w:i/>
          <w:sz w:val="24"/>
          <w:szCs w:val="24"/>
        </w:rPr>
        <w:br/>
      </w:r>
      <w:r w:rsidR="00990630" w:rsidRPr="00A43179">
        <w:rPr>
          <w:rFonts w:ascii="Times New Roman" w:hAnsi="Times New Roman"/>
          <w:iCs/>
          <w:sz w:val="24"/>
          <w:szCs w:val="24"/>
        </w:rPr>
        <w:t>Constraint Satisfaction Problem</w:t>
      </w:r>
      <w:r w:rsidR="00990630" w:rsidRPr="00A43179">
        <w:rPr>
          <w:rFonts w:ascii="Times New Roman" w:hAnsi="Times New Roman"/>
          <w:i/>
          <w:iCs/>
          <w:sz w:val="24"/>
          <w:szCs w:val="24"/>
        </w:rPr>
        <w:t xml:space="preserve"> </w:t>
      </w:r>
      <w:r w:rsidR="00990630" w:rsidRPr="00A43179">
        <w:rPr>
          <w:rFonts w:ascii="Times New Roman" w:hAnsi="Times New Roman"/>
          <w:i/>
          <w:sz w:val="24"/>
          <w:szCs w:val="24"/>
        </w:rPr>
        <w:t xml:space="preserve">dan </w:t>
      </w:r>
      <w:r w:rsidR="00990630" w:rsidRPr="00A43179">
        <w:rPr>
          <w:rFonts w:ascii="Times New Roman" w:hAnsi="Times New Roman"/>
          <w:sz w:val="24"/>
          <w:szCs w:val="24"/>
        </w:rPr>
        <w:t>Steepest Ascent Hill Climbing</w:t>
      </w:r>
      <w:r w:rsidR="00990630" w:rsidRPr="00A43179">
        <w:rPr>
          <w:rFonts w:ascii="Times New Roman" w:hAnsi="Times New Roman"/>
          <w:i/>
          <w:sz w:val="24"/>
          <w:szCs w:val="24"/>
        </w:rPr>
        <w:t xml:space="preserve">, dimana Algoritme </w:t>
      </w:r>
      <w:r w:rsidR="00990630" w:rsidRPr="0046495D">
        <w:rPr>
          <w:rFonts w:ascii="Times New Roman" w:hAnsi="Times New Roman"/>
          <w:i/>
          <w:iCs/>
          <w:sz w:val="24"/>
          <w:szCs w:val="24"/>
        </w:rPr>
        <w:t>Backtracking</w:t>
      </w:r>
      <w:r w:rsidR="00990630" w:rsidRPr="00A43179">
        <w:rPr>
          <w:rFonts w:ascii="Times New Roman" w:hAnsi="Times New Roman"/>
          <w:i/>
          <w:sz w:val="24"/>
          <w:szCs w:val="24"/>
        </w:rPr>
        <w:t xml:space="preserve"> </w:t>
      </w:r>
      <w:r w:rsidR="00990630" w:rsidRPr="00990630">
        <w:rPr>
          <w:rFonts w:ascii="Times New Roman" w:hAnsi="Times New Roman"/>
          <w:sz w:val="24"/>
          <w:szCs w:val="24"/>
        </w:rPr>
        <w:t>akan mencoba semua kemungkinan solusi dalam bentuk pohon solusi (</w:t>
      </w:r>
      <w:r w:rsidR="00990630" w:rsidRPr="0046495D">
        <w:rPr>
          <w:rFonts w:ascii="Times New Roman" w:hAnsi="Times New Roman"/>
          <w:i/>
          <w:iCs/>
          <w:sz w:val="24"/>
          <w:szCs w:val="24"/>
        </w:rPr>
        <w:t>tree</w:t>
      </w:r>
      <w:r w:rsidR="00990630" w:rsidRPr="00990630">
        <w:rPr>
          <w:rFonts w:ascii="Times New Roman" w:hAnsi="Times New Roman"/>
          <w:iCs/>
          <w:sz w:val="24"/>
          <w:szCs w:val="24"/>
        </w:rPr>
        <w:t>)</w:t>
      </w:r>
      <w:r w:rsidR="00990630" w:rsidRPr="00990630">
        <w:rPr>
          <w:rFonts w:ascii="Times New Roman" w:hAnsi="Times New Roman"/>
          <w:sz w:val="24"/>
          <w:szCs w:val="24"/>
        </w:rPr>
        <w:t xml:space="preserve"> berdasarkan </w:t>
      </w:r>
      <w:r w:rsidR="00990630" w:rsidRPr="00990630">
        <w:rPr>
          <w:rFonts w:ascii="Times New Roman" w:hAnsi="Times New Roman"/>
          <w:iCs/>
          <w:sz w:val="24"/>
          <w:szCs w:val="24"/>
        </w:rPr>
        <w:t xml:space="preserve">Constraints </w:t>
      </w:r>
      <w:r w:rsidR="00990630" w:rsidRPr="00990630">
        <w:rPr>
          <w:rFonts w:ascii="Times New Roman" w:hAnsi="Times New Roman"/>
          <w:sz w:val="24"/>
          <w:szCs w:val="24"/>
        </w:rPr>
        <w:t xml:space="preserve">yang didapatkan dengan menggunakan pendekatan CSP. Pohon solusi </w:t>
      </w:r>
      <w:proofErr w:type="gramStart"/>
      <w:r w:rsidR="00990630" w:rsidRPr="00990630">
        <w:rPr>
          <w:rFonts w:ascii="Times New Roman" w:hAnsi="Times New Roman"/>
          <w:sz w:val="24"/>
          <w:szCs w:val="24"/>
        </w:rPr>
        <w:t>akan</w:t>
      </w:r>
      <w:proofErr w:type="gramEnd"/>
      <w:r w:rsidR="00990630" w:rsidRPr="00990630">
        <w:rPr>
          <w:rFonts w:ascii="Times New Roman" w:hAnsi="Times New Roman"/>
          <w:sz w:val="24"/>
          <w:szCs w:val="24"/>
        </w:rPr>
        <w:t xml:space="preserve"> ditelusuri secara DFS (</w:t>
      </w:r>
      <w:r w:rsidR="00990630" w:rsidRPr="00990630">
        <w:rPr>
          <w:rFonts w:ascii="Times New Roman" w:hAnsi="Times New Roman"/>
          <w:iCs/>
          <w:sz w:val="24"/>
          <w:szCs w:val="24"/>
        </w:rPr>
        <w:t xml:space="preserve">Depth First Search) </w:t>
      </w:r>
      <w:r w:rsidR="00990630" w:rsidRPr="00990630">
        <w:rPr>
          <w:rFonts w:ascii="Times New Roman" w:hAnsi="Times New Roman"/>
          <w:sz w:val="24"/>
          <w:szCs w:val="24"/>
        </w:rPr>
        <w:t xml:space="preserve">untuk mendapatkan solusi terbaik yang diinginkan. Sedangkan Algoritme Steepest Ascent Hill Climbing merupakan algoritme yang digunakan untuk penyelesaian masalah jalur terpendek. Gabungan kedua algoritme ini diharapkan dapat </w:t>
      </w:r>
      <w:r w:rsidR="00B54049">
        <w:rPr>
          <w:rFonts w:ascii="Times New Roman" w:hAnsi="Times New Roman"/>
          <w:sz w:val="24"/>
          <w:szCs w:val="24"/>
        </w:rPr>
        <w:t xml:space="preserve">mengimplementasikan </w:t>
      </w:r>
      <w:r w:rsidR="00B54049" w:rsidRPr="00990630">
        <w:rPr>
          <w:rFonts w:ascii="Times New Roman" w:hAnsi="Times New Roman"/>
          <w:sz w:val="24"/>
          <w:szCs w:val="24"/>
        </w:rPr>
        <w:t>penugasan</w:t>
      </w:r>
      <w:r w:rsidR="00990630" w:rsidRPr="00990630">
        <w:rPr>
          <w:rFonts w:ascii="Times New Roman" w:hAnsi="Times New Roman"/>
          <w:sz w:val="24"/>
          <w:szCs w:val="24"/>
        </w:rPr>
        <w:t xml:space="preserve"> setiap sumber daya dan memperoleh jarak antar pelabuhan yang lebih efektif dalam waktu penjadwalan yang beruntung. Sehingga dapat menghasilkan penjadwalan penyeberangan kapal yang </w:t>
      </w:r>
      <w:r w:rsidR="00B54049">
        <w:rPr>
          <w:rFonts w:ascii="Times New Roman" w:hAnsi="Times New Roman"/>
          <w:sz w:val="24"/>
          <w:szCs w:val="24"/>
        </w:rPr>
        <w:t>tidak bentrok lagi,</w:t>
      </w:r>
      <w:r w:rsidR="00B54049" w:rsidRPr="00990630">
        <w:rPr>
          <w:rFonts w:ascii="Times New Roman" w:hAnsi="Times New Roman"/>
          <w:sz w:val="24"/>
          <w:szCs w:val="24"/>
        </w:rPr>
        <w:t xml:space="preserve"> dengan</w:t>
      </w:r>
      <w:r w:rsidR="00990630" w:rsidRPr="00990630">
        <w:rPr>
          <w:rFonts w:ascii="Times New Roman" w:hAnsi="Times New Roman"/>
          <w:sz w:val="24"/>
          <w:szCs w:val="24"/>
        </w:rPr>
        <w:t xml:space="preserve"> </w:t>
      </w:r>
      <w:proofErr w:type="gramStart"/>
      <w:r w:rsidR="00990630" w:rsidRPr="00990630">
        <w:rPr>
          <w:rFonts w:ascii="Times New Roman" w:hAnsi="Times New Roman"/>
          <w:sz w:val="24"/>
          <w:szCs w:val="24"/>
        </w:rPr>
        <w:t>cara</w:t>
      </w:r>
      <w:proofErr w:type="gramEnd"/>
      <w:r w:rsidR="00990630" w:rsidRPr="00990630">
        <w:rPr>
          <w:rFonts w:ascii="Times New Roman" w:hAnsi="Times New Roman"/>
          <w:sz w:val="24"/>
          <w:szCs w:val="24"/>
        </w:rPr>
        <w:t xml:space="preserve"> tidak adanya nama kapal yang sa</w:t>
      </w:r>
      <w:r w:rsidR="00B54049">
        <w:rPr>
          <w:rFonts w:ascii="Times New Roman" w:hAnsi="Times New Roman"/>
          <w:sz w:val="24"/>
          <w:szCs w:val="24"/>
        </w:rPr>
        <w:t>ma pada keberangkatan yang sama.</w:t>
      </w:r>
      <w:r w:rsidR="00990630" w:rsidRPr="00990630">
        <w:rPr>
          <w:rFonts w:ascii="Times New Roman" w:hAnsi="Times New Roman"/>
          <w:sz w:val="24"/>
          <w:szCs w:val="24"/>
        </w:rPr>
        <w:t xml:space="preserve"> </w:t>
      </w:r>
    </w:p>
    <w:p w14:paraId="0BCDEAF6" w14:textId="77777777" w:rsidR="00990630" w:rsidRDefault="00990630" w:rsidP="0046495D">
      <w:pPr>
        <w:spacing w:line="360" w:lineRule="auto"/>
        <w:ind w:left="540"/>
        <w:jc w:val="both"/>
        <w:rPr>
          <w:rFonts w:ascii="Times New Roman" w:hAnsi="Times New Roman"/>
          <w:sz w:val="24"/>
          <w:szCs w:val="24"/>
        </w:rPr>
      </w:pPr>
    </w:p>
    <w:p w14:paraId="75A28CCF" w14:textId="7C6F252E" w:rsidR="0087435F" w:rsidRPr="00990630" w:rsidRDefault="00990630" w:rsidP="0046495D">
      <w:pPr>
        <w:spacing w:line="360" w:lineRule="auto"/>
        <w:ind w:left="540"/>
        <w:jc w:val="both"/>
        <w:rPr>
          <w:rFonts w:ascii="Times New Roman" w:hAnsi="Times New Roman"/>
          <w:i/>
          <w:sz w:val="24"/>
          <w:szCs w:val="24"/>
        </w:rPr>
      </w:pPr>
      <w:r w:rsidRPr="00990630">
        <w:rPr>
          <w:rFonts w:ascii="Times New Roman" w:hAnsi="Times New Roman"/>
          <w:sz w:val="24"/>
          <w:szCs w:val="24"/>
        </w:rPr>
        <w:t xml:space="preserve">Kata kunci: </w:t>
      </w:r>
      <w:r w:rsidRPr="00A61751">
        <w:rPr>
          <w:rFonts w:ascii="Times New Roman" w:hAnsi="Times New Roman"/>
          <w:i/>
          <w:sz w:val="24"/>
          <w:szCs w:val="24"/>
        </w:rPr>
        <w:t>Penjadwalan kapal, Algoritme backtracking, metode Constraint Satisfaction, Algoritme Steepest Hill Climbing.</w:t>
      </w:r>
    </w:p>
    <w:p w14:paraId="6F1A8132" w14:textId="77777777" w:rsidR="00844149" w:rsidRDefault="00844149" w:rsidP="007805D8">
      <w:pPr>
        <w:ind w:left="2790" w:hanging="2340"/>
        <w:jc w:val="both"/>
        <w:rPr>
          <w:rFonts w:ascii="Times New Roman" w:hAnsi="Times New Roman"/>
          <w:sz w:val="24"/>
          <w:szCs w:val="24"/>
        </w:rPr>
      </w:pPr>
    </w:p>
    <w:p w14:paraId="4F669D84" w14:textId="77777777" w:rsidR="00844149" w:rsidRDefault="00844149" w:rsidP="00A61751">
      <w:pPr>
        <w:jc w:val="both"/>
        <w:rPr>
          <w:rFonts w:ascii="Times New Roman" w:hAnsi="Times New Roman"/>
          <w:sz w:val="24"/>
          <w:szCs w:val="24"/>
        </w:rPr>
      </w:pPr>
    </w:p>
    <w:p w14:paraId="034308DC" w14:textId="77777777" w:rsidR="00844149" w:rsidRDefault="00844149" w:rsidP="00990630">
      <w:pPr>
        <w:jc w:val="both"/>
        <w:rPr>
          <w:rFonts w:ascii="Times New Roman" w:hAnsi="Times New Roman"/>
          <w:sz w:val="24"/>
          <w:szCs w:val="24"/>
        </w:rPr>
      </w:pPr>
    </w:p>
    <w:p w14:paraId="2A8042B3" w14:textId="5E35FE5F" w:rsidR="00990630" w:rsidRPr="00A61751" w:rsidRDefault="00844149" w:rsidP="00A61751">
      <w:pPr>
        <w:pStyle w:val="Heading1"/>
        <w:numPr>
          <w:ilvl w:val="0"/>
          <w:numId w:val="0"/>
        </w:numPr>
        <w:rPr>
          <w:rFonts w:ascii="Times New Roman" w:hAnsi="Times New Roman"/>
          <w:bCs/>
          <w:sz w:val="24"/>
          <w:szCs w:val="24"/>
          <w:lang w:val="en-US"/>
        </w:rPr>
      </w:pPr>
      <w:bookmarkStart w:id="3" w:name="_Toc45276856"/>
      <w:r>
        <w:rPr>
          <w:rFonts w:ascii="Times New Roman" w:hAnsi="Times New Roman"/>
          <w:bCs/>
          <w:sz w:val="24"/>
          <w:szCs w:val="24"/>
          <w:lang w:val="en-US"/>
        </w:rPr>
        <w:t>ABSTRACT</w:t>
      </w:r>
      <w:bookmarkEnd w:id="3"/>
    </w:p>
    <w:p w14:paraId="158B8D9E" w14:textId="2D63FBB5" w:rsidR="00990630" w:rsidRPr="00990630" w:rsidRDefault="00990630" w:rsidP="0046495D">
      <w:pPr>
        <w:tabs>
          <w:tab w:val="left" w:pos="1710"/>
        </w:tabs>
        <w:spacing w:line="360" w:lineRule="auto"/>
        <w:ind w:left="540" w:hanging="2340"/>
        <w:jc w:val="both"/>
        <w:rPr>
          <w:rFonts w:ascii="Times New Roman" w:hAnsi="Times New Roman"/>
          <w:bCs/>
          <w:sz w:val="24"/>
          <w:szCs w:val="24"/>
        </w:rPr>
      </w:pPr>
      <w:r>
        <w:rPr>
          <w:rStyle w:val="tlid-translation"/>
          <w:rFonts w:ascii="Times New Roman" w:hAnsi="Times New Roman"/>
          <w:sz w:val="24"/>
          <w:szCs w:val="24"/>
          <w:lang w:val="en"/>
        </w:rPr>
        <w:tab/>
      </w:r>
      <w:r w:rsidRPr="00990630">
        <w:rPr>
          <w:rStyle w:val="tlid-translation"/>
          <w:rFonts w:ascii="Times New Roman" w:hAnsi="Times New Roman"/>
          <w:sz w:val="24"/>
          <w:szCs w:val="24"/>
          <w:lang w:val="en"/>
        </w:rPr>
        <w:t>Scheduling is defined as the allocation of a number of resources (resources) to perform a number of tasks or operations within a certain period. In the activities at the port, it is very necessary to schedule a ship crossing system, especially at the port of Ajibata. This scheduling system is a complex thing because of the need for consideration related to the limitations and conditions they have. Limitations and conditions in this case in the form of a captain who drives the ship, and the number of cargo that is adjusted to the number of passengers on the ship. Ship scheduling must also pay attention to the distance between ports to minimize the use of time. The case of ship scheduling taken for this Final Project research is ship scheduling at the port of Ajibata.</w:t>
      </w:r>
      <w:r w:rsidRPr="00990630">
        <w:rPr>
          <w:rFonts w:ascii="Times New Roman" w:hAnsi="Times New Roman"/>
          <w:sz w:val="24"/>
          <w:szCs w:val="24"/>
          <w:lang w:val="en"/>
        </w:rPr>
        <w:br/>
      </w:r>
      <w:r w:rsidRPr="00990630">
        <w:rPr>
          <w:rStyle w:val="tlid-translation"/>
          <w:rFonts w:ascii="Times New Roman" w:hAnsi="Times New Roman"/>
          <w:sz w:val="24"/>
          <w:szCs w:val="24"/>
          <w:lang w:val="en"/>
        </w:rPr>
        <w:t>Therefore, to overcome the problem of ship scheduling at the Ajibata Port, this research was carried out in the development of an application that applies the merging of the CSP (Constraint Satisfaction Problem) Algorithm and the Steepest Hill Climbing Algorithm. Backtracking Algorithm with</w:t>
      </w:r>
      <w:r w:rsidRPr="00990630">
        <w:rPr>
          <w:rFonts w:ascii="Times New Roman" w:hAnsi="Times New Roman"/>
          <w:sz w:val="24"/>
          <w:szCs w:val="24"/>
          <w:lang w:val="en"/>
        </w:rPr>
        <w:br/>
      </w:r>
      <w:r w:rsidRPr="00990630">
        <w:rPr>
          <w:rStyle w:val="tlid-translation"/>
          <w:rFonts w:ascii="Times New Roman" w:hAnsi="Times New Roman"/>
          <w:sz w:val="24"/>
          <w:szCs w:val="24"/>
          <w:lang w:val="en"/>
        </w:rPr>
        <w:t xml:space="preserve">Constraint Satisfaction Problem and Steepest Ascent Hill Climbing, where Backtracking Algorithm will try all possible solutions in the form of a tree based on constraints obtained using the CSP approach. The solution tree will be traced in DFS (Depth First Search) to get the best desired solution. While the Steepest Ascent Hill Climbing Algorithm is an algorithm used to solve the shortest path problem. </w:t>
      </w:r>
      <w:r w:rsidR="00B54049" w:rsidRPr="00B54049">
        <w:rPr>
          <w:rStyle w:val="tlid-translation"/>
          <w:rFonts w:ascii="Times New Roman" w:hAnsi="Times New Roman"/>
          <w:sz w:val="24"/>
          <w:szCs w:val="24"/>
          <w:lang w:val="en"/>
        </w:rPr>
        <w:t>The combination of these two algorithms is expected to be able to implement the assignment of each resource and obtain a more effective distance between ports in lucky scheduling time. So that it can result in scheduling crossings of ships that do not clash anymore, by means of the absence of the same ship name on the same departure.</w:t>
      </w:r>
      <w:r w:rsidRPr="00990630">
        <w:rPr>
          <w:rFonts w:ascii="Times New Roman" w:hAnsi="Times New Roman"/>
          <w:sz w:val="24"/>
          <w:szCs w:val="24"/>
          <w:lang w:val="en"/>
        </w:rPr>
        <w:br/>
      </w:r>
      <w:r w:rsidRPr="00990630">
        <w:rPr>
          <w:rStyle w:val="tlid-translation"/>
          <w:rFonts w:ascii="Times New Roman" w:hAnsi="Times New Roman"/>
          <w:sz w:val="24"/>
          <w:szCs w:val="24"/>
          <w:lang w:val="en"/>
        </w:rPr>
        <w:t xml:space="preserve">Keywords: </w:t>
      </w:r>
      <w:r w:rsidRPr="00A61751">
        <w:rPr>
          <w:rStyle w:val="tlid-translation"/>
          <w:rFonts w:ascii="Times New Roman" w:hAnsi="Times New Roman"/>
          <w:i/>
          <w:sz w:val="24"/>
          <w:szCs w:val="24"/>
          <w:lang w:val="en"/>
        </w:rPr>
        <w:t>Ship Scheduling, Backtracking Algorithm, Constraint Satisfaction Method, Steepest Hill Climbing Algorithm</w:t>
      </w:r>
    </w:p>
    <w:p w14:paraId="363DA270" w14:textId="77777777" w:rsidR="00D96FCB" w:rsidRPr="00D469F4" w:rsidRDefault="00B45E08" w:rsidP="00D469F4">
      <w:pPr>
        <w:pStyle w:val="Heading1"/>
        <w:numPr>
          <w:ilvl w:val="0"/>
          <w:numId w:val="0"/>
        </w:numPr>
        <w:spacing w:line="360" w:lineRule="auto"/>
        <w:rPr>
          <w:rFonts w:ascii="Times New Roman" w:hAnsi="Times New Roman"/>
          <w:bCs/>
          <w:sz w:val="24"/>
          <w:szCs w:val="24"/>
          <w:lang w:val="en-US"/>
        </w:rPr>
      </w:pPr>
      <w:bookmarkStart w:id="4" w:name="_Toc45276857"/>
      <w:r w:rsidRPr="00EF6688">
        <w:rPr>
          <w:rFonts w:ascii="Times New Roman" w:hAnsi="Times New Roman"/>
          <w:bCs/>
          <w:sz w:val="24"/>
          <w:szCs w:val="24"/>
          <w:lang w:val="en-US"/>
        </w:rPr>
        <w:t>D</w:t>
      </w:r>
      <w:r w:rsidR="00D96FCB" w:rsidRPr="00EF6688">
        <w:rPr>
          <w:rFonts w:ascii="Times New Roman" w:hAnsi="Times New Roman"/>
          <w:bCs/>
          <w:sz w:val="24"/>
          <w:szCs w:val="24"/>
          <w:lang w:val="en-US"/>
        </w:rPr>
        <w:t>AFTAR ISI</w:t>
      </w:r>
      <w:bookmarkEnd w:id="4"/>
    </w:p>
    <w:p w14:paraId="2145DB98" w14:textId="77777777" w:rsidR="007F051A" w:rsidRDefault="00C577AF">
      <w:pPr>
        <w:pStyle w:val="TOC1"/>
        <w:tabs>
          <w:tab w:val="right" w:leader="dot" w:pos="8686"/>
        </w:tabs>
        <w:rPr>
          <w:rFonts w:asciiTheme="minorHAnsi" w:eastAsiaTheme="minorEastAsia" w:hAnsiTheme="minorHAnsi" w:cstheme="minorBidi"/>
          <w:noProof/>
          <w:sz w:val="22"/>
          <w:szCs w:val="22"/>
        </w:rPr>
      </w:pPr>
      <w:r>
        <w:rPr>
          <w:rFonts w:ascii="Times New Roman" w:hAnsi="Times New Roman"/>
          <w:sz w:val="24"/>
          <w:szCs w:val="24"/>
        </w:rPr>
        <w:fldChar w:fldCharType="begin"/>
      </w:r>
      <w:r>
        <w:rPr>
          <w:rFonts w:ascii="Times New Roman" w:hAnsi="Times New Roman"/>
          <w:sz w:val="24"/>
          <w:szCs w:val="24"/>
        </w:rPr>
        <w:instrText xml:space="preserve"> TOC \o "1-4" \h \z \u </w:instrText>
      </w:r>
      <w:r>
        <w:rPr>
          <w:rFonts w:ascii="Times New Roman" w:hAnsi="Times New Roman"/>
          <w:sz w:val="24"/>
          <w:szCs w:val="24"/>
        </w:rPr>
        <w:fldChar w:fldCharType="separate"/>
      </w:r>
      <w:hyperlink w:anchor="_Toc45276854" w:history="1">
        <w:r w:rsidR="007F051A" w:rsidRPr="00AF31CE">
          <w:rPr>
            <w:rStyle w:val="Hyperlink"/>
            <w:rFonts w:ascii="Times New Roman" w:hAnsi="Times New Roman"/>
            <w:noProof/>
            <w:lang w:val="sv-SE"/>
          </w:rPr>
          <w:t>KATA PENGANTAR</w:t>
        </w:r>
        <w:r w:rsidR="007F051A">
          <w:rPr>
            <w:noProof/>
            <w:webHidden/>
          </w:rPr>
          <w:tab/>
        </w:r>
        <w:r w:rsidR="007F051A">
          <w:rPr>
            <w:noProof/>
            <w:webHidden/>
          </w:rPr>
          <w:fldChar w:fldCharType="begin"/>
        </w:r>
        <w:r w:rsidR="007F051A">
          <w:rPr>
            <w:noProof/>
            <w:webHidden/>
          </w:rPr>
          <w:instrText xml:space="preserve"> PAGEREF _Toc45276854 \h </w:instrText>
        </w:r>
        <w:r w:rsidR="007F051A">
          <w:rPr>
            <w:noProof/>
            <w:webHidden/>
          </w:rPr>
        </w:r>
        <w:r w:rsidR="007F051A">
          <w:rPr>
            <w:noProof/>
            <w:webHidden/>
          </w:rPr>
          <w:fldChar w:fldCharType="separate"/>
        </w:r>
        <w:r w:rsidR="006A7004">
          <w:rPr>
            <w:noProof/>
            <w:webHidden/>
          </w:rPr>
          <w:t>4</w:t>
        </w:r>
        <w:r w:rsidR="007F051A">
          <w:rPr>
            <w:noProof/>
            <w:webHidden/>
          </w:rPr>
          <w:fldChar w:fldCharType="end"/>
        </w:r>
      </w:hyperlink>
    </w:p>
    <w:p w14:paraId="100618FC" w14:textId="77777777" w:rsidR="007F051A" w:rsidRDefault="00BF4764">
      <w:pPr>
        <w:pStyle w:val="TOC1"/>
        <w:tabs>
          <w:tab w:val="right" w:leader="dot" w:pos="8686"/>
        </w:tabs>
        <w:rPr>
          <w:rFonts w:asciiTheme="minorHAnsi" w:eastAsiaTheme="minorEastAsia" w:hAnsiTheme="minorHAnsi" w:cstheme="minorBidi"/>
          <w:noProof/>
          <w:sz w:val="22"/>
          <w:szCs w:val="22"/>
        </w:rPr>
      </w:pPr>
      <w:hyperlink w:anchor="_Toc45276855" w:history="1">
        <w:r w:rsidR="007F051A" w:rsidRPr="00AF31CE">
          <w:rPr>
            <w:rStyle w:val="Hyperlink"/>
            <w:rFonts w:ascii="Times New Roman" w:hAnsi="Times New Roman"/>
            <w:bCs/>
            <w:noProof/>
          </w:rPr>
          <w:t>ABSTRAK</w:t>
        </w:r>
        <w:r w:rsidR="007F051A">
          <w:rPr>
            <w:noProof/>
            <w:webHidden/>
          </w:rPr>
          <w:tab/>
        </w:r>
        <w:r w:rsidR="007F051A">
          <w:rPr>
            <w:noProof/>
            <w:webHidden/>
          </w:rPr>
          <w:fldChar w:fldCharType="begin"/>
        </w:r>
        <w:r w:rsidR="007F051A">
          <w:rPr>
            <w:noProof/>
            <w:webHidden/>
          </w:rPr>
          <w:instrText xml:space="preserve"> PAGEREF _Toc45276855 \h </w:instrText>
        </w:r>
        <w:r w:rsidR="007F051A">
          <w:rPr>
            <w:noProof/>
            <w:webHidden/>
          </w:rPr>
        </w:r>
        <w:r w:rsidR="007F051A">
          <w:rPr>
            <w:noProof/>
            <w:webHidden/>
          </w:rPr>
          <w:fldChar w:fldCharType="separate"/>
        </w:r>
        <w:r w:rsidR="006A7004">
          <w:rPr>
            <w:noProof/>
            <w:webHidden/>
          </w:rPr>
          <w:t>7</w:t>
        </w:r>
        <w:r w:rsidR="007F051A">
          <w:rPr>
            <w:noProof/>
            <w:webHidden/>
          </w:rPr>
          <w:fldChar w:fldCharType="end"/>
        </w:r>
      </w:hyperlink>
    </w:p>
    <w:p w14:paraId="54F928F4" w14:textId="77777777" w:rsidR="007F051A" w:rsidRDefault="00BF4764">
      <w:pPr>
        <w:pStyle w:val="TOC1"/>
        <w:tabs>
          <w:tab w:val="right" w:leader="dot" w:pos="8686"/>
        </w:tabs>
        <w:rPr>
          <w:rFonts w:asciiTheme="minorHAnsi" w:eastAsiaTheme="minorEastAsia" w:hAnsiTheme="minorHAnsi" w:cstheme="minorBidi"/>
          <w:noProof/>
          <w:sz w:val="22"/>
          <w:szCs w:val="22"/>
        </w:rPr>
      </w:pPr>
      <w:hyperlink w:anchor="_Toc45276856" w:history="1">
        <w:r w:rsidR="007F051A" w:rsidRPr="00AF31CE">
          <w:rPr>
            <w:rStyle w:val="Hyperlink"/>
            <w:rFonts w:ascii="Times New Roman" w:hAnsi="Times New Roman"/>
            <w:bCs/>
            <w:noProof/>
          </w:rPr>
          <w:t>ABSTRACT</w:t>
        </w:r>
        <w:r w:rsidR="007F051A">
          <w:rPr>
            <w:noProof/>
            <w:webHidden/>
          </w:rPr>
          <w:tab/>
        </w:r>
        <w:r w:rsidR="007F051A">
          <w:rPr>
            <w:noProof/>
            <w:webHidden/>
          </w:rPr>
          <w:fldChar w:fldCharType="begin"/>
        </w:r>
        <w:r w:rsidR="007F051A">
          <w:rPr>
            <w:noProof/>
            <w:webHidden/>
          </w:rPr>
          <w:instrText xml:space="preserve"> PAGEREF _Toc45276856 \h </w:instrText>
        </w:r>
        <w:r w:rsidR="007F051A">
          <w:rPr>
            <w:noProof/>
            <w:webHidden/>
          </w:rPr>
        </w:r>
        <w:r w:rsidR="007F051A">
          <w:rPr>
            <w:noProof/>
            <w:webHidden/>
          </w:rPr>
          <w:fldChar w:fldCharType="separate"/>
        </w:r>
        <w:r w:rsidR="006A7004">
          <w:rPr>
            <w:noProof/>
            <w:webHidden/>
          </w:rPr>
          <w:t>8</w:t>
        </w:r>
        <w:r w:rsidR="007F051A">
          <w:rPr>
            <w:noProof/>
            <w:webHidden/>
          </w:rPr>
          <w:fldChar w:fldCharType="end"/>
        </w:r>
      </w:hyperlink>
    </w:p>
    <w:p w14:paraId="75A4F553" w14:textId="77777777" w:rsidR="007F051A" w:rsidRDefault="00BF4764">
      <w:pPr>
        <w:pStyle w:val="TOC1"/>
        <w:tabs>
          <w:tab w:val="right" w:leader="dot" w:pos="8686"/>
        </w:tabs>
        <w:rPr>
          <w:rFonts w:asciiTheme="minorHAnsi" w:eastAsiaTheme="minorEastAsia" w:hAnsiTheme="minorHAnsi" w:cstheme="minorBidi"/>
          <w:noProof/>
          <w:sz w:val="22"/>
          <w:szCs w:val="22"/>
        </w:rPr>
      </w:pPr>
      <w:hyperlink w:anchor="_Toc45276857" w:history="1">
        <w:r w:rsidR="007F051A" w:rsidRPr="00AF31CE">
          <w:rPr>
            <w:rStyle w:val="Hyperlink"/>
            <w:rFonts w:ascii="Times New Roman" w:hAnsi="Times New Roman"/>
            <w:bCs/>
            <w:noProof/>
          </w:rPr>
          <w:t>DAFTAR ISI</w:t>
        </w:r>
        <w:r w:rsidR="007F051A">
          <w:rPr>
            <w:noProof/>
            <w:webHidden/>
          </w:rPr>
          <w:tab/>
        </w:r>
        <w:r w:rsidR="007F051A">
          <w:rPr>
            <w:noProof/>
            <w:webHidden/>
          </w:rPr>
          <w:fldChar w:fldCharType="begin"/>
        </w:r>
        <w:r w:rsidR="007F051A">
          <w:rPr>
            <w:noProof/>
            <w:webHidden/>
          </w:rPr>
          <w:instrText xml:space="preserve"> PAGEREF _Toc45276857 \h </w:instrText>
        </w:r>
        <w:r w:rsidR="007F051A">
          <w:rPr>
            <w:noProof/>
            <w:webHidden/>
          </w:rPr>
        </w:r>
        <w:r w:rsidR="007F051A">
          <w:rPr>
            <w:noProof/>
            <w:webHidden/>
          </w:rPr>
          <w:fldChar w:fldCharType="separate"/>
        </w:r>
        <w:r w:rsidR="006A7004">
          <w:rPr>
            <w:noProof/>
            <w:webHidden/>
          </w:rPr>
          <w:t>9</w:t>
        </w:r>
        <w:r w:rsidR="007F051A">
          <w:rPr>
            <w:noProof/>
            <w:webHidden/>
          </w:rPr>
          <w:fldChar w:fldCharType="end"/>
        </w:r>
      </w:hyperlink>
    </w:p>
    <w:p w14:paraId="54646571" w14:textId="77777777" w:rsidR="007F051A" w:rsidRDefault="00BF4764">
      <w:pPr>
        <w:pStyle w:val="TOC1"/>
        <w:tabs>
          <w:tab w:val="right" w:leader="dot" w:pos="8686"/>
        </w:tabs>
        <w:rPr>
          <w:rFonts w:asciiTheme="minorHAnsi" w:eastAsiaTheme="minorEastAsia" w:hAnsiTheme="minorHAnsi" w:cstheme="minorBidi"/>
          <w:noProof/>
          <w:sz w:val="22"/>
          <w:szCs w:val="22"/>
        </w:rPr>
      </w:pPr>
      <w:hyperlink w:anchor="_Toc45276858" w:history="1">
        <w:r w:rsidR="007F051A" w:rsidRPr="00AF31CE">
          <w:rPr>
            <w:rStyle w:val="Hyperlink"/>
            <w:rFonts w:ascii="Times New Roman" w:hAnsi="Times New Roman"/>
            <w:bCs/>
            <w:noProof/>
          </w:rPr>
          <w:t>DAFTAR TABEL</w:t>
        </w:r>
        <w:r w:rsidR="007F051A">
          <w:rPr>
            <w:noProof/>
            <w:webHidden/>
          </w:rPr>
          <w:tab/>
        </w:r>
        <w:r w:rsidR="007F051A">
          <w:rPr>
            <w:noProof/>
            <w:webHidden/>
          </w:rPr>
          <w:fldChar w:fldCharType="begin"/>
        </w:r>
        <w:r w:rsidR="007F051A">
          <w:rPr>
            <w:noProof/>
            <w:webHidden/>
          </w:rPr>
          <w:instrText xml:space="preserve"> PAGEREF _Toc45276858 \h </w:instrText>
        </w:r>
        <w:r w:rsidR="007F051A">
          <w:rPr>
            <w:noProof/>
            <w:webHidden/>
          </w:rPr>
        </w:r>
        <w:r w:rsidR="007F051A">
          <w:rPr>
            <w:noProof/>
            <w:webHidden/>
          </w:rPr>
          <w:fldChar w:fldCharType="separate"/>
        </w:r>
        <w:r w:rsidR="006A7004">
          <w:rPr>
            <w:noProof/>
            <w:webHidden/>
          </w:rPr>
          <w:t>11</w:t>
        </w:r>
        <w:r w:rsidR="007F051A">
          <w:rPr>
            <w:noProof/>
            <w:webHidden/>
          </w:rPr>
          <w:fldChar w:fldCharType="end"/>
        </w:r>
      </w:hyperlink>
    </w:p>
    <w:p w14:paraId="2A94764B" w14:textId="77777777" w:rsidR="007F051A" w:rsidRDefault="00BF4764">
      <w:pPr>
        <w:pStyle w:val="TOC1"/>
        <w:tabs>
          <w:tab w:val="right" w:leader="dot" w:pos="8686"/>
        </w:tabs>
        <w:rPr>
          <w:rFonts w:asciiTheme="minorHAnsi" w:eastAsiaTheme="minorEastAsia" w:hAnsiTheme="minorHAnsi" w:cstheme="minorBidi"/>
          <w:noProof/>
          <w:sz w:val="22"/>
          <w:szCs w:val="22"/>
        </w:rPr>
      </w:pPr>
      <w:hyperlink w:anchor="_Toc45276859" w:history="1">
        <w:r w:rsidR="007F051A" w:rsidRPr="00AF31CE">
          <w:rPr>
            <w:rStyle w:val="Hyperlink"/>
            <w:rFonts w:ascii="Times New Roman" w:hAnsi="Times New Roman"/>
            <w:bCs/>
            <w:noProof/>
          </w:rPr>
          <w:t>DAFTAR GAMBAR</w:t>
        </w:r>
        <w:r w:rsidR="007F051A">
          <w:rPr>
            <w:noProof/>
            <w:webHidden/>
          </w:rPr>
          <w:tab/>
        </w:r>
        <w:r w:rsidR="007F051A">
          <w:rPr>
            <w:noProof/>
            <w:webHidden/>
          </w:rPr>
          <w:fldChar w:fldCharType="begin"/>
        </w:r>
        <w:r w:rsidR="007F051A">
          <w:rPr>
            <w:noProof/>
            <w:webHidden/>
          </w:rPr>
          <w:instrText xml:space="preserve"> PAGEREF _Toc45276859 \h </w:instrText>
        </w:r>
        <w:r w:rsidR="007F051A">
          <w:rPr>
            <w:noProof/>
            <w:webHidden/>
          </w:rPr>
        </w:r>
        <w:r w:rsidR="007F051A">
          <w:rPr>
            <w:noProof/>
            <w:webHidden/>
          </w:rPr>
          <w:fldChar w:fldCharType="separate"/>
        </w:r>
        <w:r w:rsidR="006A7004">
          <w:rPr>
            <w:noProof/>
            <w:webHidden/>
          </w:rPr>
          <w:t>12</w:t>
        </w:r>
        <w:r w:rsidR="007F051A">
          <w:rPr>
            <w:noProof/>
            <w:webHidden/>
          </w:rPr>
          <w:fldChar w:fldCharType="end"/>
        </w:r>
      </w:hyperlink>
    </w:p>
    <w:p w14:paraId="1C8AF7B6" w14:textId="77777777" w:rsidR="007F051A" w:rsidRDefault="00BF4764">
      <w:pPr>
        <w:pStyle w:val="TOC1"/>
        <w:tabs>
          <w:tab w:val="right" w:leader="dot" w:pos="8686"/>
        </w:tabs>
        <w:rPr>
          <w:rFonts w:asciiTheme="minorHAnsi" w:eastAsiaTheme="minorEastAsia" w:hAnsiTheme="minorHAnsi" w:cstheme="minorBidi"/>
          <w:noProof/>
          <w:sz w:val="22"/>
          <w:szCs w:val="22"/>
        </w:rPr>
      </w:pPr>
      <w:hyperlink w:anchor="_Toc45276860" w:history="1">
        <w:r w:rsidR="007F051A" w:rsidRPr="00AF31CE">
          <w:rPr>
            <w:rStyle w:val="Hyperlink"/>
            <w:rFonts w:ascii="Times New Roman" w:hAnsi="Times New Roman"/>
            <w:noProof/>
          </w:rPr>
          <w:t>BAB I PENDAHULUAN</w:t>
        </w:r>
        <w:r w:rsidR="007F051A">
          <w:rPr>
            <w:noProof/>
            <w:webHidden/>
          </w:rPr>
          <w:tab/>
        </w:r>
        <w:r w:rsidR="007F051A">
          <w:rPr>
            <w:noProof/>
            <w:webHidden/>
          </w:rPr>
          <w:fldChar w:fldCharType="begin"/>
        </w:r>
        <w:r w:rsidR="007F051A">
          <w:rPr>
            <w:noProof/>
            <w:webHidden/>
          </w:rPr>
          <w:instrText xml:space="preserve"> PAGEREF _Toc45276860 \h </w:instrText>
        </w:r>
        <w:r w:rsidR="007F051A">
          <w:rPr>
            <w:noProof/>
            <w:webHidden/>
          </w:rPr>
        </w:r>
        <w:r w:rsidR="007F051A">
          <w:rPr>
            <w:noProof/>
            <w:webHidden/>
          </w:rPr>
          <w:fldChar w:fldCharType="separate"/>
        </w:r>
        <w:r w:rsidR="006A7004">
          <w:rPr>
            <w:noProof/>
            <w:webHidden/>
          </w:rPr>
          <w:t>13</w:t>
        </w:r>
        <w:r w:rsidR="007F051A">
          <w:rPr>
            <w:noProof/>
            <w:webHidden/>
          </w:rPr>
          <w:fldChar w:fldCharType="end"/>
        </w:r>
      </w:hyperlink>
    </w:p>
    <w:p w14:paraId="1A4DBA24"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861" w:history="1">
        <w:r w:rsidR="007F051A" w:rsidRPr="00AF31CE">
          <w:rPr>
            <w:rStyle w:val="Hyperlink"/>
            <w:rFonts w:ascii="Times New Roman" w:hAnsi="Times New Roman"/>
          </w:rPr>
          <w:t>1.1</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Latar Belakang</w:t>
        </w:r>
        <w:r w:rsidR="007F051A">
          <w:rPr>
            <w:webHidden/>
          </w:rPr>
          <w:tab/>
        </w:r>
        <w:r w:rsidR="007F051A">
          <w:rPr>
            <w:webHidden/>
          </w:rPr>
          <w:fldChar w:fldCharType="begin"/>
        </w:r>
        <w:r w:rsidR="007F051A">
          <w:rPr>
            <w:webHidden/>
          </w:rPr>
          <w:instrText xml:space="preserve"> PAGEREF _Toc45276861 \h </w:instrText>
        </w:r>
        <w:r w:rsidR="007F051A">
          <w:rPr>
            <w:webHidden/>
          </w:rPr>
        </w:r>
        <w:r w:rsidR="007F051A">
          <w:rPr>
            <w:webHidden/>
          </w:rPr>
          <w:fldChar w:fldCharType="separate"/>
        </w:r>
        <w:r w:rsidR="006A7004">
          <w:rPr>
            <w:webHidden/>
          </w:rPr>
          <w:t>13</w:t>
        </w:r>
        <w:r w:rsidR="007F051A">
          <w:rPr>
            <w:webHidden/>
          </w:rPr>
          <w:fldChar w:fldCharType="end"/>
        </w:r>
      </w:hyperlink>
    </w:p>
    <w:p w14:paraId="32EAB352"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862" w:history="1">
        <w:r w:rsidR="007F051A" w:rsidRPr="00AF31CE">
          <w:rPr>
            <w:rStyle w:val="Hyperlink"/>
            <w:rFonts w:ascii="Times New Roman" w:hAnsi="Times New Roman"/>
          </w:rPr>
          <w:t>1.2</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Rumusan Masalah</w:t>
        </w:r>
        <w:r w:rsidR="007F051A">
          <w:rPr>
            <w:webHidden/>
          </w:rPr>
          <w:tab/>
        </w:r>
        <w:r w:rsidR="007F051A">
          <w:rPr>
            <w:webHidden/>
          </w:rPr>
          <w:fldChar w:fldCharType="begin"/>
        </w:r>
        <w:r w:rsidR="007F051A">
          <w:rPr>
            <w:webHidden/>
          </w:rPr>
          <w:instrText xml:space="preserve"> PAGEREF _Toc45276862 \h </w:instrText>
        </w:r>
        <w:r w:rsidR="007F051A">
          <w:rPr>
            <w:webHidden/>
          </w:rPr>
        </w:r>
        <w:r w:rsidR="007F051A">
          <w:rPr>
            <w:webHidden/>
          </w:rPr>
          <w:fldChar w:fldCharType="separate"/>
        </w:r>
        <w:r w:rsidR="006A7004">
          <w:rPr>
            <w:webHidden/>
          </w:rPr>
          <w:t>14</w:t>
        </w:r>
        <w:r w:rsidR="007F051A">
          <w:rPr>
            <w:webHidden/>
          </w:rPr>
          <w:fldChar w:fldCharType="end"/>
        </w:r>
      </w:hyperlink>
    </w:p>
    <w:p w14:paraId="70EE2C20"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863" w:history="1">
        <w:r w:rsidR="007F051A" w:rsidRPr="00AF31CE">
          <w:rPr>
            <w:rStyle w:val="Hyperlink"/>
            <w:rFonts w:ascii="Times New Roman" w:hAnsi="Times New Roman"/>
          </w:rPr>
          <w:t>1.3</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Tujuan</w:t>
        </w:r>
        <w:r w:rsidR="007F051A">
          <w:rPr>
            <w:webHidden/>
          </w:rPr>
          <w:tab/>
        </w:r>
        <w:r w:rsidR="007F051A">
          <w:rPr>
            <w:webHidden/>
          </w:rPr>
          <w:fldChar w:fldCharType="begin"/>
        </w:r>
        <w:r w:rsidR="007F051A">
          <w:rPr>
            <w:webHidden/>
          </w:rPr>
          <w:instrText xml:space="preserve"> PAGEREF _Toc45276863 \h </w:instrText>
        </w:r>
        <w:r w:rsidR="007F051A">
          <w:rPr>
            <w:webHidden/>
          </w:rPr>
        </w:r>
        <w:r w:rsidR="007F051A">
          <w:rPr>
            <w:webHidden/>
          </w:rPr>
          <w:fldChar w:fldCharType="separate"/>
        </w:r>
        <w:r w:rsidR="006A7004">
          <w:rPr>
            <w:webHidden/>
          </w:rPr>
          <w:t>14</w:t>
        </w:r>
        <w:r w:rsidR="007F051A">
          <w:rPr>
            <w:webHidden/>
          </w:rPr>
          <w:fldChar w:fldCharType="end"/>
        </w:r>
      </w:hyperlink>
    </w:p>
    <w:p w14:paraId="7C1FB192"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864" w:history="1">
        <w:r w:rsidR="007F051A" w:rsidRPr="00AF31CE">
          <w:rPr>
            <w:rStyle w:val="Hyperlink"/>
            <w:rFonts w:ascii="Times New Roman" w:hAnsi="Times New Roman"/>
          </w:rPr>
          <w:t>1.4</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Lingkup</w:t>
        </w:r>
        <w:r w:rsidR="007F051A">
          <w:rPr>
            <w:webHidden/>
          </w:rPr>
          <w:tab/>
        </w:r>
        <w:r w:rsidR="007F051A">
          <w:rPr>
            <w:webHidden/>
          </w:rPr>
          <w:fldChar w:fldCharType="begin"/>
        </w:r>
        <w:r w:rsidR="007F051A">
          <w:rPr>
            <w:webHidden/>
          </w:rPr>
          <w:instrText xml:space="preserve"> PAGEREF _Toc45276864 \h </w:instrText>
        </w:r>
        <w:r w:rsidR="007F051A">
          <w:rPr>
            <w:webHidden/>
          </w:rPr>
        </w:r>
        <w:r w:rsidR="007F051A">
          <w:rPr>
            <w:webHidden/>
          </w:rPr>
          <w:fldChar w:fldCharType="separate"/>
        </w:r>
        <w:r w:rsidR="006A7004">
          <w:rPr>
            <w:webHidden/>
          </w:rPr>
          <w:t>14</w:t>
        </w:r>
        <w:r w:rsidR="007F051A">
          <w:rPr>
            <w:webHidden/>
          </w:rPr>
          <w:fldChar w:fldCharType="end"/>
        </w:r>
      </w:hyperlink>
    </w:p>
    <w:p w14:paraId="66EC283F"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865" w:history="1">
        <w:r w:rsidR="007F051A" w:rsidRPr="00AF31CE">
          <w:rPr>
            <w:rStyle w:val="Hyperlink"/>
            <w:rFonts w:ascii="Times New Roman" w:hAnsi="Times New Roman"/>
          </w:rPr>
          <w:t>1.5</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Pendekatan</w:t>
        </w:r>
        <w:r w:rsidR="007F051A">
          <w:rPr>
            <w:webHidden/>
          </w:rPr>
          <w:tab/>
        </w:r>
        <w:r w:rsidR="007F051A">
          <w:rPr>
            <w:webHidden/>
          </w:rPr>
          <w:fldChar w:fldCharType="begin"/>
        </w:r>
        <w:r w:rsidR="007F051A">
          <w:rPr>
            <w:webHidden/>
          </w:rPr>
          <w:instrText xml:space="preserve"> PAGEREF _Toc45276865 \h </w:instrText>
        </w:r>
        <w:r w:rsidR="007F051A">
          <w:rPr>
            <w:webHidden/>
          </w:rPr>
        </w:r>
        <w:r w:rsidR="007F051A">
          <w:rPr>
            <w:webHidden/>
          </w:rPr>
          <w:fldChar w:fldCharType="separate"/>
        </w:r>
        <w:r w:rsidR="006A7004">
          <w:rPr>
            <w:webHidden/>
          </w:rPr>
          <w:t>15</w:t>
        </w:r>
        <w:r w:rsidR="007F051A">
          <w:rPr>
            <w:webHidden/>
          </w:rPr>
          <w:fldChar w:fldCharType="end"/>
        </w:r>
      </w:hyperlink>
    </w:p>
    <w:p w14:paraId="0CD0DC9F"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866" w:history="1">
        <w:r w:rsidR="007F051A" w:rsidRPr="00AF31CE">
          <w:rPr>
            <w:rStyle w:val="Hyperlink"/>
            <w:rFonts w:ascii="Times New Roman" w:hAnsi="Times New Roman"/>
          </w:rPr>
          <w:t>1.6</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Sistematika Penyajian</w:t>
        </w:r>
        <w:r w:rsidR="007F051A">
          <w:rPr>
            <w:webHidden/>
          </w:rPr>
          <w:tab/>
        </w:r>
        <w:r w:rsidR="007F051A">
          <w:rPr>
            <w:webHidden/>
          </w:rPr>
          <w:fldChar w:fldCharType="begin"/>
        </w:r>
        <w:r w:rsidR="007F051A">
          <w:rPr>
            <w:webHidden/>
          </w:rPr>
          <w:instrText xml:space="preserve"> PAGEREF _Toc45276866 \h </w:instrText>
        </w:r>
        <w:r w:rsidR="007F051A">
          <w:rPr>
            <w:webHidden/>
          </w:rPr>
        </w:r>
        <w:r w:rsidR="007F051A">
          <w:rPr>
            <w:webHidden/>
          </w:rPr>
          <w:fldChar w:fldCharType="separate"/>
        </w:r>
        <w:r w:rsidR="006A7004">
          <w:rPr>
            <w:webHidden/>
          </w:rPr>
          <w:t>15</w:t>
        </w:r>
        <w:r w:rsidR="007F051A">
          <w:rPr>
            <w:webHidden/>
          </w:rPr>
          <w:fldChar w:fldCharType="end"/>
        </w:r>
      </w:hyperlink>
    </w:p>
    <w:p w14:paraId="43AC6A2C" w14:textId="77777777" w:rsidR="007F051A" w:rsidRDefault="00BF4764">
      <w:pPr>
        <w:pStyle w:val="TOC1"/>
        <w:tabs>
          <w:tab w:val="right" w:leader="dot" w:pos="8686"/>
        </w:tabs>
        <w:rPr>
          <w:rFonts w:asciiTheme="minorHAnsi" w:eastAsiaTheme="minorEastAsia" w:hAnsiTheme="minorHAnsi" w:cstheme="minorBidi"/>
          <w:noProof/>
          <w:sz w:val="22"/>
          <w:szCs w:val="22"/>
        </w:rPr>
      </w:pPr>
      <w:hyperlink w:anchor="_Toc45276867" w:history="1">
        <w:r w:rsidR="007F051A" w:rsidRPr="00AF31CE">
          <w:rPr>
            <w:rStyle w:val="Hyperlink"/>
            <w:rFonts w:ascii="Times New Roman" w:hAnsi="Times New Roman"/>
            <w:noProof/>
          </w:rPr>
          <w:t>BAB II TINJAUAN PUSTAKA</w:t>
        </w:r>
        <w:r w:rsidR="007F051A">
          <w:rPr>
            <w:noProof/>
            <w:webHidden/>
          </w:rPr>
          <w:tab/>
        </w:r>
        <w:r w:rsidR="007F051A">
          <w:rPr>
            <w:noProof/>
            <w:webHidden/>
          </w:rPr>
          <w:fldChar w:fldCharType="begin"/>
        </w:r>
        <w:r w:rsidR="007F051A">
          <w:rPr>
            <w:noProof/>
            <w:webHidden/>
          </w:rPr>
          <w:instrText xml:space="preserve"> PAGEREF _Toc45276867 \h </w:instrText>
        </w:r>
        <w:r w:rsidR="007F051A">
          <w:rPr>
            <w:noProof/>
            <w:webHidden/>
          </w:rPr>
        </w:r>
        <w:r w:rsidR="007F051A">
          <w:rPr>
            <w:noProof/>
            <w:webHidden/>
          </w:rPr>
          <w:fldChar w:fldCharType="separate"/>
        </w:r>
        <w:r w:rsidR="006A7004">
          <w:rPr>
            <w:noProof/>
            <w:webHidden/>
          </w:rPr>
          <w:t>17</w:t>
        </w:r>
        <w:r w:rsidR="007F051A">
          <w:rPr>
            <w:noProof/>
            <w:webHidden/>
          </w:rPr>
          <w:fldChar w:fldCharType="end"/>
        </w:r>
      </w:hyperlink>
    </w:p>
    <w:p w14:paraId="4871EC7B"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868" w:history="1">
        <w:r w:rsidR="007F051A" w:rsidRPr="00AF31CE">
          <w:rPr>
            <w:rStyle w:val="Hyperlink"/>
            <w:rFonts w:ascii="Times New Roman" w:hAnsi="Times New Roman"/>
          </w:rPr>
          <w:t>2.1</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Kapal</w:t>
        </w:r>
        <w:r w:rsidR="007F051A">
          <w:rPr>
            <w:webHidden/>
          </w:rPr>
          <w:tab/>
        </w:r>
        <w:r w:rsidR="007F051A">
          <w:rPr>
            <w:webHidden/>
          </w:rPr>
          <w:fldChar w:fldCharType="begin"/>
        </w:r>
        <w:r w:rsidR="007F051A">
          <w:rPr>
            <w:webHidden/>
          </w:rPr>
          <w:instrText xml:space="preserve"> PAGEREF _Toc45276868 \h </w:instrText>
        </w:r>
        <w:r w:rsidR="007F051A">
          <w:rPr>
            <w:webHidden/>
          </w:rPr>
        </w:r>
        <w:r w:rsidR="007F051A">
          <w:rPr>
            <w:webHidden/>
          </w:rPr>
          <w:fldChar w:fldCharType="separate"/>
        </w:r>
        <w:r w:rsidR="006A7004">
          <w:rPr>
            <w:webHidden/>
          </w:rPr>
          <w:t>17</w:t>
        </w:r>
        <w:r w:rsidR="007F051A">
          <w:rPr>
            <w:webHidden/>
          </w:rPr>
          <w:fldChar w:fldCharType="end"/>
        </w:r>
      </w:hyperlink>
    </w:p>
    <w:p w14:paraId="558A03FF"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869" w:history="1">
        <w:r w:rsidR="007F051A" w:rsidRPr="00AF31CE">
          <w:rPr>
            <w:rStyle w:val="Hyperlink"/>
            <w:rFonts w:ascii="Times New Roman" w:hAnsi="Times New Roman"/>
          </w:rPr>
          <w:t>2.2</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Penjadwalan</w:t>
        </w:r>
        <w:r w:rsidR="007F051A">
          <w:rPr>
            <w:webHidden/>
          </w:rPr>
          <w:tab/>
        </w:r>
        <w:r w:rsidR="007F051A">
          <w:rPr>
            <w:webHidden/>
          </w:rPr>
          <w:fldChar w:fldCharType="begin"/>
        </w:r>
        <w:r w:rsidR="007F051A">
          <w:rPr>
            <w:webHidden/>
          </w:rPr>
          <w:instrText xml:space="preserve"> PAGEREF _Toc45276869 \h </w:instrText>
        </w:r>
        <w:r w:rsidR="007F051A">
          <w:rPr>
            <w:webHidden/>
          </w:rPr>
        </w:r>
        <w:r w:rsidR="007F051A">
          <w:rPr>
            <w:webHidden/>
          </w:rPr>
          <w:fldChar w:fldCharType="separate"/>
        </w:r>
        <w:r w:rsidR="006A7004">
          <w:rPr>
            <w:webHidden/>
          </w:rPr>
          <w:t>17</w:t>
        </w:r>
        <w:r w:rsidR="007F051A">
          <w:rPr>
            <w:webHidden/>
          </w:rPr>
          <w:fldChar w:fldCharType="end"/>
        </w:r>
      </w:hyperlink>
    </w:p>
    <w:p w14:paraId="2AC83B42"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870" w:history="1">
        <w:r w:rsidR="007F051A" w:rsidRPr="00AF31CE">
          <w:rPr>
            <w:rStyle w:val="Hyperlink"/>
            <w:rFonts w:ascii="Times New Roman" w:hAnsi="Times New Roman"/>
          </w:rPr>
          <w:t>2.3</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Pelabuhan Ajibata</w:t>
        </w:r>
        <w:r w:rsidR="007F051A">
          <w:rPr>
            <w:webHidden/>
          </w:rPr>
          <w:tab/>
        </w:r>
        <w:r w:rsidR="007F051A">
          <w:rPr>
            <w:webHidden/>
          </w:rPr>
          <w:fldChar w:fldCharType="begin"/>
        </w:r>
        <w:r w:rsidR="007F051A">
          <w:rPr>
            <w:webHidden/>
          </w:rPr>
          <w:instrText xml:space="preserve"> PAGEREF _Toc45276870 \h </w:instrText>
        </w:r>
        <w:r w:rsidR="007F051A">
          <w:rPr>
            <w:webHidden/>
          </w:rPr>
        </w:r>
        <w:r w:rsidR="007F051A">
          <w:rPr>
            <w:webHidden/>
          </w:rPr>
          <w:fldChar w:fldCharType="separate"/>
        </w:r>
        <w:r w:rsidR="006A7004">
          <w:rPr>
            <w:webHidden/>
          </w:rPr>
          <w:t>17</w:t>
        </w:r>
        <w:r w:rsidR="007F051A">
          <w:rPr>
            <w:webHidden/>
          </w:rPr>
          <w:fldChar w:fldCharType="end"/>
        </w:r>
      </w:hyperlink>
    </w:p>
    <w:p w14:paraId="5E9622D9"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871" w:history="1">
        <w:r w:rsidR="007F051A" w:rsidRPr="00AF31CE">
          <w:rPr>
            <w:rStyle w:val="Hyperlink"/>
            <w:rFonts w:ascii="Times New Roman" w:hAnsi="Times New Roman"/>
            <w:i/>
          </w:rPr>
          <w:t>2.4</w:t>
        </w:r>
        <w:r w:rsidR="007F051A">
          <w:rPr>
            <w:rFonts w:asciiTheme="minorHAnsi" w:eastAsiaTheme="minorEastAsia" w:hAnsiTheme="minorHAnsi" w:cstheme="minorBidi"/>
            <w:sz w:val="22"/>
            <w:szCs w:val="22"/>
          </w:rPr>
          <w:tab/>
        </w:r>
        <w:r w:rsidR="007F051A" w:rsidRPr="00AF31CE">
          <w:rPr>
            <w:rStyle w:val="Hyperlink"/>
            <w:rFonts w:ascii="Times New Roman" w:hAnsi="Times New Roman"/>
            <w:i/>
          </w:rPr>
          <w:t>Constraint Satisfaction Problem</w:t>
        </w:r>
        <w:r w:rsidR="007F051A">
          <w:rPr>
            <w:webHidden/>
          </w:rPr>
          <w:tab/>
        </w:r>
        <w:r w:rsidR="007F051A">
          <w:rPr>
            <w:webHidden/>
          </w:rPr>
          <w:fldChar w:fldCharType="begin"/>
        </w:r>
        <w:r w:rsidR="007F051A">
          <w:rPr>
            <w:webHidden/>
          </w:rPr>
          <w:instrText xml:space="preserve"> PAGEREF _Toc45276871 \h </w:instrText>
        </w:r>
        <w:r w:rsidR="007F051A">
          <w:rPr>
            <w:webHidden/>
          </w:rPr>
        </w:r>
        <w:r w:rsidR="007F051A">
          <w:rPr>
            <w:webHidden/>
          </w:rPr>
          <w:fldChar w:fldCharType="separate"/>
        </w:r>
        <w:r w:rsidR="006A7004">
          <w:rPr>
            <w:webHidden/>
          </w:rPr>
          <w:t>18</w:t>
        </w:r>
        <w:r w:rsidR="007F051A">
          <w:rPr>
            <w:webHidden/>
          </w:rPr>
          <w:fldChar w:fldCharType="end"/>
        </w:r>
      </w:hyperlink>
    </w:p>
    <w:p w14:paraId="40C3D0CC"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872" w:history="1">
        <w:r w:rsidR="007F051A" w:rsidRPr="00AF31CE">
          <w:rPr>
            <w:rStyle w:val="Hyperlink"/>
            <w:rFonts w:ascii="Times New Roman" w:hAnsi="Times New Roman"/>
          </w:rPr>
          <w:t>2.5</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 xml:space="preserve">Algoritme </w:t>
        </w:r>
        <w:r w:rsidR="007F051A" w:rsidRPr="00AF31CE">
          <w:rPr>
            <w:rStyle w:val="Hyperlink"/>
            <w:rFonts w:ascii="Times New Roman" w:hAnsi="Times New Roman"/>
            <w:i/>
          </w:rPr>
          <w:t xml:space="preserve">Backtracking </w:t>
        </w:r>
        <w:r w:rsidR="007F051A" w:rsidRPr="00AF31CE">
          <w:rPr>
            <w:rStyle w:val="Hyperlink"/>
            <w:rFonts w:ascii="Times New Roman" w:hAnsi="Times New Roman"/>
            <w:i/>
            <w:iCs/>
          </w:rPr>
          <w:t>Constraint Satisfaction Problem</w:t>
        </w:r>
        <w:r w:rsidR="007F051A" w:rsidRPr="00AF31CE">
          <w:rPr>
            <w:rStyle w:val="Hyperlink"/>
            <w:rFonts w:ascii="Times New Roman" w:hAnsi="Times New Roman"/>
            <w:iCs/>
          </w:rPr>
          <w:t xml:space="preserve"> (</w:t>
        </w:r>
        <w:r w:rsidR="007F051A" w:rsidRPr="00AF31CE">
          <w:rPr>
            <w:rStyle w:val="Hyperlink"/>
            <w:rFonts w:ascii="Times New Roman" w:hAnsi="Times New Roman"/>
          </w:rPr>
          <w:t>CSP)</w:t>
        </w:r>
        <w:r w:rsidR="007F051A">
          <w:rPr>
            <w:webHidden/>
          </w:rPr>
          <w:tab/>
        </w:r>
        <w:r w:rsidR="007F051A">
          <w:rPr>
            <w:webHidden/>
          </w:rPr>
          <w:fldChar w:fldCharType="begin"/>
        </w:r>
        <w:r w:rsidR="007F051A">
          <w:rPr>
            <w:webHidden/>
          </w:rPr>
          <w:instrText xml:space="preserve"> PAGEREF _Toc45276872 \h </w:instrText>
        </w:r>
        <w:r w:rsidR="007F051A">
          <w:rPr>
            <w:webHidden/>
          </w:rPr>
        </w:r>
        <w:r w:rsidR="007F051A">
          <w:rPr>
            <w:webHidden/>
          </w:rPr>
          <w:fldChar w:fldCharType="separate"/>
        </w:r>
        <w:r w:rsidR="006A7004">
          <w:rPr>
            <w:webHidden/>
          </w:rPr>
          <w:t>19</w:t>
        </w:r>
        <w:r w:rsidR="007F051A">
          <w:rPr>
            <w:webHidden/>
          </w:rPr>
          <w:fldChar w:fldCharType="end"/>
        </w:r>
      </w:hyperlink>
    </w:p>
    <w:p w14:paraId="332E0684"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873" w:history="1">
        <w:r w:rsidR="007F051A" w:rsidRPr="00AF31CE">
          <w:rPr>
            <w:rStyle w:val="Hyperlink"/>
            <w:rFonts w:ascii="Times New Roman" w:hAnsi="Times New Roman"/>
          </w:rPr>
          <w:t>2.6</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Lintasan Terpendek</w:t>
        </w:r>
        <w:r w:rsidR="007F051A">
          <w:rPr>
            <w:webHidden/>
          </w:rPr>
          <w:tab/>
        </w:r>
        <w:r w:rsidR="007F051A">
          <w:rPr>
            <w:webHidden/>
          </w:rPr>
          <w:fldChar w:fldCharType="begin"/>
        </w:r>
        <w:r w:rsidR="007F051A">
          <w:rPr>
            <w:webHidden/>
          </w:rPr>
          <w:instrText xml:space="preserve"> PAGEREF _Toc45276873 \h </w:instrText>
        </w:r>
        <w:r w:rsidR="007F051A">
          <w:rPr>
            <w:webHidden/>
          </w:rPr>
        </w:r>
        <w:r w:rsidR="007F051A">
          <w:rPr>
            <w:webHidden/>
          </w:rPr>
          <w:fldChar w:fldCharType="separate"/>
        </w:r>
        <w:r w:rsidR="006A7004">
          <w:rPr>
            <w:webHidden/>
          </w:rPr>
          <w:t>20</w:t>
        </w:r>
        <w:r w:rsidR="007F051A">
          <w:rPr>
            <w:webHidden/>
          </w:rPr>
          <w:fldChar w:fldCharType="end"/>
        </w:r>
      </w:hyperlink>
    </w:p>
    <w:p w14:paraId="07BCB8B8"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874" w:history="1">
        <w:r w:rsidR="007F051A" w:rsidRPr="00AF31CE">
          <w:rPr>
            <w:rStyle w:val="Hyperlink"/>
            <w:rFonts w:ascii="Times New Roman" w:hAnsi="Times New Roman"/>
          </w:rPr>
          <w:t>2.7</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 xml:space="preserve">Algoritme </w:t>
        </w:r>
        <w:r w:rsidR="007F051A" w:rsidRPr="00AF31CE">
          <w:rPr>
            <w:rStyle w:val="Hyperlink"/>
            <w:rFonts w:ascii="Times New Roman" w:hAnsi="Times New Roman"/>
            <w:i/>
          </w:rPr>
          <w:t>Steepest Ascent Hill Climbing</w:t>
        </w:r>
        <w:r w:rsidR="007F051A">
          <w:rPr>
            <w:webHidden/>
          </w:rPr>
          <w:tab/>
        </w:r>
        <w:r w:rsidR="007F051A">
          <w:rPr>
            <w:webHidden/>
          </w:rPr>
          <w:fldChar w:fldCharType="begin"/>
        </w:r>
        <w:r w:rsidR="007F051A">
          <w:rPr>
            <w:webHidden/>
          </w:rPr>
          <w:instrText xml:space="preserve"> PAGEREF _Toc45276874 \h </w:instrText>
        </w:r>
        <w:r w:rsidR="007F051A">
          <w:rPr>
            <w:webHidden/>
          </w:rPr>
        </w:r>
        <w:r w:rsidR="007F051A">
          <w:rPr>
            <w:webHidden/>
          </w:rPr>
          <w:fldChar w:fldCharType="separate"/>
        </w:r>
        <w:r w:rsidR="006A7004">
          <w:rPr>
            <w:webHidden/>
          </w:rPr>
          <w:t>20</w:t>
        </w:r>
        <w:r w:rsidR="007F051A">
          <w:rPr>
            <w:webHidden/>
          </w:rPr>
          <w:fldChar w:fldCharType="end"/>
        </w:r>
      </w:hyperlink>
    </w:p>
    <w:p w14:paraId="6E07183F"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875" w:history="1">
        <w:r w:rsidR="007F051A" w:rsidRPr="00AF31CE">
          <w:rPr>
            <w:rStyle w:val="Hyperlink"/>
            <w:rFonts w:ascii="Times New Roman" w:hAnsi="Times New Roman"/>
          </w:rPr>
          <w:t>2.8</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Penelitian Terdahulu</w:t>
        </w:r>
        <w:r w:rsidR="007F051A">
          <w:rPr>
            <w:webHidden/>
          </w:rPr>
          <w:tab/>
        </w:r>
        <w:r w:rsidR="007F051A">
          <w:rPr>
            <w:webHidden/>
          </w:rPr>
          <w:fldChar w:fldCharType="begin"/>
        </w:r>
        <w:r w:rsidR="007F051A">
          <w:rPr>
            <w:webHidden/>
          </w:rPr>
          <w:instrText xml:space="preserve"> PAGEREF _Toc45276875 \h </w:instrText>
        </w:r>
        <w:r w:rsidR="007F051A">
          <w:rPr>
            <w:webHidden/>
          </w:rPr>
        </w:r>
        <w:r w:rsidR="007F051A">
          <w:rPr>
            <w:webHidden/>
          </w:rPr>
          <w:fldChar w:fldCharType="separate"/>
        </w:r>
        <w:r w:rsidR="006A7004">
          <w:rPr>
            <w:webHidden/>
          </w:rPr>
          <w:t>22</w:t>
        </w:r>
        <w:r w:rsidR="007F051A">
          <w:rPr>
            <w:webHidden/>
          </w:rPr>
          <w:fldChar w:fldCharType="end"/>
        </w:r>
      </w:hyperlink>
    </w:p>
    <w:p w14:paraId="213A2BF0"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876" w:history="1">
        <w:r w:rsidR="007F051A" w:rsidRPr="00AF31CE">
          <w:rPr>
            <w:rStyle w:val="Hyperlink"/>
            <w:rFonts w:ascii="Times New Roman" w:hAnsi="Times New Roman"/>
          </w:rPr>
          <w:t>2.9</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Kesimpulan</w:t>
        </w:r>
        <w:r w:rsidR="007F051A">
          <w:rPr>
            <w:webHidden/>
          </w:rPr>
          <w:tab/>
        </w:r>
        <w:r w:rsidR="007F051A">
          <w:rPr>
            <w:webHidden/>
          </w:rPr>
          <w:fldChar w:fldCharType="begin"/>
        </w:r>
        <w:r w:rsidR="007F051A">
          <w:rPr>
            <w:webHidden/>
          </w:rPr>
          <w:instrText xml:space="preserve"> PAGEREF _Toc45276876 \h </w:instrText>
        </w:r>
        <w:r w:rsidR="007F051A">
          <w:rPr>
            <w:webHidden/>
          </w:rPr>
        </w:r>
        <w:r w:rsidR="007F051A">
          <w:rPr>
            <w:webHidden/>
          </w:rPr>
          <w:fldChar w:fldCharType="separate"/>
        </w:r>
        <w:r w:rsidR="006A7004">
          <w:rPr>
            <w:webHidden/>
          </w:rPr>
          <w:t>24</w:t>
        </w:r>
        <w:r w:rsidR="007F051A">
          <w:rPr>
            <w:webHidden/>
          </w:rPr>
          <w:fldChar w:fldCharType="end"/>
        </w:r>
      </w:hyperlink>
    </w:p>
    <w:p w14:paraId="4FB46430" w14:textId="77777777" w:rsidR="007F051A" w:rsidRDefault="00BF4764">
      <w:pPr>
        <w:pStyle w:val="TOC1"/>
        <w:tabs>
          <w:tab w:val="right" w:leader="dot" w:pos="8686"/>
        </w:tabs>
        <w:rPr>
          <w:rFonts w:asciiTheme="minorHAnsi" w:eastAsiaTheme="minorEastAsia" w:hAnsiTheme="minorHAnsi" w:cstheme="minorBidi"/>
          <w:noProof/>
          <w:sz w:val="22"/>
          <w:szCs w:val="22"/>
        </w:rPr>
      </w:pPr>
      <w:hyperlink w:anchor="_Toc45276877" w:history="1">
        <w:r w:rsidR="007F051A" w:rsidRPr="00AF31CE">
          <w:rPr>
            <w:rStyle w:val="Hyperlink"/>
            <w:rFonts w:ascii="Times New Roman" w:hAnsi="Times New Roman"/>
            <w:noProof/>
          </w:rPr>
          <w:t>BAB III ANALISIS PERMASALAHAN DAN PENGGUNAAN ALGORITME</w:t>
        </w:r>
        <w:r w:rsidR="007F051A">
          <w:rPr>
            <w:noProof/>
            <w:webHidden/>
          </w:rPr>
          <w:tab/>
        </w:r>
        <w:r w:rsidR="007F051A">
          <w:rPr>
            <w:noProof/>
            <w:webHidden/>
          </w:rPr>
          <w:fldChar w:fldCharType="begin"/>
        </w:r>
        <w:r w:rsidR="007F051A">
          <w:rPr>
            <w:noProof/>
            <w:webHidden/>
          </w:rPr>
          <w:instrText xml:space="preserve"> PAGEREF _Toc45276877 \h </w:instrText>
        </w:r>
        <w:r w:rsidR="007F051A">
          <w:rPr>
            <w:noProof/>
            <w:webHidden/>
          </w:rPr>
        </w:r>
        <w:r w:rsidR="007F051A">
          <w:rPr>
            <w:noProof/>
            <w:webHidden/>
          </w:rPr>
          <w:fldChar w:fldCharType="separate"/>
        </w:r>
        <w:r w:rsidR="006A7004">
          <w:rPr>
            <w:noProof/>
            <w:webHidden/>
          </w:rPr>
          <w:t>25</w:t>
        </w:r>
        <w:r w:rsidR="007F051A">
          <w:rPr>
            <w:noProof/>
            <w:webHidden/>
          </w:rPr>
          <w:fldChar w:fldCharType="end"/>
        </w:r>
      </w:hyperlink>
    </w:p>
    <w:p w14:paraId="567462A6"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878" w:history="1">
        <w:r w:rsidR="007F051A" w:rsidRPr="00AF31CE">
          <w:rPr>
            <w:rStyle w:val="Hyperlink"/>
            <w:rFonts w:ascii="Times New Roman" w:hAnsi="Times New Roman"/>
          </w:rPr>
          <w:t>3.1</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Analisis Penjadwalan Kapal</w:t>
        </w:r>
        <w:r w:rsidR="007F051A">
          <w:rPr>
            <w:webHidden/>
          </w:rPr>
          <w:tab/>
        </w:r>
        <w:r w:rsidR="007F051A">
          <w:rPr>
            <w:webHidden/>
          </w:rPr>
          <w:fldChar w:fldCharType="begin"/>
        </w:r>
        <w:r w:rsidR="007F051A">
          <w:rPr>
            <w:webHidden/>
          </w:rPr>
          <w:instrText xml:space="preserve"> PAGEREF _Toc45276878 \h </w:instrText>
        </w:r>
        <w:r w:rsidR="007F051A">
          <w:rPr>
            <w:webHidden/>
          </w:rPr>
        </w:r>
        <w:r w:rsidR="007F051A">
          <w:rPr>
            <w:webHidden/>
          </w:rPr>
          <w:fldChar w:fldCharType="separate"/>
        </w:r>
        <w:r w:rsidR="006A7004">
          <w:rPr>
            <w:webHidden/>
          </w:rPr>
          <w:t>25</w:t>
        </w:r>
        <w:r w:rsidR="007F051A">
          <w:rPr>
            <w:webHidden/>
          </w:rPr>
          <w:fldChar w:fldCharType="end"/>
        </w:r>
      </w:hyperlink>
    </w:p>
    <w:p w14:paraId="49F952A5" w14:textId="77777777" w:rsidR="007F051A" w:rsidRDefault="00BF4764">
      <w:pPr>
        <w:pStyle w:val="TOC3"/>
        <w:tabs>
          <w:tab w:val="left" w:pos="1200"/>
          <w:tab w:val="right" w:leader="dot" w:pos="8686"/>
        </w:tabs>
        <w:rPr>
          <w:rFonts w:asciiTheme="minorHAnsi" w:eastAsiaTheme="minorEastAsia" w:hAnsiTheme="minorHAnsi" w:cstheme="minorBidi"/>
          <w:noProof/>
          <w:sz w:val="22"/>
          <w:szCs w:val="22"/>
        </w:rPr>
      </w:pPr>
      <w:hyperlink w:anchor="_Toc45276879" w:history="1">
        <w:r w:rsidR="007F051A" w:rsidRPr="00AF31CE">
          <w:rPr>
            <w:rStyle w:val="Hyperlink"/>
            <w:rFonts w:ascii="Times New Roman" w:hAnsi="Times New Roman"/>
            <w:noProof/>
          </w:rPr>
          <w:t>3.1.1</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noProof/>
          </w:rPr>
          <w:t>Penjawadlan Kapal Penyeberangan di Ajibata</w:t>
        </w:r>
        <w:r w:rsidR="007F051A">
          <w:rPr>
            <w:noProof/>
            <w:webHidden/>
          </w:rPr>
          <w:tab/>
        </w:r>
        <w:r w:rsidR="007F051A">
          <w:rPr>
            <w:noProof/>
            <w:webHidden/>
          </w:rPr>
          <w:fldChar w:fldCharType="begin"/>
        </w:r>
        <w:r w:rsidR="007F051A">
          <w:rPr>
            <w:noProof/>
            <w:webHidden/>
          </w:rPr>
          <w:instrText xml:space="preserve"> PAGEREF _Toc45276879 \h </w:instrText>
        </w:r>
        <w:r w:rsidR="007F051A">
          <w:rPr>
            <w:noProof/>
            <w:webHidden/>
          </w:rPr>
        </w:r>
        <w:r w:rsidR="007F051A">
          <w:rPr>
            <w:noProof/>
            <w:webHidden/>
          </w:rPr>
          <w:fldChar w:fldCharType="separate"/>
        </w:r>
        <w:r w:rsidR="006A7004">
          <w:rPr>
            <w:noProof/>
            <w:webHidden/>
          </w:rPr>
          <w:t>25</w:t>
        </w:r>
        <w:r w:rsidR="007F051A">
          <w:rPr>
            <w:noProof/>
            <w:webHidden/>
          </w:rPr>
          <w:fldChar w:fldCharType="end"/>
        </w:r>
      </w:hyperlink>
    </w:p>
    <w:p w14:paraId="7CE463B2" w14:textId="77777777" w:rsidR="007F051A" w:rsidRDefault="00BF4764">
      <w:pPr>
        <w:pStyle w:val="TOC3"/>
        <w:tabs>
          <w:tab w:val="left" w:pos="1200"/>
          <w:tab w:val="right" w:leader="dot" w:pos="8686"/>
        </w:tabs>
        <w:rPr>
          <w:rFonts w:asciiTheme="minorHAnsi" w:eastAsiaTheme="minorEastAsia" w:hAnsiTheme="minorHAnsi" w:cstheme="minorBidi"/>
          <w:noProof/>
          <w:sz w:val="22"/>
          <w:szCs w:val="22"/>
        </w:rPr>
      </w:pPr>
      <w:hyperlink w:anchor="_Toc45276880" w:history="1">
        <w:r w:rsidR="007F051A" w:rsidRPr="00AF31CE">
          <w:rPr>
            <w:rStyle w:val="Hyperlink"/>
            <w:rFonts w:ascii="Times New Roman" w:hAnsi="Times New Roman"/>
            <w:noProof/>
          </w:rPr>
          <w:t>3.1.2</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noProof/>
          </w:rPr>
          <w:t>Batasan-batasan penjawalan kapal di pelabuhan Ajibata</w:t>
        </w:r>
        <w:r w:rsidR="007F051A">
          <w:rPr>
            <w:noProof/>
            <w:webHidden/>
          </w:rPr>
          <w:tab/>
        </w:r>
        <w:r w:rsidR="007F051A">
          <w:rPr>
            <w:noProof/>
            <w:webHidden/>
          </w:rPr>
          <w:fldChar w:fldCharType="begin"/>
        </w:r>
        <w:r w:rsidR="007F051A">
          <w:rPr>
            <w:noProof/>
            <w:webHidden/>
          </w:rPr>
          <w:instrText xml:space="preserve"> PAGEREF _Toc45276880 \h </w:instrText>
        </w:r>
        <w:r w:rsidR="007F051A">
          <w:rPr>
            <w:noProof/>
            <w:webHidden/>
          </w:rPr>
        </w:r>
        <w:r w:rsidR="007F051A">
          <w:rPr>
            <w:noProof/>
            <w:webHidden/>
          </w:rPr>
          <w:fldChar w:fldCharType="separate"/>
        </w:r>
        <w:r w:rsidR="006A7004">
          <w:rPr>
            <w:noProof/>
            <w:webHidden/>
          </w:rPr>
          <w:t>26</w:t>
        </w:r>
        <w:r w:rsidR="007F051A">
          <w:rPr>
            <w:noProof/>
            <w:webHidden/>
          </w:rPr>
          <w:fldChar w:fldCharType="end"/>
        </w:r>
      </w:hyperlink>
    </w:p>
    <w:p w14:paraId="60D1A91C" w14:textId="77777777" w:rsidR="007F051A" w:rsidRDefault="00BF4764">
      <w:pPr>
        <w:pStyle w:val="TOC3"/>
        <w:tabs>
          <w:tab w:val="left" w:pos="1200"/>
          <w:tab w:val="right" w:leader="dot" w:pos="8686"/>
        </w:tabs>
        <w:rPr>
          <w:rFonts w:asciiTheme="minorHAnsi" w:eastAsiaTheme="minorEastAsia" w:hAnsiTheme="minorHAnsi" w:cstheme="minorBidi"/>
          <w:noProof/>
          <w:sz w:val="22"/>
          <w:szCs w:val="22"/>
        </w:rPr>
      </w:pPr>
      <w:hyperlink w:anchor="_Toc45276881" w:history="1">
        <w:r w:rsidR="007F051A" w:rsidRPr="00AF31CE">
          <w:rPr>
            <w:rStyle w:val="Hyperlink"/>
            <w:rFonts w:ascii="Times New Roman" w:hAnsi="Times New Roman"/>
            <w:noProof/>
          </w:rPr>
          <w:t>3.1.3</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bCs/>
            <w:noProof/>
            <w:lang w:val="id-ID"/>
          </w:rPr>
          <w:t>Data Penjadwalan Kapal</w:t>
        </w:r>
        <w:r w:rsidR="007F051A">
          <w:rPr>
            <w:noProof/>
            <w:webHidden/>
          </w:rPr>
          <w:tab/>
        </w:r>
        <w:r w:rsidR="007F051A">
          <w:rPr>
            <w:noProof/>
            <w:webHidden/>
          </w:rPr>
          <w:fldChar w:fldCharType="begin"/>
        </w:r>
        <w:r w:rsidR="007F051A">
          <w:rPr>
            <w:noProof/>
            <w:webHidden/>
          </w:rPr>
          <w:instrText xml:space="preserve"> PAGEREF _Toc45276881 \h </w:instrText>
        </w:r>
        <w:r w:rsidR="007F051A">
          <w:rPr>
            <w:noProof/>
            <w:webHidden/>
          </w:rPr>
        </w:r>
        <w:r w:rsidR="007F051A">
          <w:rPr>
            <w:noProof/>
            <w:webHidden/>
          </w:rPr>
          <w:fldChar w:fldCharType="separate"/>
        </w:r>
        <w:r w:rsidR="006A7004">
          <w:rPr>
            <w:noProof/>
            <w:webHidden/>
          </w:rPr>
          <w:t>26</w:t>
        </w:r>
        <w:r w:rsidR="007F051A">
          <w:rPr>
            <w:noProof/>
            <w:webHidden/>
          </w:rPr>
          <w:fldChar w:fldCharType="end"/>
        </w:r>
      </w:hyperlink>
    </w:p>
    <w:p w14:paraId="66518457"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882" w:history="1">
        <w:r w:rsidR="007F051A" w:rsidRPr="00AF31CE">
          <w:rPr>
            <w:rStyle w:val="Hyperlink"/>
            <w:rFonts w:ascii="Times New Roman" w:hAnsi="Times New Roman"/>
            <w:bCs/>
          </w:rPr>
          <w:t>3.2</w:t>
        </w:r>
        <w:r w:rsidR="007F051A">
          <w:rPr>
            <w:rFonts w:asciiTheme="minorHAnsi" w:eastAsiaTheme="minorEastAsia" w:hAnsiTheme="minorHAnsi" w:cstheme="minorBidi"/>
            <w:sz w:val="22"/>
            <w:szCs w:val="22"/>
          </w:rPr>
          <w:tab/>
        </w:r>
        <w:r w:rsidR="007F051A" w:rsidRPr="00AF31CE">
          <w:rPr>
            <w:rStyle w:val="Hyperlink"/>
            <w:rFonts w:ascii="Times New Roman" w:hAnsi="Times New Roman"/>
            <w:bCs/>
          </w:rPr>
          <w:t xml:space="preserve">Analisis Algoritme </w:t>
        </w:r>
        <w:r w:rsidR="007F051A" w:rsidRPr="00AF31CE">
          <w:rPr>
            <w:rStyle w:val="Hyperlink"/>
            <w:rFonts w:ascii="Times New Roman" w:hAnsi="Times New Roman"/>
            <w:bCs/>
            <w:i/>
          </w:rPr>
          <w:t>Backtracking</w:t>
        </w:r>
        <w:r w:rsidR="007F051A" w:rsidRPr="00AF31CE">
          <w:rPr>
            <w:rStyle w:val="Hyperlink"/>
            <w:rFonts w:ascii="Times New Roman" w:hAnsi="Times New Roman"/>
            <w:bCs/>
          </w:rPr>
          <w:t xml:space="preserve"> </w:t>
        </w:r>
        <w:r w:rsidR="007F051A" w:rsidRPr="00AF31CE">
          <w:rPr>
            <w:rStyle w:val="Hyperlink"/>
            <w:rFonts w:ascii="Times New Roman" w:hAnsi="Times New Roman"/>
          </w:rPr>
          <w:t>(</w:t>
        </w:r>
        <w:r w:rsidR="007F051A" w:rsidRPr="00AF31CE">
          <w:rPr>
            <w:rStyle w:val="Hyperlink"/>
            <w:rFonts w:ascii="Times New Roman" w:hAnsi="Times New Roman"/>
            <w:i/>
          </w:rPr>
          <w:t>Constraint Satisfaction Problem)</w:t>
        </w:r>
        <w:r w:rsidR="007F051A">
          <w:rPr>
            <w:webHidden/>
          </w:rPr>
          <w:tab/>
        </w:r>
        <w:r w:rsidR="007F051A">
          <w:rPr>
            <w:webHidden/>
          </w:rPr>
          <w:fldChar w:fldCharType="begin"/>
        </w:r>
        <w:r w:rsidR="007F051A">
          <w:rPr>
            <w:webHidden/>
          </w:rPr>
          <w:instrText xml:space="preserve"> PAGEREF _Toc45276882 \h </w:instrText>
        </w:r>
        <w:r w:rsidR="007F051A">
          <w:rPr>
            <w:webHidden/>
          </w:rPr>
        </w:r>
        <w:r w:rsidR="007F051A">
          <w:rPr>
            <w:webHidden/>
          </w:rPr>
          <w:fldChar w:fldCharType="separate"/>
        </w:r>
        <w:r w:rsidR="006A7004">
          <w:rPr>
            <w:webHidden/>
          </w:rPr>
          <w:t>31</w:t>
        </w:r>
        <w:r w:rsidR="007F051A">
          <w:rPr>
            <w:webHidden/>
          </w:rPr>
          <w:fldChar w:fldCharType="end"/>
        </w:r>
      </w:hyperlink>
    </w:p>
    <w:p w14:paraId="604EF065" w14:textId="77777777" w:rsidR="007F051A" w:rsidRDefault="00BF4764">
      <w:pPr>
        <w:pStyle w:val="TOC3"/>
        <w:tabs>
          <w:tab w:val="left" w:pos="1200"/>
          <w:tab w:val="right" w:leader="dot" w:pos="8686"/>
        </w:tabs>
        <w:rPr>
          <w:rFonts w:asciiTheme="minorHAnsi" w:eastAsiaTheme="minorEastAsia" w:hAnsiTheme="minorHAnsi" w:cstheme="minorBidi"/>
          <w:noProof/>
          <w:sz w:val="22"/>
          <w:szCs w:val="22"/>
        </w:rPr>
      </w:pPr>
      <w:hyperlink w:anchor="_Toc45276883" w:history="1">
        <w:r w:rsidR="007F051A" w:rsidRPr="00AF31CE">
          <w:rPr>
            <w:rStyle w:val="Hyperlink"/>
            <w:rFonts w:ascii="Times New Roman" w:hAnsi="Times New Roman"/>
            <w:i/>
            <w:noProof/>
          </w:rPr>
          <w:t>3.2.1</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noProof/>
          </w:rPr>
          <w:t xml:space="preserve">Pemodelan Variabel dan </w:t>
        </w:r>
        <w:r w:rsidR="007F051A" w:rsidRPr="00AF31CE">
          <w:rPr>
            <w:rStyle w:val="Hyperlink"/>
            <w:rFonts w:ascii="Times New Roman" w:hAnsi="Times New Roman"/>
            <w:i/>
            <w:noProof/>
          </w:rPr>
          <w:t>Constraints</w:t>
        </w:r>
        <w:r w:rsidR="007F051A">
          <w:rPr>
            <w:noProof/>
            <w:webHidden/>
          </w:rPr>
          <w:tab/>
        </w:r>
        <w:r w:rsidR="007F051A">
          <w:rPr>
            <w:noProof/>
            <w:webHidden/>
          </w:rPr>
          <w:fldChar w:fldCharType="begin"/>
        </w:r>
        <w:r w:rsidR="007F051A">
          <w:rPr>
            <w:noProof/>
            <w:webHidden/>
          </w:rPr>
          <w:instrText xml:space="preserve"> PAGEREF _Toc45276883 \h </w:instrText>
        </w:r>
        <w:r w:rsidR="007F051A">
          <w:rPr>
            <w:noProof/>
            <w:webHidden/>
          </w:rPr>
        </w:r>
        <w:r w:rsidR="007F051A">
          <w:rPr>
            <w:noProof/>
            <w:webHidden/>
          </w:rPr>
          <w:fldChar w:fldCharType="separate"/>
        </w:r>
        <w:r w:rsidR="006A7004">
          <w:rPr>
            <w:noProof/>
            <w:webHidden/>
          </w:rPr>
          <w:t>32</w:t>
        </w:r>
        <w:r w:rsidR="007F051A">
          <w:rPr>
            <w:noProof/>
            <w:webHidden/>
          </w:rPr>
          <w:fldChar w:fldCharType="end"/>
        </w:r>
      </w:hyperlink>
    </w:p>
    <w:p w14:paraId="4F693705" w14:textId="77777777" w:rsidR="007F051A" w:rsidRDefault="00BF4764">
      <w:pPr>
        <w:pStyle w:val="TOC3"/>
        <w:tabs>
          <w:tab w:val="left" w:pos="1200"/>
          <w:tab w:val="right" w:leader="dot" w:pos="8686"/>
        </w:tabs>
        <w:rPr>
          <w:rFonts w:asciiTheme="minorHAnsi" w:eastAsiaTheme="minorEastAsia" w:hAnsiTheme="minorHAnsi" w:cstheme="minorBidi"/>
          <w:noProof/>
          <w:sz w:val="22"/>
          <w:szCs w:val="22"/>
        </w:rPr>
      </w:pPr>
      <w:hyperlink w:anchor="_Toc45276884" w:history="1">
        <w:r w:rsidR="007F051A" w:rsidRPr="00AF31CE">
          <w:rPr>
            <w:rStyle w:val="Hyperlink"/>
            <w:rFonts w:ascii="Times New Roman" w:hAnsi="Times New Roman"/>
            <w:noProof/>
          </w:rPr>
          <w:t>3.2.2</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noProof/>
          </w:rPr>
          <w:t xml:space="preserve">Pewarnaan </w:t>
        </w:r>
        <w:r w:rsidR="007F051A" w:rsidRPr="00AF31CE">
          <w:rPr>
            <w:rStyle w:val="Hyperlink"/>
            <w:rFonts w:ascii="Times New Roman" w:hAnsi="Times New Roman"/>
            <w:i/>
            <w:noProof/>
          </w:rPr>
          <w:t>Graph</w:t>
        </w:r>
        <w:r w:rsidR="007F051A">
          <w:rPr>
            <w:noProof/>
            <w:webHidden/>
          </w:rPr>
          <w:tab/>
        </w:r>
        <w:r w:rsidR="007F051A">
          <w:rPr>
            <w:noProof/>
            <w:webHidden/>
          </w:rPr>
          <w:fldChar w:fldCharType="begin"/>
        </w:r>
        <w:r w:rsidR="007F051A">
          <w:rPr>
            <w:noProof/>
            <w:webHidden/>
          </w:rPr>
          <w:instrText xml:space="preserve"> PAGEREF _Toc45276884 \h </w:instrText>
        </w:r>
        <w:r w:rsidR="007F051A">
          <w:rPr>
            <w:noProof/>
            <w:webHidden/>
          </w:rPr>
        </w:r>
        <w:r w:rsidR="007F051A">
          <w:rPr>
            <w:noProof/>
            <w:webHidden/>
          </w:rPr>
          <w:fldChar w:fldCharType="separate"/>
        </w:r>
        <w:r w:rsidR="006A7004">
          <w:rPr>
            <w:noProof/>
            <w:webHidden/>
          </w:rPr>
          <w:t>39</w:t>
        </w:r>
        <w:r w:rsidR="007F051A">
          <w:rPr>
            <w:noProof/>
            <w:webHidden/>
          </w:rPr>
          <w:fldChar w:fldCharType="end"/>
        </w:r>
      </w:hyperlink>
    </w:p>
    <w:p w14:paraId="12709CFA" w14:textId="77777777" w:rsidR="007F051A" w:rsidRDefault="00BF4764">
      <w:pPr>
        <w:pStyle w:val="TOC2"/>
        <w:tabs>
          <w:tab w:val="right" w:leader="dot" w:pos="8686"/>
        </w:tabs>
        <w:rPr>
          <w:rFonts w:asciiTheme="minorHAnsi" w:eastAsiaTheme="minorEastAsia" w:hAnsiTheme="minorHAnsi" w:cstheme="minorBidi"/>
          <w:sz w:val="22"/>
          <w:szCs w:val="22"/>
        </w:rPr>
      </w:pPr>
      <w:hyperlink w:anchor="_Toc45276885" w:history="1">
        <w:r w:rsidR="007F051A" w:rsidRPr="00AF31CE">
          <w:rPr>
            <w:rStyle w:val="Hyperlink"/>
            <w:rFonts w:ascii="Times New Roman" w:hAnsi="Times New Roman"/>
          </w:rPr>
          <w:t xml:space="preserve">3.3 Analisis Algoritme </w:t>
        </w:r>
        <w:r w:rsidR="007F051A" w:rsidRPr="00AF31CE">
          <w:rPr>
            <w:rStyle w:val="Hyperlink"/>
            <w:rFonts w:ascii="Times New Roman" w:hAnsi="Times New Roman"/>
            <w:i/>
          </w:rPr>
          <w:t>Backtracking</w:t>
        </w:r>
        <w:r w:rsidR="007F051A">
          <w:rPr>
            <w:webHidden/>
          </w:rPr>
          <w:tab/>
        </w:r>
        <w:r w:rsidR="007F051A">
          <w:rPr>
            <w:webHidden/>
          </w:rPr>
          <w:fldChar w:fldCharType="begin"/>
        </w:r>
        <w:r w:rsidR="007F051A">
          <w:rPr>
            <w:webHidden/>
          </w:rPr>
          <w:instrText xml:space="preserve"> PAGEREF _Toc45276885 \h </w:instrText>
        </w:r>
        <w:r w:rsidR="007F051A">
          <w:rPr>
            <w:webHidden/>
          </w:rPr>
        </w:r>
        <w:r w:rsidR="007F051A">
          <w:rPr>
            <w:webHidden/>
          </w:rPr>
          <w:fldChar w:fldCharType="separate"/>
        </w:r>
        <w:r w:rsidR="006A7004">
          <w:rPr>
            <w:webHidden/>
          </w:rPr>
          <w:t>40</w:t>
        </w:r>
        <w:r w:rsidR="007F051A">
          <w:rPr>
            <w:webHidden/>
          </w:rPr>
          <w:fldChar w:fldCharType="end"/>
        </w:r>
      </w:hyperlink>
    </w:p>
    <w:p w14:paraId="0542D45A" w14:textId="77777777" w:rsidR="007F051A" w:rsidRDefault="00BF4764">
      <w:pPr>
        <w:pStyle w:val="TOC2"/>
        <w:tabs>
          <w:tab w:val="right" w:leader="dot" w:pos="8686"/>
        </w:tabs>
        <w:rPr>
          <w:rFonts w:asciiTheme="minorHAnsi" w:eastAsiaTheme="minorEastAsia" w:hAnsiTheme="minorHAnsi" w:cstheme="minorBidi"/>
          <w:sz w:val="22"/>
          <w:szCs w:val="22"/>
        </w:rPr>
      </w:pPr>
      <w:hyperlink w:anchor="_Toc45276886" w:history="1">
        <w:r w:rsidR="007F051A" w:rsidRPr="00AF31CE">
          <w:rPr>
            <w:rStyle w:val="Hyperlink"/>
            <w:rFonts w:ascii="Times New Roman" w:hAnsi="Times New Roman"/>
          </w:rPr>
          <w:t>3.4 Perancangan Sistem</w:t>
        </w:r>
        <w:r w:rsidR="007F051A">
          <w:rPr>
            <w:webHidden/>
          </w:rPr>
          <w:tab/>
        </w:r>
        <w:r w:rsidR="007F051A">
          <w:rPr>
            <w:webHidden/>
          </w:rPr>
          <w:fldChar w:fldCharType="begin"/>
        </w:r>
        <w:r w:rsidR="007F051A">
          <w:rPr>
            <w:webHidden/>
          </w:rPr>
          <w:instrText xml:space="preserve"> PAGEREF _Toc45276886 \h </w:instrText>
        </w:r>
        <w:r w:rsidR="007F051A">
          <w:rPr>
            <w:webHidden/>
          </w:rPr>
        </w:r>
        <w:r w:rsidR="007F051A">
          <w:rPr>
            <w:webHidden/>
          </w:rPr>
          <w:fldChar w:fldCharType="separate"/>
        </w:r>
        <w:r w:rsidR="006A7004">
          <w:rPr>
            <w:webHidden/>
          </w:rPr>
          <w:t>44</w:t>
        </w:r>
        <w:r w:rsidR="007F051A">
          <w:rPr>
            <w:webHidden/>
          </w:rPr>
          <w:fldChar w:fldCharType="end"/>
        </w:r>
      </w:hyperlink>
    </w:p>
    <w:p w14:paraId="6FD936A4" w14:textId="77777777" w:rsidR="007F051A" w:rsidRDefault="00BF4764">
      <w:pPr>
        <w:pStyle w:val="TOC3"/>
        <w:tabs>
          <w:tab w:val="left" w:pos="1200"/>
          <w:tab w:val="right" w:leader="dot" w:pos="8686"/>
        </w:tabs>
        <w:rPr>
          <w:rFonts w:asciiTheme="minorHAnsi" w:eastAsiaTheme="minorEastAsia" w:hAnsiTheme="minorHAnsi" w:cstheme="minorBidi"/>
          <w:noProof/>
          <w:sz w:val="22"/>
          <w:szCs w:val="22"/>
        </w:rPr>
      </w:pPr>
      <w:hyperlink w:anchor="_Toc45276887" w:history="1">
        <w:r w:rsidR="007F051A" w:rsidRPr="00AF31CE">
          <w:rPr>
            <w:rStyle w:val="Hyperlink"/>
            <w:rFonts w:ascii="Times New Roman" w:hAnsi="Times New Roman"/>
            <w:noProof/>
          </w:rPr>
          <w:t>3.4.1</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noProof/>
          </w:rPr>
          <w:t xml:space="preserve">Perhitungan jarak menggunakan Algoritme </w:t>
        </w:r>
        <w:r w:rsidR="007F051A" w:rsidRPr="00AF31CE">
          <w:rPr>
            <w:rStyle w:val="Hyperlink"/>
            <w:rFonts w:ascii="Times New Roman" w:hAnsi="Times New Roman"/>
            <w:i/>
            <w:noProof/>
          </w:rPr>
          <w:t>Steepest Ascent Hill Climbing</w:t>
        </w:r>
        <w:r w:rsidR="007F051A">
          <w:rPr>
            <w:noProof/>
            <w:webHidden/>
          </w:rPr>
          <w:tab/>
        </w:r>
        <w:r w:rsidR="007F051A">
          <w:rPr>
            <w:noProof/>
            <w:webHidden/>
          </w:rPr>
          <w:fldChar w:fldCharType="begin"/>
        </w:r>
        <w:r w:rsidR="007F051A">
          <w:rPr>
            <w:noProof/>
            <w:webHidden/>
          </w:rPr>
          <w:instrText xml:space="preserve"> PAGEREF _Toc45276887 \h </w:instrText>
        </w:r>
        <w:r w:rsidR="007F051A">
          <w:rPr>
            <w:noProof/>
            <w:webHidden/>
          </w:rPr>
        </w:r>
        <w:r w:rsidR="007F051A">
          <w:rPr>
            <w:noProof/>
            <w:webHidden/>
          </w:rPr>
          <w:fldChar w:fldCharType="separate"/>
        </w:r>
        <w:r w:rsidR="006A7004">
          <w:rPr>
            <w:noProof/>
            <w:webHidden/>
          </w:rPr>
          <w:t>47</w:t>
        </w:r>
        <w:r w:rsidR="007F051A">
          <w:rPr>
            <w:noProof/>
            <w:webHidden/>
          </w:rPr>
          <w:fldChar w:fldCharType="end"/>
        </w:r>
      </w:hyperlink>
    </w:p>
    <w:p w14:paraId="7B122963" w14:textId="77777777" w:rsidR="007F051A" w:rsidRDefault="00BF4764">
      <w:pPr>
        <w:pStyle w:val="TOC3"/>
        <w:tabs>
          <w:tab w:val="left" w:pos="1200"/>
          <w:tab w:val="right" w:leader="dot" w:pos="8686"/>
        </w:tabs>
        <w:rPr>
          <w:rFonts w:asciiTheme="minorHAnsi" w:eastAsiaTheme="minorEastAsia" w:hAnsiTheme="minorHAnsi" w:cstheme="minorBidi"/>
          <w:noProof/>
          <w:sz w:val="22"/>
          <w:szCs w:val="22"/>
        </w:rPr>
      </w:pPr>
      <w:hyperlink w:anchor="_Toc45276888" w:history="1">
        <w:r w:rsidR="007F051A" w:rsidRPr="00AF31CE">
          <w:rPr>
            <w:rStyle w:val="Hyperlink"/>
            <w:rFonts w:ascii="Times New Roman" w:hAnsi="Times New Roman"/>
            <w:iCs/>
            <w:noProof/>
          </w:rPr>
          <w:t>3.4.2</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i/>
            <w:iCs/>
            <w:noProof/>
          </w:rPr>
          <w:t>Graph</w:t>
        </w:r>
        <w:r w:rsidR="007F051A" w:rsidRPr="00AF31CE">
          <w:rPr>
            <w:rStyle w:val="Hyperlink"/>
            <w:rFonts w:ascii="Times New Roman" w:hAnsi="Times New Roman"/>
            <w:iCs/>
            <w:noProof/>
          </w:rPr>
          <w:t xml:space="preserve"> Pencarian Rute Terpendek</w:t>
        </w:r>
        <w:r w:rsidR="007F051A">
          <w:rPr>
            <w:noProof/>
            <w:webHidden/>
          </w:rPr>
          <w:tab/>
        </w:r>
        <w:r w:rsidR="007F051A">
          <w:rPr>
            <w:noProof/>
            <w:webHidden/>
          </w:rPr>
          <w:fldChar w:fldCharType="begin"/>
        </w:r>
        <w:r w:rsidR="007F051A">
          <w:rPr>
            <w:noProof/>
            <w:webHidden/>
          </w:rPr>
          <w:instrText xml:space="preserve"> PAGEREF _Toc45276888 \h </w:instrText>
        </w:r>
        <w:r w:rsidR="007F051A">
          <w:rPr>
            <w:noProof/>
            <w:webHidden/>
          </w:rPr>
        </w:r>
        <w:r w:rsidR="007F051A">
          <w:rPr>
            <w:noProof/>
            <w:webHidden/>
          </w:rPr>
          <w:fldChar w:fldCharType="separate"/>
        </w:r>
        <w:r w:rsidR="006A7004">
          <w:rPr>
            <w:noProof/>
            <w:webHidden/>
          </w:rPr>
          <w:t>48</w:t>
        </w:r>
        <w:r w:rsidR="007F051A">
          <w:rPr>
            <w:noProof/>
            <w:webHidden/>
          </w:rPr>
          <w:fldChar w:fldCharType="end"/>
        </w:r>
      </w:hyperlink>
    </w:p>
    <w:p w14:paraId="02CAA5E4"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889" w:history="1">
        <w:r w:rsidR="007F051A" w:rsidRPr="00AF31CE">
          <w:rPr>
            <w:rStyle w:val="Hyperlink"/>
            <w:rFonts w:ascii="Times New Roman" w:hAnsi="Times New Roman"/>
          </w:rPr>
          <w:t>3.5</w:t>
        </w:r>
        <w:r w:rsidR="007F051A">
          <w:rPr>
            <w:rFonts w:asciiTheme="minorHAnsi" w:eastAsiaTheme="minorEastAsia" w:hAnsiTheme="minorHAnsi" w:cstheme="minorBidi"/>
            <w:sz w:val="22"/>
            <w:szCs w:val="22"/>
          </w:rPr>
          <w:tab/>
        </w:r>
        <w:r w:rsidR="007F051A" w:rsidRPr="00AF31CE">
          <w:rPr>
            <w:rStyle w:val="Hyperlink"/>
            <w:rFonts w:ascii="Times New Roman" w:hAnsi="Times New Roman"/>
            <w:iCs/>
          </w:rPr>
          <w:t>Analisis Kebutuhan Sistem</w:t>
        </w:r>
        <w:r w:rsidR="007F051A">
          <w:rPr>
            <w:webHidden/>
          </w:rPr>
          <w:tab/>
        </w:r>
        <w:r w:rsidR="007F051A">
          <w:rPr>
            <w:webHidden/>
          </w:rPr>
          <w:fldChar w:fldCharType="begin"/>
        </w:r>
        <w:r w:rsidR="007F051A">
          <w:rPr>
            <w:webHidden/>
          </w:rPr>
          <w:instrText xml:space="preserve"> PAGEREF _Toc45276889 \h </w:instrText>
        </w:r>
        <w:r w:rsidR="007F051A">
          <w:rPr>
            <w:webHidden/>
          </w:rPr>
        </w:r>
        <w:r w:rsidR="007F051A">
          <w:rPr>
            <w:webHidden/>
          </w:rPr>
          <w:fldChar w:fldCharType="separate"/>
        </w:r>
        <w:r w:rsidR="006A7004">
          <w:rPr>
            <w:webHidden/>
          </w:rPr>
          <w:t>51</w:t>
        </w:r>
        <w:r w:rsidR="007F051A">
          <w:rPr>
            <w:webHidden/>
          </w:rPr>
          <w:fldChar w:fldCharType="end"/>
        </w:r>
      </w:hyperlink>
    </w:p>
    <w:p w14:paraId="334AD719" w14:textId="77777777" w:rsidR="007F051A" w:rsidRDefault="00BF4764">
      <w:pPr>
        <w:pStyle w:val="TOC2"/>
        <w:tabs>
          <w:tab w:val="right" w:leader="dot" w:pos="8686"/>
        </w:tabs>
        <w:rPr>
          <w:rFonts w:asciiTheme="minorHAnsi" w:eastAsiaTheme="minorEastAsia" w:hAnsiTheme="minorHAnsi" w:cstheme="minorBidi"/>
          <w:sz w:val="22"/>
          <w:szCs w:val="22"/>
        </w:rPr>
      </w:pPr>
      <w:hyperlink w:anchor="_Toc45276890" w:history="1">
        <w:r w:rsidR="007F051A" w:rsidRPr="00AF31CE">
          <w:rPr>
            <w:rStyle w:val="Hyperlink"/>
            <w:rFonts w:ascii="Times New Roman" w:hAnsi="Times New Roman"/>
            <w:iCs/>
          </w:rPr>
          <w:t xml:space="preserve">3.6. </w:t>
        </w:r>
        <w:r w:rsidR="007F051A" w:rsidRPr="00AF31CE">
          <w:rPr>
            <w:rStyle w:val="Hyperlink"/>
            <w:rFonts w:ascii="Times New Roman" w:hAnsi="Times New Roman"/>
            <w:i/>
            <w:iCs/>
          </w:rPr>
          <w:t>Class Diagram</w:t>
        </w:r>
        <w:r w:rsidR="007F051A">
          <w:rPr>
            <w:webHidden/>
          </w:rPr>
          <w:tab/>
        </w:r>
        <w:r w:rsidR="007F051A">
          <w:rPr>
            <w:webHidden/>
          </w:rPr>
          <w:fldChar w:fldCharType="begin"/>
        </w:r>
        <w:r w:rsidR="007F051A">
          <w:rPr>
            <w:webHidden/>
          </w:rPr>
          <w:instrText xml:space="preserve"> PAGEREF _Toc45276890 \h </w:instrText>
        </w:r>
        <w:r w:rsidR="007F051A">
          <w:rPr>
            <w:webHidden/>
          </w:rPr>
        </w:r>
        <w:r w:rsidR="007F051A">
          <w:rPr>
            <w:webHidden/>
          </w:rPr>
          <w:fldChar w:fldCharType="separate"/>
        </w:r>
        <w:r w:rsidR="006A7004">
          <w:rPr>
            <w:webHidden/>
          </w:rPr>
          <w:t>52</w:t>
        </w:r>
        <w:r w:rsidR="007F051A">
          <w:rPr>
            <w:webHidden/>
          </w:rPr>
          <w:fldChar w:fldCharType="end"/>
        </w:r>
      </w:hyperlink>
    </w:p>
    <w:p w14:paraId="592AA78F" w14:textId="77777777" w:rsidR="007F051A" w:rsidRDefault="00BF4764">
      <w:pPr>
        <w:pStyle w:val="TOC2"/>
        <w:tabs>
          <w:tab w:val="right" w:leader="dot" w:pos="8686"/>
        </w:tabs>
        <w:rPr>
          <w:rFonts w:asciiTheme="minorHAnsi" w:eastAsiaTheme="minorEastAsia" w:hAnsiTheme="minorHAnsi" w:cstheme="minorBidi"/>
          <w:sz w:val="22"/>
          <w:szCs w:val="22"/>
        </w:rPr>
      </w:pPr>
      <w:hyperlink w:anchor="_Toc45276891" w:history="1">
        <w:r w:rsidR="007F051A" w:rsidRPr="00AF31CE">
          <w:rPr>
            <w:rStyle w:val="Hyperlink"/>
            <w:rFonts w:ascii="Times New Roman" w:hAnsi="Times New Roman"/>
          </w:rPr>
          <w:t xml:space="preserve">3.7 </w:t>
        </w:r>
        <w:r w:rsidR="007F051A" w:rsidRPr="00AF31CE">
          <w:rPr>
            <w:rStyle w:val="Hyperlink"/>
            <w:rFonts w:ascii="Times New Roman" w:hAnsi="Times New Roman"/>
            <w:i/>
          </w:rPr>
          <w:t>Entity Relationship Diagram</w:t>
        </w:r>
        <w:r w:rsidR="007F051A" w:rsidRPr="00AF31CE">
          <w:rPr>
            <w:rStyle w:val="Hyperlink"/>
            <w:rFonts w:ascii="Times New Roman" w:hAnsi="Times New Roman"/>
          </w:rPr>
          <w:t xml:space="preserve"> (ERD)</w:t>
        </w:r>
        <w:r w:rsidR="007F051A">
          <w:rPr>
            <w:webHidden/>
          </w:rPr>
          <w:tab/>
        </w:r>
        <w:r w:rsidR="007F051A">
          <w:rPr>
            <w:webHidden/>
          </w:rPr>
          <w:fldChar w:fldCharType="begin"/>
        </w:r>
        <w:r w:rsidR="007F051A">
          <w:rPr>
            <w:webHidden/>
          </w:rPr>
          <w:instrText xml:space="preserve"> PAGEREF _Toc45276891 \h </w:instrText>
        </w:r>
        <w:r w:rsidR="007F051A">
          <w:rPr>
            <w:webHidden/>
          </w:rPr>
        </w:r>
        <w:r w:rsidR="007F051A">
          <w:rPr>
            <w:webHidden/>
          </w:rPr>
          <w:fldChar w:fldCharType="separate"/>
        </w:r>
        <w:r w:rsidR="006A7004">
          <w:rPr>
            <w:webHidden/>
          </w:rPr>
          <w:t>52</w:t>
        </w:r>
        <w:r w:rsidR="007F051A">
          <w:rPr>
            <w:webHidden/>
          </w:rPr>
          <w:fldChar w:fldCharType="end"/>
        </w:r>
      </w:hyperlink>
    </w:p>
    <w:p w14:paraId="546B02BF"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892" w:history="1">
        <w:r w:rsidR="007F051A" w:rsidRPr="00AF31CE">
          <w:rPr>
            <w:rStyle w:val="Hyperlink"/>
            <w:rFonts w:ascii="Times New Roman" w:hAnsi="Times New Roman"/>
          </w:rPr>
          <w:t>3.8</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 xml:space="preserve">Struktur </w:t>
        </w:r>
        <w:r w:rsidR="007F051A" w:rsidRPr="00AF31CE">
          <w:rPr>
            <w:rStyle w:val="Hyperlink"/>
            <w:rFonts w:ascii="Times New Roman" w:hAnsi="Times New Roman"/>
            <w:i/>
          </w:rPr>
          <w:t>Database</w:t>
        </w:r>
        <w:r w:rsidR="007F051A" w:rsidRPr="00AF31CE">
          <w:rPr>
            <w:rStyle w:val="Hyperlink"/>
            <w:rFonts w:ascii="Times New Roman" w:hAnsi="Times New Roman"/>
          </w:rPr>
          <w:t xml:space="preserve"> Penjadwalan</w:t>
        </w:r>
        <w:r w:rsidR="007F051A">
          <w:rPr>
            <w:webHidden/>
          </w:rPr>
          <w:tab/>
        </w:r>
        <w:r w:rsidR="007F051A">
          <w:rPr>
            <w:webHidden/>
          </w:rPr>
          <w:fldChar w:fldCharType="begin"/>
        </w:r>
        <w:r w:rsidR="007F051A">
          <w:rPr>
            <w:webHidden/>
          </w:rPr>
          <w:instrText xml:space="preserve"> PAGEREF _Toc45276892 \h </w:instrText>
        </w:r>
        <w:r w:rsidR="007F051A">
          <w:rPr>
            <w:webHidden/>
          </w:rPr>
        </w:r>
        <w:r w:rsidR="007F051A">
          <w:rPr>
            <w:webHidden/>
          </w:rPr>
          <w:fldChar w:fldCharType="separate"/>
        </w:r>
        <w:r w:rsidR="006A7004">
          <w:rPr>
            <w:webHidden/>
          </w:rPr>
          <w:t>53</w:t>
        </w:r>
        <w:r w:rsidR="007F051A">
          <w:rPr>
            <w:webHidden/>
          </w:rPr>
          <w:fldChar w:fldCharType="end"/>
        </w:r>
      </w:hyperlink>
    </w:p>
    <w:p w14:paraId="28554583" w14:textId="77777777" w:rsidR="007F051A" w:rsidRDefault="00BF4764">
      <w:pPr>
        <w:pStyle w:val="TOC2"/>
        <w:tabs>
          <w:tab w:val="left" w:pos="960"/>
          <w:tab w:val="right" w:leader="dot" w:pos="8686"/>
        </w:tabs>
        <w:rPr>
          <w:rFonts w:asciiTheme="minorHAnsi" w:eastAsiaTheme="minorEastAsia" w:hAnsiTheme="minorHAnsi" w:cstheme="minorBidi"/>
          <w:sz w:val="22"/>
          <w:szCs w:val="22"/>
        </w:rPr>
      </w:pPr>
      <w:hyperlink w:anchor="_Toc45276893" w:history="1">
        <w:r w:rsidR="007F051A" w:rsidRPr="00AF31CE">
          <w:rPr>
            <w:rStyle w:val="Hyperlink"/>
            <w:rFonts w:ascii="Times New Roman" w:hAnsi="Times New Roman"/>
          </w:rPr>
          <w:t>3.10</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Antarmuka Perangkat Lunak</w:t>
        </w:r>
        <w:r w:rsidR="007F051A">
          <w:rPr>
            <w:webHidden/>
          </w:rPr>
          <w:tab/>
        </w:r>
        <w:r w:rsidR="007F051A">
          <w:rPr>
            <w:webHidden/>
          </w:rPr>
          <w:fldChar w:fldCharType="begin"/>
        </w:r>
        <w:r w:rsidR="007F051A">
          <w:rPr>
            <w:webHidden/>
          </w:rPr>
          <w:instrText xml:space="preserve"> PAGEREF _Toc45276893 \h </w:instrText>
        </w:r>
        <w:r w:rsidR="007F051A">
          <w:rPr>
            <w:webHidden/>
          </w:rPr>
        </w:r>
        <w:r w:rsidR="007F051A">
          <w:rPr>
            <w:webHidden/>
          </w:rPr>
          <w:fldChar w:fldCharType="separate"/>
        </w:r>
        <w:r w:rsidR="006A7004">
          <w:rPr>
            <w:webHidden/>
          </w:rPr>
          <w:t>55</w:t>
        </w:r>
        <w:r w:rsidR="007F051A">
          <w:rPr>
            <w:webHidden/>
          </w:rPr>
          <w:fldChar w:fldCharType="end"/>
        </w:r>
      </w:hyperlink>
    </w:p>
    <w:p w14:paraId="6A586A2F" w14:textId="77777777" w:rsidR="007F051A" w:rsidRDefault="00BF4764">
      <w:pPr>
        <w:pStyle w:val="TOC3"/>
        <w:tabs>
          <w:tab w:val="left" w:pos="1440"/>
          <w:tab w:val="right" w:leader="dot" w:pos="8686"/>
        </w:tabs>
        <w:rPr>
          <w:rFonts w:asciiTheme="minorHAnsi" w:eastAsiaTheme="minorEastAsia" w:hAnsiTheme="minorHAnsi" w:cstheme="minorBidi"/>
          <w:noProof/>
          <w:sz w:val="22"/>
          <w:szCs w:val="22"/>
        </w:rPr>
      </w:pPr>
      <w:hyperlink w:anchor="_Toc45276894" w:history="1">
        <w:r w:rsidR="007F051A" w:rsidRPr="00AF31CE">
          <w:rPr>
            <w:rStyle w:val="Hyperlink"/>
            <w:rFonts w:ascii="Times New Roman" w:hAnsi="Times New Roman"/>
            <w:noProof/>
          </w:rPr>
          <w:t>3.10.1</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noProof/>
          </w:rPr>
          <w:t>Antarmuka Pengguna</w:t>
        </w:r>
        <w:r w:rsidR="007F051A">
          <w:rPr>
            <w:noProof/>
            <w:webHidden/>
          </w:rPr>
          <w:tab/>
        </w:r>
        <w:r w:rsidR="007F051A">
          <w:rPr>
            <w:noProof/>
            <w:webHidden/>
          </w:rPr>
          <w:fldChar w:fldCharType="begin"/>
        </w:r>
        <w:r w:rsidR="007F051A">
          <w:rPr>
            <w:noProof/>
            <w:webHidden/>
          </w:rPr>
          <w:instrText xml:space="preserve"> PAGEREF _Toc45276894 \h </w:instrText>
        </w:r>
        <w:r w:rsidR="007F051A">
          <w:rPr>
            <w:noProof/>
            <w:webHidden/>
          </w:rPr>
        </w:r>
        <w:r w:rsidR="007F051A">
          <w:rPr>
            <w:noProof/>
            <w:webHidden/>
          </w:rPr>
          <w:fldChar w:fldCharType="separate"/>
        </w:r>
        <w:r w:rsidR="006A7004">
          <w:rPr>
            <w:noProof/>
            <w:webHidden/>
          </w:rPr>
          <w:t>55</w:t>
        </w:r>
        <w:r w:rsidR="007F051A">
          <w:rPr>
            <w:noProof/>
            <w:webHidden/>
          </w:rPr>
          <w:fldChar w:fldCharType="end"/>
        </w:r>
      </w:hyperlink>
    </w:p>
    <w:p w14:paraId="5CEE84BC" w14:textId="77777777" w:rsidR="007F051A" w:rsidRDefault="00BF4764">
      <w:pPr>
        <w:pStyle w:val="TOC3"/>
        <w:tabs>
          <w:tab w:val="left" w:pos="1440"/>
          <w:tab w:val="right" w:leader="dot" w:pos="8686"/>
        </w:tabs>
        <w:rPr>
          <w:rFonts w:asciiTheme="minorHAnsi" w:eastAsiaTheme="minorEastAsia" w:hAnsiTheme="minorHAnsi" w:cstheme="minorBidi"/>
          <w:noProof/>
          <w:sz w:val="22"/>
          <w:szCs w:val="22"/>
        </w:rPr>
      </w:pPr>
      <w:hyperlink w:anchor="_Toc45276895" w:history="1">
        <w:r w:rsidR="007F051A" w:rsidRPr="00AF31CE">
          <w:rPr>
            <w:rStyle w:val="Hyperlink"/>
            <w:rFonts w:ascii="Times New Roman" w:hAnsi="Times New Roman"/>
            <w:noProof/>
          </w:rPr>
          <w:t>3.10.2</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noProof/>
          </w:rPr>
          <w:t>Lingkungan Pengembangan</w:t>
        </w:r>
        <w:r w:rsidR="007F051A">
          <w:rPr>
            <w:noProof/>
            <w:webHidden/>
          </w:rPr>
          <w:tab/>
        </w:r>
        <w:r w:rsidR="007F051A">
          <w:rPr>
            <w:noProof/>
            <w:webHidden/>
          </w:rPr>
          <w:fldChar w:fldCharType="begin"/>
        </w:r>
        <w:r w:rsidR="007F051A">
          <w:rPr>
            <w:noProof/>
            <w:webHidden/>
          </w:rPr>
          <w:instrText xml:space="preserve"> PAGEREF _Toc45276895 \h </w:instrText>
        </w:r>
        <w:r w:rsidR="007F051A">
          <w:rPr>
            <w:noProof/>
            <w:webHidden/>
          </w:rPr>
        </w:r>
        <w:r w:rsidR="007F051A">
          <w:rPr>
            <w:noProof/>
            <w:webHidden/>
          </w:rPr>
          <w:fldChar w:fldCharType="separate"/>
        </w:r>
        <w:r w:rsidR="006A7004">
          <w:rPr>
            <w:noProof/>
            <w:webHidden/>
          </w:rPr>
          <w:t>56</w:t>
        </w:r>
        <w:r w:rsidR="007F051A">
          <w:rPr>
            <w:noProof/>
            <w:webHidden/>
          </w:rPr>
          <w:fldChar w:fldCharType="end"/>
        </w:r>
      </w:hyperlink>
    </w:p>
    <w:p w14:paraId="4566FD35" w14:textId="77777777" w:rsidR="007F051A" w:rsidRDefault="00BF4764">
      <w:pPr>
        <w:pStyle w:val="TOC2"/>
        <w:tabs>
          <w:tab w:val="right" w:leader="dot" w:pos="8686"/>
        </w:tabs>
        <w:rPr>
          <w:rFonts w:asciiTheme="minorHAnsi" w:eastAsiaTheme="minorEastAsia" w:hAnsiTheme="minorHAnsi" w:cstheme="minorBidi"/>
          <w:sz w:val="22"/>
          <w:szCs w:val="22"/>
        </w:rPr>
      </w:pPr>
      <w:hyperlink w:anchor="_Toc45276896" w:history="1">
        <w:r w:rsidR="007F051A" w:rsidRPr="00AF31CE">
          <w:rPr>
            <w:rStyle w:val="Hyperlink"/>
            <w:rFonts w:ascii="Times New Roman" w:hAnsi="Times New Roman"/>
          </w:rPr>
          <w:t>3.11</w:t>
        </w:r>
        <w:r w:rsidR="007F051A" w:rsidRPr="00AF31CE">
          <w:rPr>
            <w:rStyle w:val="Hyperlink"/>
            <w:rFonts w:ascii="Times New Roman" w:eastAsia="Arial" w:hAnsi="Times New Roman"/>
          </w:rPr>
          <w:t xml:space="preserve"> </w:t>
        </w:r>
        <w:r w:rsidR="007F051A" w:rsidRPr="00AF31CE">
          <w:rPr>
            <w:rStyle w:val="Hyperlink"/>
            <w:rFonts w:ascii="Times New Roman" w:hAnsi="Times New Roman"/>
          </w:rPr>
          <w:t>Deskripsi Fungsional</w:t>
        </w:r>
        <w:r w:rsidR="007F051A">
          <w:rPr>
            <w:webHidden/>
          </w:rPr>
          <w:tab/>
        </w:r>
        <w:r w:rsidR="007F051A">
          <w:rPr>
            <w:webHidden/>
          </w:rPr>
          <w:fldChar w:fldCharType="begin"/>
        </w:r>
        <w:r w:rsidR="007F051A">
          <w:rPr>
            <w:webHidden/>
          </w:rPr>
          <w:instrText xml:space="preserve"> PAGEREF _Toc45276896 \h </w:instrText>
        </w:r>
        <w:r w:rsidR="007F051A">
          <w:rPr>
            <w:webHidden/>
          </w:rPr>
        </w:r>
        <w:r w:rsidR="007F051A">
          <w:rPr>
            <w:webHidden/>
          </w:rPr>
          <w:fldChar w:fldCharType="separate"/>
        </w:r>
        <w:r w:rsidR="006A7004">
          <w:rPr>
            <w:webHidden/>
          </w:rPr>
          <w:t>56</w:t>
        </w:r>
        <w:r w:rsidR="007F051A">
          <w:rPr>
            <w:webHidden/>
          </w:rPr>
          <w:fldChar w:fldCharType="end"/>
        </w:r>
      </w:hyperlink>
    </w:p>
    <w:p w14:paraId="1B0CBD16" w14:textId="77777777" w:rsidR="007F051A" w:rsidRDefault="00BF4764">
      <w:pPr>
        <w:pStyle w:val="TOC3"/>
        <w:tabs>
          <w:tab w:val="left" w:pos="1440"/>
          <w:tab w:val="right" w:leader="dot" w:pos="8686"/>
        </w:tabs>
        <w:rPr>
          <w:rFonts w:asciiTheme="minorHAnsi" w:eastAsiaTheme="minorEastAsia" w:hAnsiTheme="minorHAnsi" w:cstheme="minorBidi"/>
          <w:noProof/>
          <w:sz w:val="22"/>
          <w:szCs w:val="22"/>
        </w:rPr>
      </w:pPr>
      <w:hyperlink w:anchor="_Toc45276897" w:history="1">
        <w:r w:rsidR="007F051A" w:rsidRPr="00AF31CE">
          <w:rPr>
            <w:rStyle w:val="Hyperlink"/>
            <w:rFonts w:ascii="Times New Roman" w:hAnsi="Times New Roman"/>
            <w:noProof/>
          </w:rPr>
          <w:t>3.11.1</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i/>
            <w:noProof/>
          </w:rPr>
          <w:t>Use Case Diagram</w:t>
        </w:r>
        <w:r w:rsidR="007F051A" w:rsidRPr="00AF31CE">
          <w:rPr>
            <w:rStyle w:val="Hyperlink"/>
            <w:rFonts w:ascii="Times New Roman" w:hAnsi="Times New Roman"/>
            <w:noProof/>
          </w:rPr>
          <w:t xml:space="preserve"> Penjadwalan Kapal Penyeberangan</w:t>
        </w:r>
        <w:r w:rsidR="007F051A">
          <w:rPr>
            <w:noProof/>
            <w:webHidden/>
          </w:rPr>
          <w:tab/>
        </w:r>
        <w:r w:rsidR="007F051A">
          <w:rPr>
            <w:noProof/>
            <w:webHidden/>
          </w:rPr>
          <w:fldChar w:fldCharType="begin"/>
        </w:r>
        <w:r w:rsidR="007F051A">
          <w:rPr>
            <w:noProof/>
            <w:webHidden/>
          </w:rPr>
          <w:instrText xml:space="preserve"> PAGEREF _Toc45276897 \h </w:instrText>
        </w:r>
        <w:r w:rsidR="007F051A">
          <w:rPr>
            <w:noProof/>
            <w:webHidden/>
          </w:rPr>
        </w:r>
        <w:r w:rsidR="007F051A">
          <w:rPr>
            <w:noProof/>
            <w:webHidden/>
          </w:rPr>
          <w:fldChar w:fldCharType="separate"/>
        </w:r>
        <w:r w:rsidR="006A7004">
          <w:rPr>
            <w:noProof/>
            <w:webHidden/>
          </w:rPr>
          <w:t>56</w:t>
        </w:r>
        <w:r w:rsidR="007F051A">
          <w:rPr>
            <w:noProof/>
            <w:webHidden/>
          </w:rPr>
          <w:fldChar w:fldCharType="end"/>
        </w:r>
      </w:hyperlink>
    </w:p>
    <w:p w14:paraId="52BEBEDF" w14:textId="77777777" w:rsidR="007F051A" w:rsidRDefault="00BF4764">
      <w:pPr>
        <w:pStyle w:val="TOC3"/>
        <w:tabs>
          <w:tab w:val="left" w:pos="1440"/>
          <w:tab w:val="right" w:leader="dot" w:pos="8686"/>
        </w:tabs>
        <w:rPr>
          <w:rFonts w:asciiTheme="minorHAnsi" w:eastAsiaTheme="minorEastAsia" w:hAnsiTheme="minorHAnsi" w:cstheme="minorBidi"/>
          <w:noProof/>
          <w:sz w:val="22"/>
          <w:szCs w:val="22"/>
        </w:rPr>
      </w:pPr>
      <w:hyperlink w:anchor="_Toc45276898" w:history="1">
        <w:r w:rsidR="007F051A" w:rsidRPr="00AF31CE">
          <w:rPr>
            <w:rStyle w:val="Hyperlink"/>
            <w:rFonts w:ascii="Times New Roman" w:hAnsi="Times New Roman"/>
            <w:i/>
            <w:noProof/>
          </w:rPr>
          <w:t>3.11.2</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i/>
            <w:noProof/>
          </w:rPr>
          <w:t>Use Case Scneario</w:t>
        </w:r>
        <w:r w:rsidR="007F051A">
          <w:rPr>
            <w:noProof/>
            <w:webHidden/>
          </w:rPr>
          <w:tab/>
        </w:r>
        <w:r w:rsidR="007F051A">
          <w:rPr>
            <w:noProof/>
            <w:webHidden/>
          </w:rPr>
          <w:fldChar w:fldCharType="begin"/>
        </w:r>
        <w:r w:rsidR="007F051A">
          <w:rPr>
            <w:noProof/>
            <w:webHidden/>
          </w:rPr>
          <w:instrText xml:space="preserve"> PAGEREF _Toc45276898 \h </w:instrText>
        </w:r>
        <w:r w:rsidR="007F051A">
          <w:rPr>
            <w:noProof/>
            <w:webHidden/>
          </w:rPr>
        </w:r>
        <w:r w:rsidR="007F051A">
          <w:rPr>
            <w:noProof/>
            <w:webHidden/>
          </w:rPr>
          <w:fldChar w:fldCharType="separate"/>
        </w:r>
        <w:r w:rsidR="006A7004">
          <w:rPr>
            <w:noProof/>
            <w:webHidden/>
          </w:rPr>
          <w:t>58</w:t>
        </w:r>
        <w:r w:rsidR="007F051A">
          <w:rPr>
            <w:noProof/>
            <w:webHidden/>
          </w:rPr>
          <w:fldChar w:fldCharType="end"/>
        </w:r>
      </w:hyperlink>
    </w:p>
    <w:p w14:paraId="7AAD4E98" w14:textId="77777777" w:rsidR="007F051A" w:rsidRDefault="00BF4764">
      <w:pPr>
        <w:pStyle w:val="TOC4"/>
        <w:tabs>
          <w:tab w:val="left" w:pos="1680"/>
          <w:tab w:val="right" w:leader="dot" w:pos="8686"/>
        </w:tabs>
        <w:rPr>
          <w:rFonts w:asciiTheme="minorHAnsi" w:eastAsiaTheme="minorEastAsia" w:hAnsiTheme="minorHAnsi" w:cstheme="minorBidi"/>
          <w:noProof/>
          <w:szCs w:val="22"/>
        </w:rPr>
      </w:pPr>
      <w:hyperlink w:anchor="_Toc45276899" w:history="1">
        <w:r w:rsidR="007F051A" w:rsidRPr="00AF31CE">
          <w:rPr>
            <w:rStyle w:val="Hyperlink"/>
            <w:rFonts w:ascii="Times New Roman" w:hAnsi="Times New Roman"/>
            <w:noProof/>
          </w:rPr>
          <w:t>3.11.2.1</w:t>
        </w:r>
        <w:r w:rsidR="007F051A">
          <w:rPr>
            <w:rFonts w:asciiTheme="minorHAnsi" w:eastAsiaTheme="minorEastAsia" w:hAnsiTheme="minorHAnsi" w:cstheme="minorBidi"/>
            <w:noProof/>
            <w:szCs w:val="22"/>
          </w:rPr>
          <w:tab/>
        </w:r>
        <w:r w:rsidR="007F051A" w:rsidRPr="00AF31CE">
          <w:rPr>
            <w:rStyle w:val="Hyperlink"/>
            <w:rFonts w:ascii="Times New Roman" w:hAnsi="Times New Roman"/>
            <w:i/>
            <w:noProof/>
          </w:rPr>
          <w:t>Use Case Scenario</w:t>
        </w:r>
        <w:r w:rsidR="007F051A" w:rsidRPr="00AF31CE">
          <w:rPr>
            <w:rStyle w:val="Hyperlink"/>
            <w:rFonts w:ascii="Times New Roman" w:hAnsi="Times New Roman"/>
            <w:noProof/>
          </w:rPr>
          <w:t xml:space="preserve"> Mengelola Data</w:t>
        </w:r>
        <w:r w:rsidR="007F051A">
          <w:rPr>
            <w:noProof/>
            <w:webHidden/>
          </w:rPr>
          <w:tab/>
        </w:r>
        <w:r w:rsidR="007F051A">
          <w:rPr>
            <w:noProof/>
            <w:webHidden/>
          </w:rPr>
          <w:fldChar w:fldCharType="begin"/>
        </w:r>
        <w:r w:rsidR="007F051A">
          <w:rPr>
            <w:noProof/>
            <w:webHidden/>
          </w:rPr>
          <w:instrText xml:space="preserve"> PAGEREF _Toc45276899 \h </w:instrText>
        </w:r>
        <w:r w:rsidR="007F051A">
          <w:rPr>
            <w:noProof/>
            <w:webHidden/>
          </w:rPr>
        </w:r>
        <w:r w:rsidR="007F051A">
          <w:rPr>
            <w:noProof/>
            <w:webHidden/>
          </w:rPr>
          <w:fldChar w:fldCharType="separate"/>
        </w:r>
        <w:r w:rsidR="006A7004">
          <w:rPr>
            <w:noProof/>
            <w:webHidden/>
          </w:rPr>
          <w:t>59</w:t>
        </w:r>
        <w:r w:rsidR="007F051A">
          <w:rPr>
            <w:noProof/>
            <w:webHidden/>
          </w:rPr>
          <w:fldChar w:fldCharType="end"/>
        </w:r>
      </w:hyperlink>
    </w:p>
    <w:p w14:paraId="65AD1866" w14:textId="77777777" w:rsidR="007F051A" w:rsidRDefault="00BF4764">
      <w:pPr>
        <w:pStyle w:val="TOC4"/>
        <w:tabs>
          <w:tab w:val="left" w:pos="1680"/>
          <w:tab w:val="right" w:leader="dot" w:pos="8686"/>
        </w:tabs>
        <w:rPr>
          <w:rFonts w:asciiTheme="minorHAnsi" w:eastAsiaTheme="minorEastAsia" w:hAnsiTheme="minorHAnsi" w:cstheme="minorBidi"/>
          <w:noProof/>
          <w:szCs w:val="22"/>
        </w:rPr>
      </w:pPr>
      <w:hyperlink w:anchor="_Toc45276900" w:history="1">
        <w:r w:rsidR="007F051A" w:rsidRPr="00AF31CE">
          <w:rPr>
            <w:rStyle w:val="Hyperlink"/>
            <w:rFonts w:ascii="Times New Roman" w:hAnsi="Times New Roman"/>
            <w:noProof/>
          </w:rPr>
          <w:t>3.11.2.2</w:t>
        </w:r>
        <w:r w:rsidR="007F051A">
          <w:rPr>
            <w:rFonts w:asciiTheme="minorHAnsi" w:eastAsiaTheme="minorEastAsia" w:hAnsiTheme="minorHAnsi" w:cstheme="minorBidi"/>
            <w:noProof/>
            <w:szCs w:val="22"/>
          </w:rPr>
          <w:tab/>
        </w:r>
        <w:r w:rsidR="007F051A" w:rsidRPr="00AF31CE">
          <w:rPr>
            <w:rStyle w:val="Hyperlink"/>
            <w:rFonts w:ascii="Times New Roman" w:hAnsi="Times New Roman"/>
            <w:i/>
            <w:noProof/>
          </w:rPr>
          <w:t xml:space="preserve">Use Case Scenario </w:t>
        </w:r>
        <w:r w:rsidR="007F051A" w:rsidRPr="00AF31CE">
          <w:rPr>
            <w:rStyle w:val="Hyperlink"/>
            <w:rFonts w:ascii="Times New Roman" w:hAnsi="Times New Roman"/>
            <w:noProof/>
          </w:rPr>
          <w:t>Mengunduh Jadwal</w:t>
        </w:r>
        <w:r w:rsidR="007F051A">
          <w:rPr>
            <w:noProof/>
            <w:webHidden/>
          </w:rPr>
          <w:tab/>
        </w:r>
        <w:r w:rsidR="007F051A">
          <w:rPr>
            <w:noProof/>
            <w:webHidden/>
          </w:rPr>
          <w:fldChar w:fldCharType="begin"/>
        </w:r>
        <w:r w:rsidR="007F051A">
          <w:rPr>
            <w:noProof/>
            <w:webHidden/>
          </w:rPr>
          <w:instrText xml:space="preserve"> PAGEREF _Toc45276900 \h </w:instrText>
        </w:r>
        <w:r w:rsidR="007F051A">
          <w:rPr>
            <w:noProof/>
            <w:webHidden/>
          </w:rPr>
        </w:r>
        <w:r w:rsidR="007F051A">
          <w:rPr>
            <w:noProof/>
            <w:webHidden/>
          </w:rPr>
          <w:fldChar w:fldCharType="separate"/>
        </w:r>
        <w:r w:rsidR="006A7004">
          <w:rPr>
            <w:noProof/>
            <w:webHidden/>
          </w:rPr>
          <w:t>62</w:t>
        </w:r>
        <w:r w:rsidR="007F051A">
          <w:rPr>
            <w:noProof/>
            <w:webHidden/>
          </w:rPr>
          <w:fldChar w:fldCharType="end"/>
        </w:r>
      </w:hyperlink>
    </w:p>
    <w:p w14:paraId="3C8DF292" w14:textId="77777777" w:rsidR="007F051A" w:rsidRDefault="00BF4764">
      <w:pPr>
        <w:pStyle w:val="TOC2"/>
        <w:tabs>
          <w:tab w:val="right" w:leader="dot" w:pos="8686"/>
        </w:tabs>
        <w:rPr>
          <w:rFonts w:asciiTheme="minorHAnsi" w:eastAsiaTheme="minorEastAsia" w:hAnsiTheme="minorHAnsi" w:cstheme="minorBidi"/>
          <w:sz w:val="22"/>
          <w:szCs w:val="22"/>
        </w:rPr>
      </w:pPr>
      <w:hyperlink w:anchor="_Toc45276901" w:history="1">
        <w:r w:rsidR="007F051A" w:rsidRPr="00AF31CE">
          <w:rPr>
            <w:rStyle w:val="Hyperlink"/>
            <w:rFonts w:ascii="Times New Roman" w:hAnsi="Times New Roman"/>
          </w:rPr>
          <w:t>3.12</w:t>
        </w:r>
        <w:r w:rsidR="007F051A" w:rsidRPr="00AF31CE">
          <w:rPr>
            <w:rStyle w:val="Hyperlink"/>
            <w:rFonts w:ascii="Times New Roman" w:eastAsia="Arial" w:hAnsi="Times New Roman"/>
          </w:rPr>
          <w:t xml:space="preserve"> </w:t>
        </w:r>
        <w:r w:rsidR="007F051A" w:rsidRPr="00AF31CE">
          <w:rPr>
            <w:rStyle w:val="Hyperlink"/>
            <w:rFonts w:ascii="Times New Roman" w:hAnsi="Times New Roman"/>
          </w:rPr>
          <w:t>Desain</w:t>
        </w:r>
        <w:r w:rsidR="007F051A">
          <w:rPr>
            <w:webHidden/>
          </w:rPr>
          <w:tab/>
        </w:r>
        <w:r w:rsidR="007F051A">
          <w:rPr>
            <w:webHidden/>
          </w:rPr>
          <w:fldChar w:fldCharType="begin"/>
        </w:r>
        <w:r w:rsidR="007F051A">
          <w:rPr>
            <w:webHidden/>
          </w:rPr>
          <w:instrText xml:space="preserve"> PAGEREF _Toc45276901 \h </w:instrText>
        </w:r>
        <w:r w:rsidR="007F051A">
          <w:rPr>
            <w:webHidden/>
          </w:rPr>
        </w:r>
        <w:r w:rsidR="007F051A">
          <w:rPr>
            <w:webHidden/>
          </w:rPr>
          <w:fldChar w:fldCharType="separate"/>
        </w:r>
        <w:r w:rsidR="006A7004">
          <w:rPr>
            <w:webHidden/>
          </w:rPr>
          <w:t>63</w:t>
        </w:r>
        <w:r w:rsidR="007F051A">
          <w:rPr>
            <w:webHidden/>
          </w:rPr>
          <w:fldChar w:fldCharType="end"/>
        </w:r>
      </w:hyperlink>
    </w:p>
    <w:p w14:paraId="2C9FABFF" w14:textId="77777777" w:rsidR="007F051A" w:rsidRDefault="00BF4764">
      <w:pPr>
        <w:pStyle w:val="TOC1"/>
        <w:tabs>
          <w:tab w:val="right" w:leader="dot" w:pos="8686"/>
        </w:tabs>
        <w:rPr>
          <w:rFonts w:asciiTheme="minorHAnsi" w:eastAsiaTheme="minorEastAsia" w:hAnsiTheme="minorHAnsi" w:cstheme="minorBidi"/>
          <w:noProof/>
          <w:sz w:val="22"/>
          <w:szCs w:val="22"/>
        </w:rPr>
      </w:pPr>
      <w:hyperlink w:anchor="_Toc45276902" w:history="1">
        <w:r w:rsidR="007F051A" w:rsidRPr="00AF31CE">
          <w:rPr>
            <w:rStyle w:val="Hyperlink"/>
            <w:rFonts w:ascii="Times New Roman" w:hAnsi="Times New Roman"/>
            <w:noProof/>
          </w:rPr>
          <w:t>BAB IV IMPLEMENTASI dan TESTING</w:t>
        </w:r>
        <w:r w:rsidR="007F051A">
          <w:rPr>
            <w:noProof/>
            <w:webHidden/>
          </w:rPr>
          <w:tab/>
        </w:r>
        <w:r w:rsidR="007F051A">
          <w:rPr>
            <w:noProof/>
            <w:webHidden/>
          </w:rPr>
          <w:fldChar w:fldCharType="begin"/>
        </w:r>
        <w:r w:rsidR="007F051A">
          <w:rPr>
            <w:noProof/>
            <w:webHidden/>
          </w:rPr>
          <w:instrText xml:space="preserve"> PAGEREF _Toc45276902 \h </w:instrText>
        </w:r>
        <w:r w:rsidR="007F051A">
          <w:rPr>
            <w:noProof/>
            <w:webHidden/>
          </w:rPr>
        </w:r>
        <w:r w:rsidR="007F051A">
          <w:rPr>
            <w:noProof/>
            <w:webHidden/>
          </w:rPr>
          <w:fldChar w:fldCharType="separate"/>
        </w:r>
        <w:r w:rsidR="006A7004">
          <w:rPr>
            <w:noProof/>
            <w:webHidden/>
          </w:rPr>
          <w:t>69</w:t>
        </w:r>
        <w:r w:rsidR="007F051A">
          <w:rPr>
            <w:noProof/>
            <w:webHidden/>
          </w:rPr>
          <w:fldChar w:fldCharType="end"/>
        </w:r>
      </w:hyperlink>
    </w:p>
    <w:p w14:paraId="04963121"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903" w:history="1">
        <w:r w:rsidR="007F051A" w:rsidRPr="00AF31CE">
          <w:rPr>
            <w:rStyle w:val="Hyperlink"/>
            <w:rFonts w:ascii="Times New Roman" w:hAnsi="Times New Roman"/>
          </w:rPr>
          <w:t>4.1</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Kebutuhan Implementasi</w:t>
        </w:r>
        <w:r w:rsidR="007F051A">
          <w:rPr>
            <w:webHidden/>
          </w:rPr>
          <w:tab/>
        </w:r>
        <w:r w:rsidR="007F051A">
          <w:rPr>
            <w:webHidden/>
          </w:rPr>
          <w:fldChar w:fldCharType="begin"/>
        </w:r>
        <w:r w:rsidR="007F051A">
          <w:rPr>
            <w:webHidden/>
          </w:rPr>
          <w:instrText xml:space="preserve"> PAGEREF _Toc45276903 \h </w:instrText>
        </w:r>
        <w:r w:rsidR="007F051A">
          <w:rPr>
            <w:webHidden/>
          </w:rPr>
        </w:r>
        <w:r w:rsidR="007F051A">
          <w:rPr>
            <w:webHidden/>
          </w:rPr>
          <w:fldChar w:fldCharType="separate"/>
        </w:r>
        <w:r w:rsidR="006A7004">
          <w:rPr>
            <w:webHidden/>
          </w:rPr>
          <w:t>69</w:t>
        </w:r>
        <w:r w:rsidR="007F051A">
          <w:rPr>
            <w:webHidden/>
          </w:rPr>
          <w:fldChar w:fldCharType="end"/>
        </w:r>
      </w:hyperlink>
    </w:p>
    <w:p w14:paraId="10E76A26" w14:textId="77777777" w:rsidR="007F051A" w:rsidRDefault="00BF4764">
      <w:pPr>
        <w:pStyle w:val="TOC3"/>
        <w:tabs>
          <w:tab w:val="left" w:pos="1200"/>
          <w:tab w:val="right" w:leader="dot" w:pos="8686"/>
        </w:tabs>
        <w:rPr>
          <w:rFonts w:asciiTheme="minorHAnsi" w:eastAsiaTheme="minorEastAsia" w:hAnsiTheme="minorHAnsi" w:cstheme="minorBidi"/>
          <w:noProof/>
          <w:sz w:val="22"/>
          <w:szCs w:val="22"/>
        </w:rPr>
      </w:pPr>
      <w:hyperlink w:anchor="_Toc45276904" w:history="1">
        <w:r w:rsidR="007F051A" w:rsidRPr="00AF31CE">
          <w:rPr>
            <w:rStyle w:val="Hyperlink"/>
            <w:rFonts w:ascii="Times New Roman" w:hAnsi="Times New Roman"/>
            <w:noProof/>
          </w:rPr>
          <w:t>4.1.1</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noProof/>
          </w:rPr>
          <w:t>Spesifikasi Perangkat Keras</w:t>
        </w:r>
        <w:r w:rsidR="007F051A">
          <w:rPr>
            <w:noProof/>
            <w:webHidden/>
          </w:rPr>
          <w:tab/>
        </w:r>
        <w:r w:rsidR="007F051A">
          <w:rPr>
            <w:noProof/>
            <w:webHidden/>
          </w:rPr>
          <w:fldChar w:fldCharType="begin"/>
        </w:r>
        <w:r w:rsidR="007F051A">
          <w:rPr>
            <w:noProof/>
            <w:webHidden/>
          </w:rPr>
          <w:instrText xml:space="preserve"> PAGEREF _Toc45276904 \h </w:instrText>
        </w:r>
        <w:r w:rsidR="007F051A">
          <w:rPr>
            <w:noProof/>
            <w:webHidden/>
          </w:rPr>
        </w:r>
        <w:r w:rsidR="007F051A">
          <w:rPr>
            <w:noProof/>
            <w:webHidden/>
          </w:rPr>
          <w:fldChar w:fldCharType="separate"/>
        </w:r>
        <w:r w:rsidR="006A7004">
          <w:rPr>
            <w:noProof/>
            <w:webHidden/>
          </w:rPr>
          <w:t>69</w:t>
        </w:r>
        <w:r w:rsidR="007F051A">
          <w:rPr>
            <w:noProof/>
            <w:webHidden/>
          </w:rPr>
          <w:fldChar w:fldCharType="end"/>
        </w:r>
      </w:hyperlink>
    </w:p>
    <w:p w14:paraId="18DFFF43" w14:textId="77777777" w:rsidR="007F051A" w:rsidRDefault="00BF4764">
      <w:pPr>
        <w:pStyle w:val="TOC3"/>
        <w:tabs>
          <w:tab w:val="left" w:pos="1200"/>
          <w:tab w:val="right" w:leader="dot" w:pos="8686"/>
        </w:tabs>
        <w:rPr>
          <w:rFonts w:asciiTheme="minorHAnsi" w:eastAsiaTheme="minorEastAsia" w:hAnsiTheme="minorHAnsi" w:cstheme="minorBidi"/>
          <w:noProof/>
          <w:sz w:val="22"/>
          <w:szCs w:val="22"/>
        </w:rPr>
      </w:pPr>
      <w:hyperlink w:anchor="_Toc45276905" w:history="1">
        <w:r w:rsidR="007F051A" w:rsidRPr="00AF31CE">
          <w:rPr>
            <w:rStyle w:val="Hyperlink"/>
            <w:rFonts w:ascii="Times New Roman" w:hAnsi="Times New Roman"/>
            <w:noProof/>
          </w:rPr>
          <w:t>4.1.2</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noProof/>
          </w:rPr>
          <w:t>Spesifikasi Perangkat Lunak</w:t>
        </w:r>
        <w:r w:rsidR="007F051A">
          <w:rPr>
            <w:noProof/>
            <w:webHidden/>
          </w:rPr>
          <w:tab/>
        </w:r>
        <w:r w:rsidR="007F051A">
          <w:rPr>
            <w:noProof/>
            <w:webHidden/>
          </w:rPr>
          <w:fldChar w:fldCharType="begin"/>
        </w:r>
        <w:r w:rsidR="007F051A">
          <w:rPr>
            <w:noProof/>
            <w:webHidden/>
          </w:rPr>
          <w:instrText xml:space="preserve"> PAGEREF _Toc45276905 \h </w:instrText>
        </w:r>
        <w:r w:rsidR="007F051A">
          <w:rPr>
            <w:noProof/>
            <w:webHidden/>
          </w:rPr>
        </w:r>
        <w:r w:rsidR="007F051A">
          <w:rPr>
            <w:noProof/>
            <w:webHidden/>
          </w:rPr>
          <w:fldChar w:fldCharType="separate"/>
        </w:r>
        <w:r w:rsidR="006A7004">
          <w:rPr>
            <w:noProof/>
            <w:webHidden/>
          </w:rPr>
          <w:t>69</w:t>
        </w:r>
        <w:r w:rsidR="007F051A">
          <w:rPr>
            <w:noProof/>
            <w:webHidden/>
          </w:rPr>
          <w:fldChar w:fldCharType="end"/>
        </w:r>
      </w:hyperlink>
    </w:p>
    <w:p w14:paraId="64505D71"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906" w:history="1">
        <w:r w:rsidR="007F051A" w:rsidRPr="00AF31CE">
          <w:rPr>
            <w:rStyle w:val="Hyperlink"/>
            <w:rFonts w:ascii="Times New Roman" w:hAnsi="Times New Roman"/>
          </w:rPr>
          <w:t>4.2</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Hasil Aplikasi</w:t>
        </w:r>
        <w:r w:rsidR="007F051A">
          <w:rPr>
            <w:webHidden/>
          </w:rPr>
          <w:tab/>
        </w:r>
        <w:r w:rsidR="007F051A">
          <w:rPr>
            <w:webHidden/>
          </w:rPr>
          <w:fldChar w:fldCharType="begin"/>
        </w:r>
        <w:r w:rsidR="007F051A">
          <w:rPr>
            <w:webHidden/>
          </w:rPr>
          <w:instrText xml:space="preserve"> PAGEREF _Toc45276906 \h </w:instrText>
        </w:r>
        <w:r w:rsidR="007F051A">
          <w:rPr>
            <w:webHidden/>
          </w:rPr>
        </w:r>
        <w:r w:rsidR="007F051A">
          <w:rPr>
            <w:webHidden/>
          </w:rPr>
          <w:fldChar w:fldCharType="separate"/>
        </w:r>
        <w:r w:rsidR="006A7004">
          <w:rPr>
            <w:webHidden/>
          </w:rPr>
          <w:t>69</w:t>
        </w:r>
        <w:r w:rsidR="007F051A">
          <w:rPr>
            <w:webHidden/>
          </w:rPr>
          <w:fldChar w:fldCharType="end"/>
        </w:r>
      </w:hyperlink>
    </w:p>
    <w:p w14:paraId="7A1DA96A" w14:textId="77777777" w:rsidR="007F051A" w:rsidRDefault="00BF4764">
      <w:pPr>
        <w:pStyle w:val="TOC3"/>
        <w:tabs>
          <w:tab w:val="left" w:pos="1200"/>
          <w:tab w:val="right" w:leader="dot" w:pos="8686"/>
        </w:tabs>
        <w:rPr>
          <w:rFonts w:asciiTheme="minorHAnsi" w:eastAsiaTheme="minorEastAsia" w:hAnsiTheme="minorHAnsi" w:cstheme="minorBidi"/>
          <w:noProof/>
          <w:sz w:val="22"/>
          <w:szCs w:val="22"/>
        </w:rPr>
      </w:pPr>
      <w:hyperlink w:anchor="_Toc45276907" w:history="1">
        <w:r w:rsidR="007F051A" w:rsidRPr="00AF31CE">
          <w:rPr>
            <w:rStyle w:val="Hyperlink"/>
            <w:rFonts w:ascii="Times New Roman" w:hAnsi="Times New Roman"/>
            <w:noProof/>
          </w:rPr>
          <w:t>4.2.1</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noProof/>
          </w:rPr>
          <w:t>Halaman Login</w:t>
        </w:r>
        <w:r w:rsidR="007F051A">
          <w:rPr>
            <w:noProof/>
            <w:webHidden/>
          </w:rPr>
          <w:tab/>
        </w:r>
        <w:r w:rsidR="007F051A">
          <w:rPr>
            <w:noProof/>
            <w:webHidden/>
          </w:rPr>
          <w:fldChar w:fldCharType="begin"/>
        </w:r>
        <w:r w:rsidR="007F051A">
          <w:rPr>
            <w:noProof/>
            <w:webHidden/>
          </w:rPr>
          <w:instrText xml:space="preserve"> PAGEREF _Toc45276907 \h </w:instrText>
        </w:r>
        <w:r w:rsidR="007F051A">
          <w:rPr>
            <w:noProof/>
            <w:webHidden/>
          </w:rPr>
        </w:r>
        <w:r w:rsidR="007F051A">
          <w:rPr>
            <w:noProof/>
            <w:webHidden/>
          </w:rPr>
          <w:fldChar w:fldCharType="separate"/>
        </w:r>
        <w:r w:rsidR="006A7004">
          <w:rPr>
            <w:noProof/>
            <w:webHidden/>
          </w:rPr>
          <w:t>69</w:t>
        </w:r>
        <w:r w:rsidR="007F051A">
          <w:rPr>
            <w:noProof/>
            <w:webHidden/>
          </w:rPr>
          <w:fldChar w:fldCharType="end"/>
        </w:r>
      </w:hyperlink>
    </w:p>
    <w:p w14:paraId="5EF940E4" w14:textId="77777777" w:rsidR="007F051A" w:rsidRDefault="00BF4764">
      <w:pPr>
        <w:pStyle w:val="TOC3"/>
        <w:tabs>
          <w:tab w:val="left" w:pos="1200"/>
          <w:tab w:val="right" w:leader="dot" w:pos="8686"/>
        </w:tabs>
        <w:rPr>
          <w:rFonts w:asciiTheme="minorHAnsi" w:eastAsiaTheme="minorEastAsia" w:hAnsiTheme="minorHAnsi" w:cstheme="minorBidi"/>
          <w:noProof/>
          <w:sz w:val="22"/>
          <w:szCs w:val="22"/>
        </w:rPr>
      </w:pPr>
      <w:hyperlink w:anchor="_Toc45276908" w:history="1">
        <w:r w:rsidR="007F051A" w:rsidRPr="00AF31CE">
          <w:rPr>
            <w:rStyle w:val="Hyperlink"/>
            <w:rFonts w:ascii="Times New Roman" w:hAnsi="Times New Roman"/>
            <w:noProof/>
          </w:rPr>
          <w:t>4.2.2</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noProof/>
          </w:rPr>
          <w:t>Menu Utama</w:t>
        </w:r>
        <w:r w:rsidR="007F051A">
          <w:rPr>
            <w:noProof/>
            <w:webHidden/>
          </w:rPr>
          <w:tab/>
        </w:r>
        <w:r w:rsidR="007F051A">
          <w:rPr>
            <w:noProof/>
            <w:webHidden/>
          </w:rPr>
          <w:fldChar w:fldCharType="begin"/>
        </w:r>
        <w:r w:rsidR="007F051A">
          <w:rPr>
            <w:noProof/>
            <w:webHidden/>
          </w:rPr>
          <w:instrText xml:space="preserve"> PAGEREF _Toc45276908 \h </w:instrText>
        </w:r>
        <w:r w:rsidR="007F051A">
          <w:rPr>
            <w:noProof/>
            <w:webHidden/>
          </w:rPr>
        </w:r>
        <w:r w:rsidR="007F051A">
          <w:rPr>
            <w:noProof/>
            <w:webHidden/>
          </w:rPr>
          <w:fldChar w:fldCharType="separate"/>
        </w:r>
        <w:r w:rsidR="006A7004">
          <w:rPr>
            <w:noProof/>
            <w:webHidden/>
          </w:rPr>
          <w:t>70</w:t>
        </w:r>
        <w:r w:rsidR="007F051A">
          <w:rPr>
            <w:noProof/>
            <w:webHidden/>
          </w:rPr>
          <w:fldChar w:fldCharType="end"/>
        </w:r>
      </w:hyperlink>
    </w:p>
    <w:p w14:paraId="1B3B4E8F" w14:textId="77777777" w:rsidR="007F051A" w:rsidRDefault="00BF4764">
      <w:pPr>
        <w:pStyle w:val="TOC3"/>
        <w:tabs>
          <w:tab w:val="left" w:pos="1200"/>
          <w:tab w:val="right" w:leader="dot" w:pos="8686"/>
        </w:tabs>
        <w:rPr>
          <w:rFonts w:asciiTheme="minorHAnsi" w:eastAsiaTheme="minorEastAsia" w:hAnsiTheme="minorHAnsi" w:cstheme="minorBidi"/>
          <w:noProof/>
          <w:sz w:val="22"/>
          <w:szCs w:val="22"/>
        </w:rPr>
      </w:pPr>
      <w:hyperlink w:anchor="_Toc45276909" w:history="1">
        <w:r w:rsidR="007F051A" w:rsidRPr="00AF31CE">
          <w:rPr>
            <w:rStyle w:val="Hyperlink"/>
            <w:rFonts w:ascii="Times New Roman" w:hAnsi="Times New Roman"/>
            <w:noProof/>
          </w:rPr>
          <w:t>4.2.3</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noProof/>
          </w:rPr>
          <w:t>Kelola Kapal</w:t>
        </w:r>
        <w:r w:rsidR="007F051A">
          <w:rPr>
            <w:noProof/>
            <w:webHidden/>
          </w:rPr>
          <w:tab/>
        </w:r>
        <w:r w:rsidR="007F051A">
          <w:rPr>
            <w:noProof/>
            <w:webHidden/>
          </w:rPr>
          <w:fldChar w:fldCharType="begin"/>
        </w:r>
        <w:r w:rsidR="007F051A">
          <w:rPr>
            <w:noProof/>
            <w:webHidden/>
          </w:rPr>
          <w:instrText xml:space="preserve"> PAGEREF _Toc45276909 \h </w:instrText>
        </w:r>
        <w:r w:rsidR="007F051A">
          <w:rPr>
            <w:noProof/>
            <w:webHidden/>
          </w:rPr>
        </w:r>
        <w:r w:rsidR="007F051A">
          <w:rPr>
            <w:noProof/>
            <w:webHidden/>
          </w:rPr>
          <w:fldChar w:fldCharType="separate"/>
        </w:r>
        <w:r w:rsidR="006A7004">
          <w:rPr>
            <w:noProof/>
            <w:webHidden/>
          </w:rPr>
          <w:t>71</w:t>
        </w:r>
        <w:r w:rsidR="007F051A">
          <w:rPr>
            <w:noProof/>
            <w:webHidden/>
          </w:rPr>
          <w:fldChar w:fldCharType="end"/>
        </w:r>
      </w:hyperlink>
    </w:p>
    <w:p w14:paraId="4D4194B9" w14:textId="77777777" w:rsidR="007F051A" w:rsidRDefault="00BF4764">
      <w:pPr>
        <w:pStyle w:val="TOC3"/>
        <w:tabs>
          <w:tab w:val="left" w:pos="1200"/>
          <w:tab w:val="right" w:leader="dot" w:pos="8686"/>
        </w:tabs>
        <w:rPr>
          <w:rFonts w:asciiTheme="minorHAnsi" w:eastAsiaTheme="minorEastAsia" w:hAnsiTheme="minorHAnsi" w:cstheme="minorBidi"/>
          <w:noProof/>
          <w:sz w:val="22"/>
          <w:szCs w:val="22"/>
        </w:rPr>
      </w:pPr>
      <w:hyperlink w:anchor="_Toc45276910" w:history="1">
        <w:r w:rsidR="007F051A" w:rsidRPr="00AF31CE">
          <w:rPr>
            <w:rStyle w:val="Hyperlink"/>
            <w:rFonts w:ascii="Times New Roman" w:hAnsi="Times New Roman"/>
            <w:noProof/>
          </w:rPr>
          <w:t>4.2.4</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noProof/>
          </w:rPr>
          <w:t>Kelola Jadwal</w:t>
        </w:r>
        <w:r w:rsidR="007F051A">
          <w:rPr>
            <w:noProof/>
            <w:webHidden/>
          </w:rPr>
          <w:tab/>
        </w:r>
        <w:r w:rsidR="007F051A">
          <w:rPr>
            <w:noProof/>
            <w:webHidden/>
          </w:rPr>
          <w:fldChar w:fldCharType="begin"/>
        </w:r>
        <w:r w:rsidR="007F051A">
          <w:rPr>
            <w:noProof/>
            <w:webHidden/>
          </w:rPr>
          <w:instrText xml:space="preserve"> PAGEREF _Toc45276910 \h </w:instrText>
        </w:r>
        <w:r w:rsidR="007F051A">
          <w:rPr>
            <w:noProof/>
            <w:webHidden/>
          </w:rPr>
        </w:r>
        <w:r w:rsidR="007F051A">
          <w:rPr>
            <w:noProof/>
            <w:webHidden/>
          </w:rPr>
          <w:fldChar w:fldCharType="separate"/>
        </w:r>
        <w:r w:rsidR="006A7004">
          <w:rPr>
            <w:noProof/>
            <w:webHidden/>
          </w:rPr>
          <w:t>72</w:t>
        </w:r>
        <w:r w:rsidR="007F051A">
          <w:rPr>
            <w:noProof/>
            <w:webHidden/>
          </w:rPr>
          <w:fldChar w:fldCharType="end"/>
        </w:r>
      </w:hyperlink>
    </w:p>
    <w:p w14:paraId="67F34FB3" w14:textId="77777777" w:rsidR="007F051A" w:rsidRDefault="00BF4764">
      <w:pPr>
        <w:pStyle w:val="TOC3"/>
        <w:tabs>
          <w:tab w:val="left" w:pos="1200"/>
          <w:tab w:val="right" w:leader="dot" w:pos="8686"/>
        </w:tabs>
        <w:rPr>
          <w:rFonts w:asciiTheme="minorHAnsi" w:eastAsiaTheme="minorEastAsia" w:hAnsiTheme="minorHAnsi" w:cstheme="minorBidi"/>
          <w:noProof/>
          <w:sz w:val="22"/>
          <w:szCs w:val="22"/>
        </w:rPr>
      </w:pPr>
      <w:hyperlink w:anchor="_Toc45276911" w:history="1">
        <w:r w:rsidR="007F051A" w:rsidRPr="00AF31CE">
          <w:rPr>
            <w:rStyle w:val="Hyperlink"/>
            <w:rFonts w:ascii="Times New Roman" w:hAnsi="Times New Roman"/>
            <w:noProof/>
          </w:rPr>
          <w:t>4.2.5</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noProof/>
          </w:rPr>
          <w:t>Generate Jadwal</w:t>
        </w:r>
        <w:r w:rsidR="007F051A">
          <w:rPr>
            <w:noProof/>
            <w:webHidden/>
          </w:rPr>
          <w:tab/>
        </w:r>
        <w:r w:rsidR="007F051A">
          <w:rPr>
            <w:noProof/>
            <w:webHidden/>
          </w:rPr>
          <w:fldChar w:fldCharType="begin"/>
        </w:r>
        <w:r w:rsidR="007F051A">
          <w:rPr>
            <w:noProof/>
            <w:webHidden/>
          </w:rPr>
          <w:instrText xml:space="preserve"> PAGEREF _Toc45276911 \h </w:instrText>
        </w:r>
        <w:r w:rsidR="007F051A">
          <w:rPr>
            <w:noProof/>
            <w:webHidden/>
          </w:rPr>
        </w:r>
        <w:r w:rsidR="007F051A">
          <w:rPr>
            <w:noProof/>
            <w:webHidden/>
          </w:rPr>
          <w:fldChar w:fldCharType="separate"/>
        </w:r>
        <w:r w:rsidR="006A7004">
          <w:rPr>
            <w:noProof/>
            <w:webHidden/>
          </w:rPr>
          <w:t>73</w:t>
        </w:r>
        <w:r w:rsidR="007F051A">
          <w:rPr>
            <w:noProof/>
            <w:webHidden/>
          </w:rPr>
          <w:fldChar w:fldCharType="end"/>
        </w:r>
      </w:hyperlink>
    </w:p>
    <w:p w14:paraId="7C4585B4" w14:textId="77777777" w:rsidR="007F051A" w:rsidRDefault="00BF4764">
      <w:pPr>
        <w:pStyle w:val="TOC3"/>
        <w:tabs>
          <w:tab w:val="left" w:pos="1200"/>
          <w:tab w:val="right" w:leader="dot" w:pos="8686"/>
        </w:tabs>
        <w:rPr>
          <w:rFonts w:asciiTheme="minorHAnsi" w:eastAsiaTheme="minorEastAsia" w:hAnsiTheme="minorHAnsi" w:cstheme="minorBidi"/>
          <w:noProof/>
          <w:sz w:val="22"/>
          <w:szCs w:val="22"/>
        </w:rPr>
      </w:pPr>
      <w:hyperlink w:anchor="_Toc45276912" w:history="1">
        <w:r w:rsidR="007F051A" w:rsidRPr="00AF31CE">
          <w:rPr>
            <w:rStyle w:val="Hyperlink"/>
            <w:rFonts w:ascii="Times New Roman" w:hAnsi="Times New Roman"/>
            <w:noProof/>
          </w:rPr>
          <w:t>4.2.6</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noProof/>
          </w:rPr>
          <w:t>Kelola Wilayah</w:t>
        </w:r>
        <w:r w:rsidR="007F051A">
          <w:rPr>
            <w:noProof/>
            <w:webHidden/>
          </w:rPr>
          <w:tab/>
        </w:r>
        <w:r w:rsidR="007F051A">
          <w:rPr>
            <w:noProof/>
            <w:webHidden/>
          </w:rPr>
          <w:fldChar w:fldCharType="begin"/>
        </w:r>
        <w:r w:rsidR="007F051A">
          <w:rPr>
            <w:noProof/>
            <w:webHidden/>
          </w:rPr>
          <w:instrText xml:space="preserve"> PAGEREF _Toc45276912 \h </w:instrText>
        </w:r>
        <w:r w:rsidR="007F051A">
          <w:rPr>
            <w:noProof/>
            <w:webHidden/>
          </w:rPr>
        </w:r>
        <w:r w:rsidR="007F051A">
          <w:rPr>
            <w:noProof/>
            <w:webHidden/>
          </w:rPr>
          <w:fldChar w:fldCharType="separate"/>
        </w:r>
        <w:r w:rsidR="006A7004">
          <w:rPr>
            <w:noProof/>
            <w:webHidden/>
          </w:rPr>
          <w:t>74</w:t>
        </w:r>
        <w:r w:rsidR="007F051A">
          <w:rPr>
            <w:noProof/>
            <w:webHidden/>
          </w:rPr>
          <w:fldChar w:fldCharType="end"/>
        </w:r>
      </w:hyperlink>
    </w:p>
    <w:p w14:paraId="12273804" w14:textId="77777777" w:rsidR="007F051A" w:rsidRDefault="00BF4764">
      <w:pPr>
        <w:pStyle w:val="TOC3"/>
        <w:tabs>
          <w:tab w:val="left" w:pos="1200"/>
          <w:tab w:val="right" w:leader="dot" w:pos="8686"/>
        </w:tabs>
        <w:rPr>
          <w:rFonts w:asciiTheme="minorHAnsi" w:eastAsiaTheme="minorEastAsia" w:hAnsiTheme="minorHAnsi" w:cstheme="minorBidi"/>
          <w:noProof/>
          <w:sz w:val="22"/>
          <w:szCs w:val="22"/>
        </w:rPr>
      </w:pPr>
      <w:hyperlink w:anchor="_Toc45276913" w:history="1">
        <w:r w:rsidR="007F051A" w:rsidRPr="00AF31CE">
          <w:rPr>
            <w:rStyle w:val="Hyperlink"/>
            <w:rFonts w:ascii="Times New Roman" w:hAnsi="Times New Roman"/>
            <w:i/>
            <w:noProof/>
          </w:rPr>
          <w:t>4.2.7</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noProof/>
          </w:rPr>
          <w:t xml:space="preserve">Kode Program Pemodelan </w:t>
        </w:r>
        <w:r w:rsidR="007F051A" w:rsidRPr="00AF31CE">
          <w:rPr>
            <w:rStyle w:val="Hyperlink"/>
            <w:rFonts w:ascii="Times New Roman" w:hAnsi="Times New Roman"/>
            <w:i/>
            <w:noProof/>
          </w:rPr>
          <w:t xml:space="preserve">Backtracking </w:t>
        </w:r>
        <w:r w:rsidR="007F051A" w:rsidRPr="00AF31CE">
          <w:rPr>
            <w:rStyle w:val="Hyperlink"/>
            <w:rFonts w:ascii="Times New Roman" w:hAnsi="Times New Roman"/>
            <w:i/>
            <w:iCs/>
            <w:noProof/>
          </w:rPr>
          <w:t>Constraint Satisfaction Problem</w:t>
        </w:r>
        <w:r w:rsidR="007F051A" w:rsidRPr="00AF31CE">
          <w:rPr>
            <w:rStyle w:val="Hyperlink"/>
            <w:rFonts w:ascii="Times New Roman" w:hAnsi="Times New Roman"/>
            <w:i/>
            <w:noProof/>
          </w:rPr>
          <w:t xml:space="preserve"> (CSP)</w:t>
        </w:r>
        <w:r w:rsidR="007F051A">
          <w:rPr>
            <w:noProof/>
            <w:webHidden/>
          </w:rPr>
          <w:tab/>
        </w:r>
        <w:r w:rsidR="007F051A">
          <w:rPr>
            <w:noProof/>
            <w:webHidden/>
          </w:rPr>
          <w:fldChar w:fldCharType="begin"/>
        </w:r>
        <w:r w:rsidR="007F051A">
          <w:rPr>
            <w:noProof/>
            <w:webHidden/>
          </w:rPr>
          <w:instrText xml:space="preserve"> PAGEREF _Toc45276913 \h </w:instrText>
        </w:r>
        <w:r w:rsidR="007F051A">
          <w:rPr>
            <w:noProof/>
            <w:webHidden/>
          </w:rPr>
        </w:r>
        <w:r w:rsidR="007F051A">
          <w:rPr>
            <w:noProof/>
            <w:webHidden/>
          </w:rPr>
          <w:fldChar w:fldCharType="separate"/>
        </w:r>
        <w:r w:rsidR="006A7004">
          <w:rPr>
            <w:noProof/>
            <w:webHidden/>
          </w:rPr>
          <w:t>75</w:t>
        </w:r>
        <w:r w:rsidR="007F051A">
          <w:rPr>
            <w:noProof/>
            <w:webHidden/>
          </w:rPr>
          <w:fldChar w:fldCharType="end"/>
        </w:r>
      </w:hyperlink>
    </w:p>
    <w:p w14:paraId="059C9B0B" w14:textId="77777777" w:rsidR="007F051A" w:rsidRDefault="00BF4764">
      <w:pPr>
        <w:pStyle w:val="TOC3"/>
        <w:tabs>
          <w:tab w:val="left" w:pos="1200"/>
          <w:tab w:val="right" w:leader="dot" w:pos="8686"/>
        </w:tabs>
        <w:rPr>
          <w:rFonts w:asciiTheme="minorHAnsi" w:eastAsiaTheme="minorEastAsia" w:hAnsiTheme="minorHAnsi" w:cstheme="minorBidi"/>
          <w:noProof/>
          <w:sz w:val="22"/>
          <w:szCs w:val="22"/>
        </w:rPr>
      </w:pPr>
      <w:hyperlink w:anchor="_Toc45276914" w:history="1">
        <w:r w:rsidR="007F051A" w:rsidRPr="00AF31CE">
          <w:rPr>
            <w:rStyle w:val="Hyperlink"/>
            <w:rFonts w:ascii="Times New Roman" w:hAnsi="Times New Roman"/>
            <w:i/>
            <w:noProof/>
          </w:rPr>
          <w:t>4.2.8</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noProof/>
          </w:rPr>
          <w:t xml:space="preserve">Algoritme </w:t>
        </w:r>
        <w:r w:rsidR="007F051A" w:rsidRPr="00AF31CE">
          <w:rPr>
            <w:rStyle w:val="Hyperlink"/>
            <w:rFonts w:ascii="Times New Roman" w:hAnsi="Times New Roman"/>
            <w:i/>
            <w:noProof/>
          </w:rPr>
          <w:t>Steepest Hill Climbing</w:t>
        </w:r>
        <w:r w:rsidR="007F051A">
          <w:rPr>
            <w:noProof/>
            <w:webHidden/>
          </w:rPr>
          <w:tab/>
        </w:r>
        <w:r w:rsidR="007F051A">
          <w:rPr>
            <w:noProof/>
            <w:webHidden/>
          </w:rPr>
          <w:fldChar w:fldCharType="begin"/>
        </w:r>
        <w:r w:rsidR="007F051A">
          <w:rPr>
            <w:noProof/>
            <w:webHidden/>
          </w:rPr>
          <w:instrText xml:space="preserve"> PAGEREF _Toc45276914 \h </w:instrText>
        </w:r>
        <w:r w:rsidR="007F051A">
          <w:rPr>
            <w:noProof/>
            <w:webHidden/>
          </w:rPr>
        </w:r>
        <w:r w:rsidR="007F051A">
          <w:rPr>
            <w:noProof/>
            <w:webHidden/>
          </w:rPr>
          <w:fldChar w:fldCharType="separate"/>
        </w:r>
        <w:r w:rsidR="006A7004">
          <w:rPr>
            <w:noProof/>
            <w:webHidden/>
          </w:rPr>
          <w:t>76</w:t>
        </w:r>
        <w:r w:rsidR="007F051A">
          <w:rPr>
            <w:noProof/>
            <w:webHidden/>
          </w:rPr>
          <w:fldChar w:fldCharType="end"/>
        </w:r>
      </w:hyperlink>
    </w:p>
    <w:p w14:paraId="63F4A134"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915" w:history="1">
        <w:r w:rsidR="007F051A" w:rsidRPr="00AF31CE">
          <w:rPr>
            <w:rStyle w:val="Hyperlink"/>
            <w:rFonts w:ascii="Times New Roman" w:hAnsi="Times New Roman"/>
          </w:rPr>
          <w:t>4.3</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Testing</w:t>
        </w:r>
        <w:r w:rsidR="007F051A">
          <w:rPr>
            <w:webHidden/>
          </w:rPr>
          <w:tab/>
        </w:r>
        <w:r w:rsidR="007F051A">
          <w:rPr>
            <w:webHidden/>
          </w:rPr>
          <w:fldChar w:fldCharType="begin"/>
        </w:r>
        <w:r w:rsidR="007F051A">
          <w:rPr>
            <w:webHidden/>
          </w:rPr>
          <w:instrText xml:space="preserve"> PAGEREF _Toc45276915 \h </w:instrText>
        </w:r>
        <w:r w:rsidR="007F051A">
          <w:rPr>
            <w:webHidden/>
          </w:rPr>
        </w:r>
        <w:r w:rsidR="007F051A">
          <w:rPr>
            <w:webHidden/>
          </w:rPr>
          <w:fldChar w:fldCharType="separate"/>
        </w:r>
        <w:r w:rsidR="006A7004">
          <w:rPr>
            <w:webHidden/>
          </w:rPr>
          <w:t>76</w:t>
        </w:r>
        <w:r w:rsidR="007F051A">
          <w:rPr>
            <w:webHidden/>
          </w:rPr>
          <w:fldChar w:fldCharType="end"/>
        </w:r>
      </w:hyperlink>
    </w:p>
    <w:p w14:paraId="3AD9282D" w14:textId="77777777" w:rsidR="007F051A" w:rsidRDefault="00BF4764">
      <w:pPr>
        <w:pStyle w:val="TOC3"/>
        <w:tabs>
          <w:tab w:val="left" w:pos="1200"/>
          <w:tab w:val="right" w:leader="dot" w:pos="8686"/>
        </w:tabs>
        <w:rPr>
          <w:rFonts w:asciiTheme="minorHAnsi" w:eastAsiaTheme="minorEastAsia" w:hAnsiTheme="minorHAnsi" w:cstheme="minorBidi"/>
          <w:noProof/>
          <w:sz w:val="22"/>
          <w:szCs w:val="22"/>
        </w:rPr>
      </w:pPr>
      <w:hyperlink w:anchor="_Toc45276916" w:history="1">
        <w:r w:rsidR="007F051A" w:rsidRPr="00AF31CE">
          <w:rPr>
            <w:rStyle w:val="Hyperlink"/>
            <w:rFonts w:ascii="Times New Roman" w:hAnsi="Times New Roman"/>
            <w:noProof/>
          </w:rPr>
          <w:t>4.3.1</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noProof/>
          </w:rPr>
          <w:t>Metode Test</w:t>
        </w:r>
        <w:r w:rsidR="007F051A">
          <w:rPr>
            <w:noProof/>
            <w:webHidden/>
          </w:rPr>
          <w:tab/>
        </w:r>
        <w:r w:rsidR="007F051A">
          <w:rPr>
            <w:noProof/>
            <w:webHidden/>
          </w:rPr>
          <w:fldChar w:fldCharType="begin"/>
        </w:r>
        <w:r w:rsidR="007F051A">
          <w:rPr>
            <w:noProof/>
            <w:webHidden/>
          </w:rPr>
          <w:instrText xml:space="preserve"> PAGEREF _Toc45276916 \h </w:instrText>
        </w:r>
        <w:r w:rsidR="007F051A">
          <w:rPr>
            <w:noProof/>
            <w:webHidden/>
          </w:rPr>
        </w:r>
        <w:r w:rsidR="007F051A">
          <w:rPr>
            <w:noProof/>
            <w:webHidden/>
          </w:rPr>
          <w:fldChar w:fldCharType="separate"/>
        </w:r>
        <w:r w:rsidR="006A7004">
          <w:rPr>
            <w:noProof/>
            <w:webHidden/>
          </w:rPr>
          <w:t>76</w:t>
        </w:r>
        <w:r w:rsidR="007F051A">
          <w:rPr>
            <w:noProof/>
            <w:webHidden/>
          </w:rPr>
          <w:fldChar w:fldCharType="end"/>
        </w:r>
      </w:hyperlink>
    </w:p>
    <w:p w14:paraId="37E7097C" w14:textId="77777777" w:rsidR="007F051A" w:rsidRDefault="00BF4764">
      <w:pPr>
        <w:pStyle w:val="TOC3"/>
        <w:tabs>
          <w:tab w:val="left" w:pos="1200"/>
          <w:tab w:val="right" w:leader="dot" w:pos="8686"/>
        </w:tabs>
        <w:rPr>
          <w:rFonts w:asciiTheme="minorHAnsi" w:eastAsiaTheme="minorEastAsia" w:hAnsiTheme="minorHAnsi" w:cstheme="minorBidi"/>
          <w:noProof/>
          <w:sz w:val="22"/>
          <w:szCs w:val="22"/>
        </w:rPr>
      </w:pPr>
      <w:hyperlink w:anchor="_Toc45276917" w:history="1">
        <w:r w:rsidR="007F051A" w:rsidRPr="00AF31CE">
          <w:rPr>
            <w:rStyle w:val="Hyperlink"/>
            <w:rFonts w:ascii="Times New Roman" w:hAnsi="Times New Roman"/>
            <w:noProof/>
          </w:rPr>
          <w:t>4.3.2</w:t>
        </w:r>
        <w:r w:rsidR="007F051A">
          <w:rPr>
            <w:rFonts w:asciiTheme="minorHAnsi" w:eastAsiaTheme="minorEastAsia" w:hAnsiTheme="minorHAnsi" w:cstheme="minorBidi"/>
            <w:noProof/>
            <w:sz w:val="22"/>
            <w:szCs w:val="22"/>
          </w:rPr>
          <w:tab/>
        </w:r>
        <w:r w:rsidR="007F051A" w:rsidRPr="00AF31CE">
          <w:rPr>
            <w:rStyle w:val="Hyperlink"/>
            <w:rFonts w:ascii="Times New Roman" w:hAnsi="Times New Roman"/>
            <w:noProof/>
          </w:rPr>
          <w:t>Tujuan Pengujian</w:t>
        </w:r>
        <w:r w:rsidR="007F051A">
          <w:rPr>
            <w:noProof/>
            <w:webHidden/>
          </w:rPr>
          <w:tab/>
        </w:r>
        <w:r w:rsidR="007F051A">
          <w:rPr>
            <w:noProof/>
            <w:webHidden/>
          </w:rPr>
          <w:fldChar w:fldCharType="begin"/>
        </w:r>
        <w:r w:rsidR="007F051A">
          <w:rPr>
            <w:noProof/>
            <w:webHidden/>
          </w:rPr>
          <w:instrText xml:space="preserve"> PAGEREF _Toc45276917 \h </w:instrText>
        </w:r>
        <w:r w:rsidR="007F051A">
          <w:rPr>
            <w:noProof/>
            <w:webHidden/>
          </w:rPr>
        </w:r>
        <w:r w:rsidR="007F051A">
          <w:rPr>
            <w:noProof/>
            <w:webHidden/>
          </w:rPr>
          <w:fldChar w:fldCharType="separate"/>
        </w:r>
        <w:r w:rsidR="006A7004">
          <w:rPr>
            <w:noProof/>
            <w:webHidden/>
          </w:rPr>
          <w:t>77</w:t>
        </w:r>
        <w:r w:rsidR="007F051A">
          <w:rPr>
            <w:noProof/>
            <w:webHidden/>
          </w:rPr>
          <w:fldChar w:fldCharType="end"/>
        </w:r>
      </w:hyperlink>
    </w:p>
    <w:p w14:paraId="3563AA4C" w14:textId="77777777" w:rsidR="007F051A" w:rsidRDefault="00BF4764">
      <w:pPr>
        <w:pStyle w:val="TOC3"/>
        <w:tabs>
          <w:tab w:val="right" w:leader="dot" w:pos="8686"/>
        </w:tabs>
        <w:rPr>
          <w:rFonts w:asciiTheme="minorHAnsi" w:eastAsiaTheme="minorEastAsia" w:hAnsiTheme="minorHAnsi" w:cstheme="minorBidi"/>
          <w:noProof/>
          <w:sz w:val="22"/>
          <w:szCs w:val="22"/>
        </w:rPr>
      </w:pPr>
      <w:hyperlink w:anchor="_Toc45276918" w:history="1">
        <w:r w:rsidR="007F051A" w:rsidRPr="00AF31CE">
          <w:rPr>
            <w:rStyle w:val="Hyperlink"/>
            <w:rFonts w:ascii="Times New Roman" w:hAnsi="Times New Roman"/>
            <w:noProof/>
          </w:rPr>
          <w:t>4.3.3.</w:t>
        </w:r>
        <w:r w:rsidR="007F051A" w:rsidRPr="00AF31CE">
          <w:rPr>
            <w:rStyle w:val="Hyperlink"/>
            <w:rFonts w:ascii="Times New Roman" w:eastAsia="Arial" w:hAnsi="Times New Roman"/>
            <w:noProof/>
          </w:rPr>
          <w:t xml:space="preserve"> </w:t>
        </w:r>
        <w:r w:rsidR="007F051A" w:rsidRPr="00AF31CE">
          <w:rPr>
            <w:rStyle w:val="Hyperlink"/>
            <w:rFonts w:ascii="Times New Roman" w:hAnsi="Times New Roman"/>
            <w:noProof/>
          </w:rPr>
          <w:t>Test Plan</w:t>
        </w:r>
        <w:r w:rsidR="007F051A">
          <w:rPr>
            <w:noProof/>
            <w:webHidden/>
          </w:rPr>
          <w:tab/>
        </w:r>
        <w:r w:rsidR="007F051A">
          <w:rPr>
            <w:noProof/>
            <w:webHidden/>
          </w:rPr>
          <w:fldChar w:fldCharType="begin"/>
        </w:r>
        <w:r w:rsidR="007F051A">
          <w:rPr>
            <w:noProof/>
            <w:webHidden/>
          </w:rPr>
          <w:instrText xml:space="preserve"> PAGEREF _Toc45276918 \h </w:instrText>
        </w:r>
        <w:r w:rsidR="007F051A">
          <w:rPr>
            <w:noProof/>
            <w:webHidden/>
          </w:rPr>
        </w:r>
        <w:r w:rsidR="007F051A">
          <w:rPr>
            <w:noProof/>
            <w:webHidden/>
          </w:rPr>
          <w:fldChar w:fldCharType="separate"/>
        </w:r>
        <w:r w:rsidR="006A7004">
          <w:rPr>
            <w:noProof/>
            <w:webHidden/>
          </w:rPr>
          <w:t>77</w:t>
        </w:r>
        <w:r w:rsidR="007F051A">
          <w:rPr>
            <w:noProof/>
            <w:webHidden/>
          </w:rPr>
          <w:fldChar w:fldCharType="end"/>
        </w:r>
      </w:hyperlink>
    </w:p>
    <w:p w14:paraId="4B88EDB1" w14:textId="77777777" w:rsidR="007F051A" w:rsidRDefault="00BF4764">
      <w:pPr>
        <w:pStyle w:val="TOC1"/>
        <w:tabs>
          <w:tab w:val="right" w:leader="dot" w:pos="8686"/>
        </w:tabs>
        <w:rPr>
          <w:rFonts w:asciiTheme="minorHAnsi" w:eastAsiaTheme="minorEastAsia" w:hAnsiTheme="minorHAnsi" w:cstheme="minorBidi"/>
          <w:noProof/>
          <w:sz w:val="22"/>
          <w:szCs w:val="22"/>
        </w:rPr>
      </w:pPr>
      <w:hyperlink w:anchor="_Toc45276919" w:history="1">
        <w:r w:rsidR="007F051A" w:rsidRPr="00AF31CE">
          <w:rPr>
            <w:rStyle w:val="Hyperlink"/>
            <w:rFonts w:ascii="Times New Roman" w:hAnsi="Times New Roman"/>
            <w:noProof/>
          </w:rPr>
          <w:t>BAB V HASIL DAN PEMBAHASAN</w:t>
        </w:r>
        <w:r w:rsidR="007F051A">
          <w:rPr>
            <w:noProof/>
            <w:webHidden/>
          </w:rPr>
          <w:tab/>
        </w:r>
        <w:r w:rsidR="007F051A">
          <w:rPr>
            <w:noProof/>
            <w:webHidden/>
          </w:rPr>
          <w:fldChar w:fldCharType="begin"/>
        </w:r>
        <w:r w:rsidR="007F051A">
          <w:rPr>
            <w:noProof/>
            <w:webHidden/>
          </w:rPr>
          <w:instrText xml:space="preserve"> PAGEREF _Toc45276919 \h </w:instrText>
        </w:r>
        <w:r w:rsidR="007F051A">
          <w:rPr>
            <w:noProof/>
            <w:webHidden/>
          </w:rPr>
        </w:r>
        <w:r w:rsidR="007F051A">
          <w:rPr>
            <w:noProof/>
            <w:webHidden/>
          </w:rPr>
          <w:fldChar w:fldCharType="separate"/>
        </w:r>
        <w:r w:rsidR="006A7004">
          <w:rPr>
            <w:noProof/>
            <w:webHidden/>
          </w:rPr>
          <w:t>82</w:t>
        </w:r>
        <w:r w:rsidR="007F051A">
          <w:rPr>
            <w:noProof/>
            <w:webHidden/>
          </w:rPr>
          <w:fldChar w:fldCharType="end"/>
        </w:r>
      </w:hyperlink>
    </w:p>
    <w:p w14:paraId="5F136F19"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920" w:history="1">
        <w:r w:rsidR="007F051A" w:rsidRPr="00AF31CE">
          <w:rPr>
            <w:rStyle w:val="Hyperlink"/>
            <w:rFonts w:ascii="Times New Roman" w:hAnsi="Times New Roman"/>
          </w:rPr>
          <w:t>5.1</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Hasil Jadwal</w:t>
        </w:r>
        <w:r w:rsidR="007F051A">
          <w:rPr>
            <w:webHidden/>
          </w:rPr>
          <w:tab/>
        </w:r>
        <w:r w:rsidR="007F051A">
          <w:rPr>
            <w:webHidden/>
          </w:rPr>
          <w:fldChar w:fldCharType="begin"/>
        </w:r>
        <w:r w:rsidR="007F051A">
          <w:rPr>
            <w:webHidden/>
          </w:rPr>
          <w:instrText xml:space="preserve"> PAGEREF _Toc45276920 \h </w:instrText>
        </w:r>
        <w:r w:rsidR="007F051A">
          <w:rPr>
            <w:webHidden/>
          </w:rPr>
        </w:r>
        <w:r w:rsidR="007F051A">
          <w:rPr>
            <w:webHidden/>
          </w:rPr>
          <w:fldChar w:fldCharType="separate"/>
        </w:r>
        <w:r w:rsidR="006A7004">
          <w:rPr>
            <w:webHidden/>
          </w:rPr>
          <w:t>82</w:t>
        </w:r>
        <w:r w:rsidR="007F051A">
          <w:rPr>
            <w:webHidden/>
          </w:rPr>
          <w:fldChar w:fldCharType="end"/>
        </w:r>
      </w:hyperlink>
    </w:p>
    <w:p w14:paraId="0799FD15"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921" w:history="1">
        <w:r w:rsidR="007F051A" w:rsidRPr="00AF31CE">
          <w:rPr>
            <w:rStyle w:val="Hyperlink"/>
            <w:rFonts w:ascii="Times New Roman" w:hAnsi="Times New Roman"/>
          </w:rPr>
          <w:t>5.2</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Hasil Penjadwalan Kapal</w:t>
        </w:r>
        <w:r w:rsidR="007F051A">
          <w:rPr>
            <w:webHidden/>
          </w:rPr>
          <w:tab/>
        </w:r>
        <w:r w:rsidR="007F051A">
          <w:rPr>
            <w:webHidden/>
          </w:rPr>
          <w:fldChar w:fldCharType="begin"/>
        </w:r>
        <w:r w:rsidR="007F051A">
          <w:rPr>
            <w:webHidden/>
          </w:rPr>
          <w:instrText xml:space="preserve"> PAGEREF _Toc45276921 \h </w:instrText>
        </w:r>
        <w:r w:rsidR="007F051A">
          <w:rPr>
            <w:webHidden/>
          </w:rPr>
        </w:r>
        <w:r w:rsidR="007F051A">
          <w:rPr>
            <w:webHidden/>
          </w:rPr>
          <w:fldChar w:fldCharType="separate"/>
        </w:r>
        <w:r w:rsidR="006A7004">
          <w:rPr>
            <w:webHidden/>
          </w:rPr>
          <w:t>82</w:t>
        </w:r>
        <w:r w:rsidR="007F051A">
          <w:rPr>
            <w:webHidden/>
          </w:rPr>
          <w:fldChar w:fldCharType="end"/>
        </w:r>
      </w:hyperlink>
    </w:p>
    <w:p w14:paraId="398ED0CB"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922" w:history="1">
        <w:r w:rsidR="007F051A" w:rsidRPr="00AF31CE">
          <w:rPr>
            <w:rStyle w:val="Hyperlink"/>
            <w:rFonts w:ascii="Times New Roman" w:hAnsi="Times New Roman"/>
          </w:rPr>
          <w:t>5.3</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 xml:space="preserve">Hasil Generate Jadwal Menggunakan Algoritme </w:t>
        </w:r>
        <w:r w:rsidR="007F051A" w:rsidRPr="00AF31CE">
          <w:rPr>
            <w:rStyle w:val="Hyperlink"/>
            <w:rFonts w:ascii="Times New Roman" w:hAnsi="Times New Roman"/>
            <w:i/>
          </w:rPr>
          <w:t>Steepest Hill Climbing</w:t>
        </w:r>
        <w:r w:rsidR="007F051A">
          <w:rPr>
            <w:webHidden/>
          </w:rPr>
          <w:tab/>
        </w:r>
        <w:r w:rsidR="007F051A">
          <w:rPr>
            <w:webHidden/>
          </w:rPr>
          <w:fldChar w:fldCharType="begin"/>
        </w:r>
        <w:r w:rsidR="007F051A">
          <w:rPr>
            <w:webHidden/>
          </w:rPr>
          <w:instrText xml:space="preserve"> PAGEREF _Toc45276922 \h </w:instrText>
        </w:r>
        <w:r w:rsidR="007F051A">
          <w:rPr>
            <w:webHidden/>
          </w:rPr>
        </w:r>
        <w:r w:rsidR="007F051A">
          <w:rPr>
            <w:webHidden/>
          </w:rPr>
          <w:fldChar w:fldCharType="separate"/>
        </w:r>
        <w:r w:rsidR="006A7004">
          <w:rPr>
            <w:webHidden/>
          </w:rPr>
          <w:t>83</w:t>
        </w:r>
        <w:r w:rsidR="007F051A">
          <w:rPr>
            <w:webHidden/>
          </w:rPr>
          <w:fldChar w:fldCharType="end"/>
        </w:r>
      </w:hyperlink>
    </w:p>
    <w:p w14:paraId="36ECBE22" w14:textId="77777777" w:rsidR="007F051A" w:rsidRDefault="00BF4764">
      <w:pPr>
        <w:pStyle w:val="TOC1"/>
        <w:tabs>
          <w:tab w:val="right" w:leader="dot" w:pos="8686"/>
        </w:tabs>
        <w:rPr>
          <w:rFonts w:asciiTheme="minorHAnsi" w:eastAsiaTheme="minorEastAsia" w:hAnsiTheme="minorHAnsi" w:cstheme="minorBidi"/>
          <w:noProof/>
          <w:sz w:val="22"/>
          <w:szCs w:val="22"/>
        </w:rPr>
      </w:pPr>
      <w:hyperlink w:anchor="_Toc45276923" w:history="1">
        <w:r w:rsidR="007F051A" w:rsidRPr="00AF31CE">
          <w:rPr>
            <w:rStyle w:val="Hyperlink"/>
            <w:rFonts w:ascii="Times New Roman" w:hAnsi="Times New Roman"/>
            <w:noProof/>
          </w:rPr>
          <w:t>BAB VI KESIMPULAN dan SARAN</w:t>
        </w:r>
        <w:r w:rsidR="007F051A">
          <w:rPr>
            <w:noProof/>
            <w:webHidden/>
          </w:rPr>
          <w:tab/>
        </w:r>
        <w:r w:rsidR="007F051A">
          <w:rPr>
            <w:noProof/>
            <w:webHidden/>
          </w:rPr>
          <w:fldChar w:fldCharType="begin"/>
        </w:r>
        <w:r w:rsidR="007F051A">
          <w:rPr>
            <w:noProof/>
            <w:webHidden/>
          </w:rPr>
          <w:instrText xml:space="preserve"> PAGEREF _Toc45276923 \h </w:instrText>
        </w:r>
        <w:r w:rsidR="007F051A">
          <w:rPr>
            <w:noProof/>
            <w:webHidden/>
          </w:rPr>
        </w:r>
        <w:r w:rsidR="007F051A">
          <w:rPr>
            <w:noProof/>
            <w:webHidden/>
          </w:rPr>
          <w:fldChar w:fldCharType="separate"/>
        </w:r>
        <w:r w:rsidR="006A7004">
          <w:rPr>
            <w:noProof/>
            <w:webHidden/>
          </w:rPr>
          <w:t>86</w:t>
        </w:r>
        <w:r w:rsidR="007F051A">
          <w:rPr>
            <w:noProof/>
            <w:webHidden/>
          </w:rPr>
          <w:fldChar w:fldCharType="end"/>
        </w:r>
      </w:hyperlink>
    </w:p>
    <w:p w14:paraId="3346F5A5"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924" w:history="1">
        <w:r w:rsidR="007F051A" w:rsidRPr="00AF31CE">
          <w:rPr>
            <w:rStyle w:val="Hyperlink"/>
            <w:rFonts w:ascii="Times New Roman" w:hAnsi="Times New Roman"/>
          </w:rPr>
          <w:t>6.1</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Kesimpulan</w:t>
        </w:r>
        <w:r w:rsidR="007F051A">
          <w:rPr>
            <w:webHidden/>
          </w:rPr>
          <w:tab/>
        </w:r>
        <w:r w:rsidR="007F051A">
          <w:rPr>
            <w:webHidden/>
          </w:rPr>
          <w:fldChar w:fldCharType="begin"/>
        </w:r>
        <w:r w:rsidR="007F051A">
          <w:rPr>
            <w:webHidden/>
          </w:rPr>
          <w:instrText xml:space="preserve"> PAGEREF _Toc45276924 \h </w:instrText>
        </w:r>
        <w:r w:rsidR="007F051A">
          <w:rPr>
            <w:webHidden/>
          </w:rPr>
        </w:r>
        <w:r w:rsidR="007F051A">
          <w:rPr>
            <w:webHidden/>
          </w:rPr>
          <w:fldChar w:fldCharType="separate"/>
        </w:r>
        <w:r w:rsidR="006A7004">
          <w:rPr>
            <w:webHidden/>
          </w:rPr>
          <w:t>86</w:t>
        </w:r>
        <w:r w:rsidR="007F051A">
          <w:rPr>
            <w:webHidden/>
          </w:rPr>
          <w:fldChar w:fldCharType="end"/>
        </w:r>
      </w:hyperlink>
    </w:p>
    <w:p w14:paraId="444A85DF" w14:textId="77777777" w:rsidR="007F051A" w:rsidRDefault="00BF4764">
      <w:pPr>
        <w:pStyle w:val="TOC2"/>
        <w:tabs>
          <w:tab w:val="left" w:pos="720"/>
          <w:tab w:val="right" w:leader="dot" w:pos="8686"/>
        </w:tabs>
        <w:rPr>
          <w:rFonts w:asciiTheme="minorHAnsi" w:eastAsiaTheme="minorEastAsia" w:hAnsiTheme="minorHAnsi" w:cstheme="minorBidi"/>
          <w:sz w:val="22"/>
          <w:szCs w:val="22"/>
        </w:rPr>
      </w:pPr>
      <w:hyperlink w:anchor="_Toc45276925" w:history="1">
        <w:r w:rsidR="007F051A" w:rsidRPr="00AF31CE">
          <w:rPr>
            <w:rStyle w:val="Hyperlink"/>
            <w:rFonts w:ascii="Times New Roman" w:hAnsi="Times New Roman"/>
          </w:rPr>
          <w:t>6.2</w:t>
        </w:r>
        <w:r w:rsidR="007F051A">
          <w:rPr>
            <w:rFonts w:asciiTheme="minorHAnsi" w:eastAsiaTheme="minorEastAsia" w:hAnsiTheme="minorHAnsi" w:cstheme="minorBidi"/>
            <w:sz w:val="22"/>
            <w:szCs w:val="22"/>
          </w:rPr>
          <w:tab/>
        </w:r>
        <w:r w:rsidR="007F051A" w:rsidRPr="00AF31CE">
          <w:rPr>
            <w:rStyle w:val="Hyperlink"/>
            <w:rFonts w:ascii="Times New Roman" w:hAnsi="Times New Roman"/>
          </w:rPr>
          <w:t>Saran</w:t>
        </w:r>
        <w:r w:rsidR="007F051A">
          <w:rPr>
            <w:webHidden/>
          </w:rPr>
          <w:tab/>
        </w:r>
        <w:r w:rsidR="007F051A">
          <w:rPr>
            <w:webHidden/>
          </w:rPr>
          <w:fldChar w:fldCharType="begin"/>
        </w:r>
        <w:r w:rsidR="007F051A">
          <w:rPr>
            <w:webHidden/>
          </w:rPr>
          <w:instrText xml:space="preserve"> PAGEREF _Toc45276925 \h </w:instrText>
        </w:r>
        <w:r w:rsidR="007F051A">
          <w:rPr>
            <w:webHidden/>
          </w:rPr>
        </w:r>
        <w:r w:rsidR="007F051A">
          <w:rPr>
            <w:webHidden/>
          </w:rPr>
          <w:fldChar w:fldCharType="separate"/>
        </w:r>
        <w:r w:rsidR="006A7004">
          <w:rPr>
            <w:webHidden/>
          </w:rPr>
          <w:t>86</w:t>
        </w:r>
        <w:r w:rsidR="007F051A">
          <w:rPr>
            <w:webHidden/>
          </w:rPr>
          <w:fldChar w:fldCharType="end"/>
        </w:r>
      </w:hyperlink>
    </w:p>
    <w:p w14:paraId="79FE8810" w14:textId="77777777" w:rsidR="007F051A" w:rsidRDefault="00BF4764">
      <w:pPr>
        <w:pStyle w:val="TOC1"/>
        <w:tabs>
          <w:tab w:val="right" w:leader="dot" w:pos="8686"/>
        </w:tabs>
        <w:rPr>
          <w:rFonts w:asciiTheme="minorHAnsi" w:eastAsiaTheme="minorEastAsia" w:hAnsiTheme="minorHAnsi" w:cstheme="minorBidi"/>
          <w:noProof/>
          <w:sz w:val="22"/>
          <w:szCs w:val="22"/>
        </w:rPr>
      </w:pPr>
      <w:hyperlink w:anchor="_Toc45276926" w:history="1">
        <w:r w:rsidR="007F051A" w:rsidRPr="00AF31CE">
          <w:rPr>
            <w:rStyle w:val="Hyperlink"/>
            <w:rFonts w:ascii="Times New Roman" w:hAnsi="Times New Roman"/>
            <w:noProof/>
          </w:rPr>
          <w:t>DAFTAR PUSTAKA</w:t>
        </w:r>
        <w:r w:rsidR="007F051A">
          <w:rPr>
            <w:noProof/>
            <w:webHidden/>
          </w:rPr>
          <w:tab/>
        </w:r>
        <w:r w:rsidR="007F051A">
          <w:rPr>
            <w:noProof/>
            <w:webHidden/>
          </w:rPr>
          <w:fldChar w:fldCharType="begin"/>
        </w:r>
        <w:r w:rsidR="007F051A">
          <w:rPr>
            <w:noProof/>
            <w:webHidden/>
          </w:rPr>
          <w:instrText xml:space="preserve"> PAGEREF _Toc45276926 \h </w:instrText>
        </w:r>
        <w:r w:rsidR="007F051A">
          <w:rPr>
            <w:noProof/>
            <w:webHidden/>
          </w:rPr>
        </w:r>
        <w:r w:rsidR="007F051A">
          <w:rPr>
            <w:noProof/>
            <w:webHidden/>
          </w:rPr>
          <w:fldChar w:fldCharType="separate"/>
        </w:r>
        <w:r w:rsidR="006A7004">
          <w:rPr>
            <w:noProof/>
            <w:webHidden/>
          </w:rPr>
          <w:t>87</w:t>
        </w:r>
        <w:r w:rsidR="007F051A">
          <w:rPr>
            <w:noProof/>
            <w:webHidden/>
          </w:rPr>
          <w:fldChar w:fldCharType="end"/>
        </w:r>
      </w:hyperlink>
    </w:p>
    <w:p w14:paraId="34B6B5AA" w14:textId="77777777" w:rsidR="007F051A" w:rsidRDefault="00BF4764">
      <w:pPr>
        <w:pStyle w:val="TOC1"/>
        <w:tabs>
          <w:tab w:val="right" w:leader="dot" w:pos="8686"/>
        </w:tabs>
        <w:rPr>
          <w:rFonts w:asciiTheme="minorHAnsi" w:eastAsiaTheme="minorEastAsia" w:hAnsiTheme="minorHAnsi" w:cstheme="minorBidi"/>
          <w:noProof/>
          <w:sz w:val="22"/>
          <w:szCs w:val="22"/>
        </w:rPr>
      </w:pPr>
      <w:hyperlink w:anchor="_Toc45276927" w:history="1">
        <w:r w:rsidR="007F051A" w:rsidRPr="00AF31CE">
          <w:rPr>
            <w:rStyle w:val="Hyperlink"/>
            <w:rFonts w:ascii="Times New Roman" w:hAnsi="Times New Roman"/>
            <w:noProof/>
          </w:rPr>
          <w:t>LAMPIRAN</w:t>
        </w:r>
        <w:r w:rsidR="007F051A">
          <w:rPr>
            <w:noProof/>
            <w:webHidden/>
          </w:rPr>
          <w:tab/>
        </w:r>
        <w:r w:rsidR="007F051A">
          <w:rPr>
            <w:noProof/>
            <w:webHidden/>
          </w:rPr>
          <w:fldChar w:fldCharType="begin"/>
        </w:r>
        <w:r w:rsidR="007F051A">
          <w:rPr>
            <w:noProof/>
            <w:webHidden/>
          </w:rPr>
          <w:instrText xml:space="preserve"> PAGEREF _Toc45276927 \h </w:instrText>
        </w:r>
        <w:r w:rsidR="007F051A">
          <w:rPr>
            <w:noProof/>
            <w:webHidden/>
          </w:rPr>
        </w:r>
        <w:r w:rsidR="007F051A">
          <w:rPr>
            <w:noProof/>
            <w:webHidden/>
          </w:rPr>
          <w:fldChar w:fldCharType="separate"/>
        </w:r>
        <w:r w:rsidR="006A7004">
          <w:rPr>
            <w:noProof/>
            <w:webHidden/>
          </w:rPr>
          <w:t>90</w:t>
        </w:r>
        <w:r w:rsidR="007F051A">
          <w:rPr>
            <w:noProof/>
            <w:webHidden/>
          </w:rPr>
          <w:fldChar w:fldCharType="end"/>
        </w:r>
      </w:hyperlink>
    </w:p>
    <w:p w14:paraId="0B682FBD" w14:textId="77777777" w:rsidR="00D96FCB" w:rsidRPr="0091094F" w:rsidRDefault="00C577AF">
      <w:pPr>
        <w:rPr>
          <w:rFonts w:ascii="Times New Roman" w:hAnsi="Times New Roman"/>
          <w:sz w:val="24"/>
          <w:szCs w:val="24"/>
        </w:rPr>
      </w:pPr>
      <w:r>
        <w:rPr>
          <w:rFonts w:ascii="Times New Roman" w:hAnsi="Times New Roman"/>
          <w:sz w:val="24"/>
          <w:szCs w:val="24"/>
        </w:rPr>
        <w:fldChar w:fldCharType="end"/>
      </w:r>
    </w:p>
    <w:p w14:paraId="36FC29EC" w14:textId="77777777" w:rsidR="00946479" w:rsidRPr="0091094F" w:rsidRDefault="00946479" w:rsidP="00946479">
      <w:pPr>
        <w:jc w:val="center"/>
        <w:rPr>
          <w:rFonts w:ascii="Times New Roman" w:hAnsi="Times New Roman"/>
          <w:sz w:val="24"/>
          <w:szCs w:val="24"/>
        </w:rPr>
      </w:pPr>
    </w:p>
    <w:p w14:paraId="02E1086C" w14:textId="77777777" w:rsidR="00946479" w:rsidRPr="0091094F" w:rsidRDefault="00946479" w:rsidP="00946479">
      <w:pPr>
        <w:jc w:val="center"/>
        <w:rPr>
          <w:rFonts w:ascii="Times New Roman" w:hAnsi="Times New Roman"/>
          <w:sz w:val="24"/>
          <w:szCs w:val="24"/>
        </w:rPr>
      </w:pPr>
    </w:p>
    <w:p w14:paraId="75C1A20C" w14:textId="091C9612" w:rsidR="003B64A1" w:rsidRDefault="0091094F" w:rsidP="0046495D">
      <w:pPr>
        <w:pStyle w:val="Heading1"/>
        <w:numPr>
          <w:ilvl w:val="0"/>
          <w:numId w:val="0"/>
        </w:numPr>
        <w:rPr>
          <w:rFonts w:ascii="Bookman Old Style" w:hAnsi="Bookman Old Style"/>
          <w:b w:val="0"/>
          <w:sz w:val="22"/>
          <w:lang w:val="en-US"/>
        </w:rPr>
      </w:pPr>
      <w:bookmarkStart w:id="5" w:name="_Toc45276858"/>
      <w:r w:rsidRPr="0091094F">
        <w:rPr>
          <w:rFonts w:ascii="Times New Roman" w:hAnsi="Times New Roman"/>
          <w:bCs/>
          <w:sz w:val="24"/>
          <w:szCs w:val="24"/>
          <w:lang w:val="en-US"/>
        </w:rPr>
        <w:t>D</w:t>
      </w:r>
      <w:r w:rsidR="00B45E08" w:rsidRPr="0091094F">
        <w:rPr>
          <w:rFonts w:ascii="Times New Roman" w:hAnsi="Times New Roman"/>
          <w:bCs/>
          <w:sz w:val="24"/>
          <w:szCs w:val="24"/>
          <w:lang w:val="en-US"/>
        </w:rPr>
        <w:t>AFTAR TABEL</w:t>
      </w:r>
      <w:bookmarkEnd w:id="5"/>
    </w:p>
    <w:p w14:paraId="1E4260A0" w14:textId="77777777" w:rsidR="0046495D" w:rsidRDefault="0046495D">
      <w:pPr>
        <w:pStyle w:val="TableofFigures"/>
        <w:tabs>
          <w:tab w:val="right" w:leader="dot" w:pos="8686"/>
        </w:tabs>
        <w:rPr>
          <w:rFonts w:asciiTheme="minorHAnsi" w:eastAsiaTheme="minorEastAsia" w:hAnsiTheme="minorHAnsi" w:cstheme="minorBidi"/>
          <w:noProof/>
          <w:szCs w:val="22"/>
        </w:rPr>
      </w:pPr>
      <w:r>
        <w:fldChar w:fldCharType="begin"/>
      </w:r>
      <w:r>
        <w:instrText xml:space="preserve"> TOC \h \z \c "Table" </w:instrText>
      </w:r>
      <w:r>
        <w:fldChar w:fldCharType="separate"/>
      </w:r>
      <w:hyperlink w:anchor="_Toc44550859" w:history="1">
        <w:r w:rsidRPr="00453D9B">
          <w:rPr>
            <w:rStyle w:val="Hyperlink"/>
            <w:rFonts w:ascii="Times New Roman" w:hAnsi="Times New Roman"/>
            <w:noProof/>
          </w:rPr>
          <w:t>Table 1. Penelitian terlebih dahulu</w:t>
        </w:r>
        <w:r>
          <w:rPr>
            <w:noProof/>
            <w:webHidden/>
          </w:rPr>
          <w:tab/>
        </w:r>
        <w:r>
          <w:rPr>
            <w:noProof/>
            <w:webHidden/>
          </w:rPr>
          <w:fldChar w:fldCharType="begin"/>
        </w:r>
        <w:r>
          <w:rPr>
            <w:noProof/>
            <w:webHidden/>
          </w:rPr>
          <w:instrText xml:space="preserve"> PAGEREF _Toc44550859 \h </w:instrText>
        </w:r>
        <w:r>
          <w:rPr>
            <w:noProof/>
            <w:webHidden/>
          </w:rPr>
        </w:r>
        <w:r>
          <w:rPr>
            <w:noProof/>
            <w:webHidden/>
          </w:rPr>
          <w:fldChar w:fldCharType="separate"/>
        </w:r>
        <w:r w:rsidR="006A7004">
          <w:rPr>
            <w:noProof/>
            <w:webHidden/>
          </w:rPr>
          <w:t>23</w:t>
        </w:r>
        <w:r>
          <w:rPr>
            <w:noProof/>
            <w:webHidden/>
          </w:rPr>
          <w:fldChar w:fldCharType="end"/>
        </w:r>
      </w:hyperlink>
    </w:p>
    <w:p w14:paraId="73819FBB"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60" w:history="1">
        <w:r w:rsidR="0046495D" w:rsidRPr="00453D9B">
          <w:rPr>
            <w:rStyle w:val="Hyperlink"/>
            <w:rFonts w:ascii="Times New Roman" w:hAnsi="Times New Roman"/>
            <w:noProof/>
          </w:rPr>
          <w:t>Table 2. Data Waktu Penyeberangan Kapal Ajibata tahun 2019</w:t>
        </w:r>
        <w:r w:rsidR="0046495D">
          <w:rPr>
            <w:noProof/>
            <w:webHidden/>
          </w:rPr>
          <w:tab/>
        </w:r>
        <w:r w:rsidR="0046495D">
          <w:rPr>
            <w:noProof/>
            <w:webHidden/>
          </w:rPr>
          <w:fldChar w:fldCharType="begin"/>
        </w:r>
        <w:r w:rsidR="0046495D">
          <w:rPr>
            <w:noProof/>
            <w:webHidden/>
          </w:rPr>
          <w:instrText xml:space="preserve"> PAGEREF _Toc44550860 \h </w:instrText>
        </w:r>
        <w:r w:rsidR="0046495D">
          <w:rPr>
            <w:noProof/>
            <w:webHidden/>
          </w:rPr>
        </w:r>
        <w:r w:rsidR="0046495D">
          <w:rPr>
            <w:noProof/>
            <w:webHidden/>
          </w:rPr>
          <w:fldChar w:fldCharType="separate"/>
        </w:r>
        <w:r w:rsidR="006A7004">
          <w:rPr>
            <w:noProof/>
            <w:webHidden/>
          </w:rPr>
          <w:t>27</w:t>
        </w:r>
        <w:r w:rsidR="0046495D">
          <w:rPr>
            <w:noProof/>
            <w:webHidden/>
          </w:rPr>
          <w:fldChar w:fldCharType="end"/>
        </w:r>
      </w:hyperlink>
    </w:p>
    <w:p w14:paraId="4ED9BF52"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61" w:history="1">
        <w:r w:rsidR="0046495D" w:rsidRPr="00453D9B">
          <w:rPr>
            <w:rStyle w:val="Hyperlink"/>
            <w:rFonts w:ascii="Times New Roman" w:hAnsi="Times New Roman"/>
            <w:noProof/>
          </w:rPr>
          <w:t>Table 3. Data Kapal Pelabuhan Ajibata</w:t>
        </w:r>
        <w:r w:rsidR="0046495D">
          <w:rPr>
            <w:noProof/>
            <w:webHidden/>
          </w:rPr>
          <w:tab/>
        </w:r>
        <w:r w:rsidR="0046495D">
          <w:rPr>
            <w:noProof/>
            <w:webHidden/>
          </w:rPr>
          <w:fldChar w:fldCharType="begin"/>
        </w:r>
        <w:r w:rsidR="0046495D">
          <w:rPr>
            <w:noProof/>
            <w:webHidden/>
          </w:rPr>
          <w:instrText xml:space="preserve"> PAGEREF _Toc44550861 \h </w:instrText>
        </w:r>
        <w:r w:rsidR="0046495D">
          <w:rPr>
            <w:noProof/>
            <w:webHidden/>
          </w:rPr>
        </w:r>
        <w:r w:rsidR="0046495D">
          <w:rPr>
            <w:noProof/>
            <w:webHidden/>
          </w:rPr>
          <w:fldChar w:fldCharType="separate"/>
        </w:r>
        <w:r w:rsidR="006A7004">
          <w:rPr>
            <w:noProof/>
            <w:webHidden/>
          </w:rPr>
          <w:t>29</w:t>
        </w:r>
        <w:r w:rsidR="0046495D">
          <w:rPr>
            <w:noProof/>
            <w:webHidden/>
          </w:rPr>
          <w:fldChar w:fldCharType="end"/>
        </w:r>
      </w:hyperlink>
    </w:p>
    <w:p w14:paraId="128D8655"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62" w:history="1">
        <w:r w:rsidR="0046495D" w:rsidRPr="00453D9B">
          <w:rPr>
            <w:rStyle w:val="Hyperlink"/>
            <w:rFonts w:ascii="Times New Roman" w:hAnsi="Times New Roman"/>
            <w:noProof/>
          </w:rPr>
          <w:t>Table 4. Data Nahkoda Kapal Ajibata</w:t>
        </w:r>
        <w:r w:rsidR="0046495D">
          <w:rPr>
            <w:noProof/>
            <w:webHidden/>
          </w:rPr>
          <w:tab/>
        </w:r>
        <w:r w:rsidR="0046495D">
          <w:rPr>
            <w:noProof/>
            <w:webHidden/>
          </w:rPr>
          <w:fldChar w:fldCharType="begin"/>
        </w:r>
        <w:r w:rsidR="0046495D">
          <w:rPr>
            <w:noProof/>
            <w:webHidden/>
          </w:rPr>
          <w:instrText xml:space="preserve"> PAGEREF _Toc44550862 \h </w:instrText>
        </w:r>
        <w:r w:rsidR="0046495D">
          <w:rPr>
            <w:noProof/>
            <w:webHidden/>
          </w:rPr>
        </w:r>
        <w:r w:rsidR="0046495D">
          <w:rPr>
            <w:noProof/>
            <w:webHidden/>
          </w:rPr>
          <w:fldChar w:fldCharType="separate"/>
        </w:r>
        <w:r w:rsidR="006A7004">
          <w:rPr>
            <w:noProof/>
            <w:webHidden/>
          </w:rPr>
          <w:t>30</w:t>
        </w:r>
        <w:r w:rsidR="0046495D">
          <w:rPr>
            <w:noProof/>
            <w:webHidden/>
          </w:rPr>
          <w:fldChar w:fldCharType="end"/>
        </w:r>
      </w:hyperlink>
    </w:p>
    <w:p w14:paraId="5A6720AD"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63" w:history="1">
        <w:r w:rsidR="0046495D" w:rsidRPr="00453D9B">
          <w:rPr>
            <w:rStyle w:val="Hyperlink"/>
            <w:rFonts w:ascii="Times New Roman" w:hAnsi="Times New Roman"/>
            <w:noProof/>
          </w:rPr>
          <w:t>Table 5. Data Pelabuhan/Wilayah</w:t>
        </w:r>
        <w:r w:rsidR="0046495D">
          <w:rPr>
            <w:noProof/>
            <w:webHidden/>
          </w:rPr>
          <w:tab/>
        </w:r>
        <w:r w:rsidR="0046495D">
          <w:rPr>
            <w:noProof/>
            <w:webHidden/>
          </w:rPr>
          <w:fldChar w:fldCharType="begin"/>
        </w:r>
        <w:r w:rsidR="0046495D">
          <w:rPr>
            <w:noProof/>
            <w:webHidden/>
          </w:rPr>
          <w:instrText xml:space="preserve"> PAGEREF _Toc44550863 \h </w:instrText>
        </w:r>
        <w:r w:rsidR="0046495D">
          <w:rPr>
            <w:noProof/>
            <w:webHidden/>
          </w:rPr>
        </w:r>
        <w:r w:rsidR="0046495D">
          <w:rPr>
            <w:noProof/>
            <w:webHidden/>
          </w:rPr>
          <w:fldChar w:fldCharType="separate"/>
        </w:r>
        <w:r w:rsidR="006A7004">
          <w:rPr>
            <w:noProof/>
            <w:webHidden/>
          </w:rPr>
          <w:t>31</w:t>
        </w:r>
        <w:r w:rsidR="0046495D">
          <w:rPr>
            <w:noProof/>
            <w:webHidden/>
          </w:rPr>
          <w:fldChar w:fldCharType="end"/>
        </w:r>
      </w:hyperlink>
    </w:p>
    <w:p w14:paraId="415D76B9"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64" w:history="1">
        <w:r w:rsidR="0046495D" w:rsidRPr="00453D9B">
          <w:rPr>
            <w:rStyle w:val="Hyperlink"/>
            <w:rFonts w:ascii="Times New Roman" w:hAnsi="Times New Roman"/>
            <w:noProof/>
          </w:rPr>
          <w:t>Table 6. Matriks dari Kapal dengan Nahkoda</w:t>
        </w:r>
        <w:r w:rsidR="0046495D">
          <w:rPr>
            <w:noProof/>
            <w:webHidden/>
          </w:rPr>
          <w:tab/>
        </w:r>
        <w:r w:rsidR="0046495D">
          <w:rPr>
            <w:noProof/>
            <w:webHidden/>
          </w:rPr>
          <w:fldChar w:fldCharType="begin"/>
        </w:r>
        <w:r w:rsidR="0046495D">
          <w:rPr>
            <w:noProof/>
            <w:webHidden/>
          </w:rPr>
          <w:instrText xml:space="preserve"> PAGEREF _Toc44550864 \h </w:instrText>
        </w:r>
        <w:r w:rsidR="0046495D">
          <w:rPr>
            <w:noProof/>
            <w:webHidden/>
          </w:rPr>
        </w:r>
        <w:r w:rsidR="0046495D">
          <w:rPr>
            <w:noProof/>
            <w:webHidden/>
          </w:rPr>
          <w:fldChar w:fldCharType="separate"/>
        </w:r>
        <w:r w:rsidR="006A7004">
          <w:rPr>
            <w:noProof/>
            <w:webHidden/>
          </w:rPr>
          <w:t>35</w:t>
        </w:r>
        <w:r w:rsidR="0046495D">
          <w:rPr>
            <w:noProof/>
            <w:webHidden/>
          </w:rPr>
          <w:fldChar w:fldCharType="end"/>
        </w:r>
      </w:hyperlink>
    </w:p>
    <w:p w14:paraId="39A063EF"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65" w:history="1">
        <w:r w:rsidR="0046495D" w:rsidRPr="00453D9B">
          <w:rPr>
            <w:rStyle w:val="Hyperlink"/>
            <w:rFonts w:ascii="Times New Roman" w:hAnsi="Times New Roman"/>
            <w:noProof/>
          </w:rPr>
          <w:t>Table 7. Relasi antara sesi dengan keberangkatan kapal di Ajibata</w:t>
        </w:r>
        <w:r w:rsidR="0046495D">
          <w:rPr>
            <w:noProof/>
            <w:webHidden/>
          </w:rPr>
          <w:tab/>
        </w:r>
        <w:r w:rsidR="0046495D">
          <w:rPr>
            <w:noProof/>
            <w:webHidden/>
          </w:rPr>
          <w:fldChar w:fldCharType="begin"/>
        </w:r>
        <w:r w:rsidR="0046495D">
          <w:rPr>
            <w:noProof/>
            <w:webHidden/>
          </w:rPr>
          <w:instrText xml:space="preserve"> PAGEREF _Toc44550865 \h </w:instrText>
        </w:r>
        <w:r w:rsidR="0046495D">
          <w:rPr>
            <w:noProof/>
            <w:webHidden/>
          </w:rPr>
        </w:r>
        <w:r w:rsidR="0046495D">
          <w:rPr>
            <w:noProof/>
            <w:webHidden/>
          </w:rPr>
          <w:fldChar w:fldCharType="separate"/>
        </w:r>
        <w:r w:rsidR="006A7004">
          <w:rPr>
            <w:noProof/>
            <w:webHidden/>
          </w:rPr>
          <w:t>38</w:t>
        </w:r>
        <w:r w:rsidR="0046495D">
          <w:rPr>
            <w:noProof/>
            <w:webHidden/>
          </w:rPr>
          <w:fldChar w:fldCharType="end"/>
        </w:r>
      </w:hyperlink>
    </w:p>
    <w:p w14:paraId="5926A1A9"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66" w:history="1">
        <w:r w:rsidR="0046495D" w:rsidRPr="00453D9B">
          <w:rPr>
            <w:rStyle w:val="Hyperlink"/>
            <w:rFonts w:ascii="Times New Roman" w:hAnsi="Times New Roman"/>
            <w:noProof/>
          </w:rPr>
          <w:t>Table 8. Tipe Data Kapal</w:t>
        </w:r>
        <w:r w:rsidR="0046495D">
          <w:rPr>
            <w:noProof/>
            <w:webHidden/>
          </w:rPr>
          <w:tab/>
        </w:r>
        <w:r w:rsidR="0046495D">
          <w:rPr>
            <w:noProof/>
            <w:webHidden/>
          </w:rPr>
          <w:fldChar w:fldCharType="begin"/>
        </w:r>
        <w:r w:rsidR="0046495D">
          <w:rPr>
            <w:noProof/>
            <w:webHidden/>
          </w:rPr>
          <w:instrText xml:space="preserve"> PAGEREF _Toc44550866 \h </w:instrText>
        </w:r>
        <w:r w:rsidR="0046495D">
          <w:rPr>
            <w:noProof/>
            <w:webHidden/>
          </w:rPr>
        </w:r>
        <w:r w:rsidR="0046495D">
          <w:rPr>
            <w:noProof/>
            <w:webHidden/>
          </w:rPr>
          <w:fldChar w:fldCharType="separate"/>
        </w:r>
        <w:r w:rsidR="006A7004">
          <w:rPr>
            <w:noProof/>
            <w:webHidden/>
          </w:rPr>
          <w:t>53</w:t>
        </w:r>
        <w:r w:rsidR="0046495D">
          <w:rPr>
            <w:noProof/>
            <w:webHidden/>
          </w:rPr>
          <w:fldChar w:fldCharType="end"/>
        </w:r>
      </w:hyperlink>
    </w:p>
    <w:p w14:paraId="3A14C86E"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67" w:history="1">
        <w:r w:rsidR="0046495D" w:rsidRPr="00453D9B">
          <w:rPr>
            <w:rStyle w:val="Hyperlink"/>
            <w:rFonts w:ascii="Times New Roman" w:hAnsi="Times New Roman"/>
            <w:noProof/>
          </w:rPr>
          <w:t>Table 9. Tipe Data Nahkoda</w:t>
        </w:r>
        <w:r w:rsidR="0046495D">
          <w:rPr>
            <w:noProof/>
            <w:webHidden/>
          </w:rPr>
          <w:tab/>
        </w:r>
        <w:r w:rsidR="0046495D">
          <w:rPr>
            <w:noProof/>
            <w:webHidden/>
          </w:rPr>
          <w:fldChar w:fldCharType="begin"/>
        </w:r>
        <w:r w:rsidR="0046495D">
          <w:rPr>
            <w:noProof/>
            <w:webHidden/>
          </w:rPr>
          <w:instrText xml:space="preserve"> PAGEREF _Toc44550867 \h </w:instrText>
        </w:r>
        <w:r w:rsidR="0046495D">
          <w:rPr>
            <w:noProof/>
            <w:webHidden/>
          </w:rPr>
        </w:r>
        <w:r w:rsidR="0046495D">
          <w:rPr>
            <w:noProof/>
            <w:webHidden/>
          </w:rPr>
          <w:fldChar w:fldCharType="separate"/>
        </w:r>
        <w:r w:rsidR="006A7004">
          <w:rPr>
            <w:noProof/>
            <w:webHidden/>
          </w:rPr>
          <w:t>54</w:t>
        </w:r>
        <w:r w:rsidR="0046495D">
          <w:rPr>
            <w:noProof/>
            <w:webHidden/>
          </w:rPr>
          <w:fldChar w:fldCharType="end"/>
        </w:r>
      </w:hyperlink>
    </w:p>
    <w:p w14:paraId="4A59FD5A"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68" w:history="1">
        <w:r w:rsidR="0046495D" w:rsidRPr="00453D9B">
          <w:rPr>
            <w:rStyle w:val="Hyperlink"/>
            <w:rFonts w:ascii="Times New Roman" w:hAnsi="Times New Roman"/>
            <w:noProof/>
          </w:rPr>
          <w:t>Table 10. Tipe Data Sesi</w:t>
        </w:r>
        <w:r w:rsidR="0046495D">
          <w:rPr>
            <w:noProof/>
            <w:webHidden/>
          </w:rPr>
          <w:tab/>
        </w:r>
        <w:r w:rsidR="0046495D">
          <w:rPr>
            <w:noProof/>
            <w:webHidden/>
          </w:rPr>
          <w:fldChar w:fldCharType="begin"/>
        </w:r>
        <w:r w:rsidR="0046495D">
          <w:rPr>
            <w:noProof/>
            <w:webHidden/>
          </w:rPr>
          <w:instrText xml:space="preserve"> PAGEREF _Toc44550868 \h </w:instrText>
        </w:r>
        <w:r w:rsidR="0046495D">
          <w:rPr>
            <w:noProof/>
            <w:webHidden/>
          </w:rPr>
        </w:r>
        <w:r w:rsidR="0046495D">
          <w:rPr>
            <w:noProof/>
            <w:webHidden/>
          </w:rPr>
          <w:fldChar w:fldCharType="separate"/>
        </w:r>
        <w:r w:rsidR="006A7004">
          <w:rPr>
            <w:noProof/>
            <w:webHidden/>
          </w:rPr>
          <w:t>54</w:t>
        </w:r>
        <w:r w:rsidR="0046495D">
          <w:rPr>
            <w:noProof/>
            <w:webHidden/>
          </w:rPr>
          <w:fldChar w:fldCharType="end"/>
        </w:r>
      </w:hyperlink>
    </w:p>
    <w:p w14:paraId="795933EB"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69" w:history="1">
        <w:r w:rsidR="0046495D" w:rsidRPr="00453D9B">
          <w:rPr>
            <w:rStyle w:val="Hyperlink"/>
            <w:rFonts w:ascii="Times New Roman" w:hAnsi="Times New Roman"/>
            <w:noProof/>
          </w:rPr>
          <w:t>Table 11. Tipe Data Wilayah</w:t>
        </w:r>
        <w:r w:rsidR="0046495D">
          <w:rPr>
            <w:noProof/>
            <w:webHidden/>
          </w:rPr>
          <w:tab/>
        </w:r>
        <w:r w:rsidR="0046495D">
          <w:rPr>
            <w:noProof/>
            <w:webHidden/>
          </w:rPr>
          <w:fldChar w:fldCharType="begin"/>
        </w:r>
        <w:r w:rsidR="0046495D">
          <w:rPr>
            <w:noProof/>
            <w:webHidden/>
          </w:rPr>
          <w:instrText xml:space="preserve"> PAGEREF _Toc44550869 \h </w:instrText>
        </w:r>
        <w:r w:rsidR="0046495D">
          <w:rPr>
            <w:noProof/>
            <w:webHidden/>
          </w:rPr>
        </w:r>
        <w:r w:rsidR="0046495D">
          <w:rPr>
            <w:noProof/>
            <w:webHidden/>
          </w:rPr>
          <w:fldChar w:fldCharType="separate"/>
        </w:r>
        <w:r w:rsidR="006A7004">
          <w:rPr>
            <w:noProof/>
            <w:webHidden/>
          </w:rPr>
          <w:t>54</w:t>
        </w:r>
        <w:r w:rsidR="0046495D">
          <w:rPr>
            <w:noProof/>
            <w:webHidden/>
          </w:rPr>
          <w:fldChar w:fldCharType="end"/>
        </w:r>
      </w:hyperlink>
    </w:p>
    <w:p w14:paraId="6E29B07C"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70" w:history="1">
        <w:r w:rsidR="0046495D" w:rsidRPr="00453D9B">
          <w:rPr>
            <w:rStyle w:val="Hyperlink"/>
            <w:rFonts w:ascii="Times New Roman" w:hAnsi="Times New Roman"/>
            <w:noProof/>
          </w:rPr>
          <w:t>Table 12. Tipe Data pelabuhan</w:t>
        </w:r>
        <w:r w:rsidR="0046495D">
          <w:rPr>
            <w:noProof/>
            <w:webHidden/>
          </w:rPr>
          <w:tab/>
        </w:r>
        <w:r w:rsidR="0046495D">
          <w:rPr>
            <w:noProof/>
            <w:webHidden/>
          </w:rPr>
          <w:fldChar w:fldCharType="begin"/>
        </w:r>
        <w:r w:rsidR="0046495D">
          <w:rPr>
            <w:noProof/>
            <w:webHidden/>
          </w:rPr>
          <w:instrText xml:space="preserve"> PAGEREF _Toc44550870 \h </w:instrText>
        </w:r>
        <w:r w:rsidR="0046495D">
          <w:rPr>
            <w:noProof/>
            <w:webHidden/>
          </w:rPr>
        </w:r>
        <w:r w:rsidR="0046495D">
          <w:rPr>
            <w:noProof/>
            <w:webHidden/>
          </w:rPr>
          <w:fldChar w:fldCharType="separate"/>
        </w:r>
        <w:r w:rsidR="006A7004">
          <w:rPr>
            <w:noProof/>
            <w:webHidden/>
          </w:rPr>
          <w:t>55</w:t>
        </w:r>
        <w:r w:rsidR="0046495D">
          <w:rPr>
            <w:noProof/>
            <w:webHidden/>
          </w:rPr>
          <w:fldChar w:fldCharType="end"/>
        </w:r>
      </w:hyperlink>
    </w:p>
    <w:p w14:paraId="50647776"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71" w:history="1">
        <w:r w:rsidR="0046495D" w:rsidRPr="00453D9B">
          <w:rPr>
            <w:rStyle w:val="Hyperlink"/>
            <w:rFonts w:ascii="Times New Roman" w:hAnsi="Times New Roman"/>
            <w:noProof/>
          </w:rPr>
          <w:t>Table 13. Kebutuhan User Interface</w:t>
        </w:r>
        <w:r w:rsidR="0046495D">
          <w:rPr>
            <w:noProof/>
            <w:webHidden/>
          </w:rPr>
          <w:tab/>
        </w:r>
        <w:r w:rsidR="0046495D">
          <w:rPr>
            <w:noProof/>
            <w:webHidden/>
          </w:rPr>
          <w:fldChar w:fldCharType="begin"/>
        </w:r>
        <w:r w:rsidR="0046495D">
          <w:rPr>
            <w:noProof/>
            <w:webHidden/>
          </w:rPr>
          <w:instrText xml:space="preserve"> PAGEREF _Toc44550871 \h </w:instrText>
        </w:r>
        <w:r w:rsidR="0046495D">
          <w:rPr>
            <w:noProof/>
            <w:webHidden/>
          </w:rPr>
        </w:r>
        <w:r w:rsidR="0046495D">
          <w:rPr>
            <w:noProof/>
            <w:webHidden/>
          </w:rPr>
          <w:fldChar w:fldCharType="separate"/>
        </w:r>
        <w:r w:rsidR="006A7004">
          <w:rPr>
            <w:noProof/>
            <w:webHidden/>
          </w:rPr>
          <w:t>55</w:t>
        </w:r>
        <w:r w:rsidR="0046495D">
          <w:rPr>
            <w:noProof/>
            <w:webHidden/>
          </w:rPr>
          <w:fldChar w:fldCharType="end"/>
        </w:r>
      </w:hyperlink>
    </w:p>
    <w:p w14:paraId="3947D1CB"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72" w:history="1">
        <w:r w:rsidR="0046495D" w:rsidRPr="00453D9B">
          <w:rPr>
            <w:rStyle w:val="Hyperlink"/>
            <w:rFonts w:ascii="Times New Roman" w:hAnsi="Times New Roman"/>
            <w:noProof/>
          </w:rPr>
          <w:t>Table 14. Use Case Scenario Mengelola Data Kapal</w:t>
        </w:r>
        <w:r w:rsidR="0046495D">
          <w:rPr>
            <w:noProof/>
            <w:webHidden/>
          </w:rPr>
          <w:tab/>
        </w:r>
        <w:r w:rsidR="0046495D">
          <w:rPr>
            <w:noProof/>
            <w:webHidden/>
          </w:rPr>
          <w:fldChar w:fldCharType="begin"/>
        </w:r>
        <w:r w:rsidR="0046495D">
          <w:rPr>
            <w:noProof/>
            <w:webHidden/>
          </w:rPr>
          <w:instrText xml:space="preserve"> PAGEREF _Toc44550872 \h </w:instrText>
        </w:r>
        <w:r w:rsidR="0046495D">
          <w:rPr>
            <w:noProof/>
            <w:webHidden/>
          </w:rPr>
        </w:r>
        <w:r w:rsidR="0046495D">
          <w:rPr>
            <w:noProof/>
            <w:webHidden/>
          </w:rPr>
          <w:fldChar w:fldCharType="separate"/>
        </w:r>
        <w:r w:rsidR="006A7004">
          <w:rPr>
            <w:noProof/>
            <w:webHidden/>
          </w:rPr>
          <w:t>59</w:t>
        </w:r>
        <w:r w:rsidR="0046495D">
          <w:rPr>
            <w:noProof/>
            <w:webHidden/>
          </w:rPr>
          <w:fldChar w:fldCharType="end"/>
        </w:r>
      </w:hyperlink>
    </w:p>
    <w:p w14:paraId="1348301E"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73" w:history="1">
        <w:r w:rsidR="0046495D" w:rsidRPr="00453D9B">
          <w:rPr>
            <w:rStyle w:val="Hyperlink"/>
            <w:rFonts w:ascii="Times New Roman" w:hAnsi="Times New Roman"/>
            <w:noProof/>
          </w:rPr>
          <w:t>Table 15. Use Case Scenario Mengelola Data wilayah</w:t>
        </w:r>
        <w:r w:rsidR="0046495D">
          <w:rPr>
            <w:noProof/>
            <w:webHidden/>
          </w:rPr>
          <w:tab/>
        </w:r>
        <w:r w:rsidR="0046495D">
          <w:rPr>
            <w:noProof/>
            <w:webHidden/>
          </w:rPr>
          <w:fldChar w:fldCharType="begin"/>
        </w:r>
        <w:r w:rsidR="0046495D">
          <w:rPr>
            <w:noProof/>
            <w:webHidden/>
          </w:rPr>
          <w:instrText xml:space="preserve"> PAGEREF _Toc44550873 \h </w:instrText>
        </w:r>
        <w:r w:rsidR="0046495D">
          <w:rPr>
            <w:noProof/>
            <w:webHidden/>
          </w:rPr>
        </w:r>
        <w:r w:rsidR="0046495D">
          <w:rPr>
            <w:noProof/>
            <w:webHidden/>
          </w:rPr>
          <w:fldChar w:fldCharType="separate"/>
        </w:r>
        <w:r w:rsidR="006A7004">
          <w:rPr>
            <w:noProof/>
            <w:webHidden/>
          </w:rPr>
          <w:t>60</w:t>
        </w:r>
        <w:r w:rsidR="0046495D">
          <w:rPr>
            <w:noProof/>
            <w:webHidden/>
          </w:rPr>
          <w:fldChar w:fldCharType="end"/>
        </w:r>
      </w:hyperlink>
    </w:p>
    <w:p w14:paraId="536A9A6E"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74" w:history="1">
        <w:r w:rsidR="0046495D" w:rsidRPr="00453D9B">
          <w:rPr>
            <w:rStyle w:val="Hyperlink"/>
            <w:rFonts w:ascii="Times New Roman" w:hAnsi="Times New Roman"/>
            <w:noProof/>
          </w:rPr>
          <w:t>Table 16. Use Case Scenario Mengelola Data Jadwal</w:t>
        </w:r>
        <w:r w:rsidR="0046495D">
          <w:rPr>
            <w:noProof/>
            <w:webHidden/>
          </w:rPr>
          <w:tab/>
        </w:r>
        <w:r w:rsidR="0046495D">
          <w:rPr>
            <w:noProof/>
            <w:webHidden/>
          </w:rPr>
          <w:fldChar w:fldCharType="begin"/>
        </w:r>
        <w:r w:rsidR="0046495D">
          <w:rPr>
            <w:noProof/>
            <w:webHidden/>
          </w:rPr>
          <w:instrText xml:space="preserve"> PAGEREF _Toc44550874 \h </w:instrText>
        </w:r>
        <w:r w:rsidR="0046495D">
          <w:rPr>
            <w:noProof/>
            <w:webHidden/>
          </w:rPr>
        </w:r>
        <w:r w:rsidR="0046495D">
          <w:rPr>
            <w:noProof/>
            <w:webHidden/>
          </w:rPr>
          <w:fldChar w:fldCharType="separate"/>
        </w:r>
        <w:r w:rsidR="006A7004">
          <w:rPr>
            <w:noProof/>
            <w:webHidden/>
          </w:rPr>
          <w:t>60</w:t>
        </w:r>
        <w:r w:rsidR="0046495D">
          <w:rPr>
            <w:noProof/>
            <w:webHidden/>
          </w:rPr>
          <w:fldChar w:fldCharType="end"/>
        </w:r>
      </w:hyperlink>
    </w:p>
    <w:p w14:paraId="3BB35C42"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75" w:history="1">
        <w:r w:rsidR="0046495D" w:rsidRPr="00453D9B">
          <w:rPr>
            <w:rStyle w:val="Hyperlink"/>
            <w:rFonts w:ascii="Times New Roman" w:hAnsi="Times New Roman"/>
            <w:noProof/>
          </w:rPr>
          <w:t>Table 17. Use Case Scenario Mengelola Generate Jadwal</w:t>
        </w:r>
        <w:r w:rsidR="0046495D">
          <w:rPr>
            <w:noProof/>
            <w:webHidden/>
          </w:rPr>
          <w:tab/>
        </w:r>
        <w:r w:rsidR="0046495D">
          <w:rPr>
            <w:noProof/>
            <w:webHidden/>
          </w:rPr>
          <w:fldChar w:fldCharType="begin"/>
        </w:r>
        <w:r w:rsidR="0046495D">
          <w:rPr>
            <w:noProof/>
            <w:webHidden/>
          </w:rPr>
          <w:instrText xml:space="preserve"> PAGEREF _Toc44550875 \h </w:instrText>
        </w:r>
        <w:r w:rsidR="0046495D">
          <w:rPr>
            <w:noProof/>
            <w:webHidden/>
          </w:rPr>
        </w:r>
        <w:r w:rsidR="0046495D">
          <w:rPr>
            <w:noProof/>
            <w:webHidden/>
          </w:rPr>
          <w:fldChar w:fldCharType="separate"/>
        </w:r>
        <w:r w:rsidR="006A7004">
          <w:rPr>
            <w:noProof/>
            <w:webHidden/>
          </w:rPr>
          <w:t>61</w:t>
        </w:r>
        <w:r w:rsidR="0046495D">
          <w:rPr>
            <w:noProof/>
            <w:webHidden/>
          </w:rPr>
          <w:fldChar w:fldCharType="end"/>
        </w:r>
      </w:hyperlink>
    </w:p>
    <w:p w14:paraId="6AE711D6"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76" w:history="1">
        <w:r w:rsidR="0046495D" w:rsidRPr="00453D9B">
          <w:rPr>
            <w:rStyle w:val="Hyperlink"/>
            <w:rFonts w:ascii="Times New Roman" w:hAnsi="Times New Roman"/>
            <w:noProof/>
          </w:rPr>
          <w:t>Table 18. Use Case Scenario Membuat Jadwal</w:t>
        </w:r>
        <w:r w:rsidR="0046495D">
          <w:rPr>
            <w:noProof/>
            <w:webHidden/>
          </w:rPr>
          <w:tab/>
        </w:r>
        <w:r w:rsidR="0046495D">
          <w:rPr>
            <w:noProof/>
            <w:webHidden/>
          </w:rPr>
          <w:fldChar w:fldCharType="begin"/>
        </w:r>
        <w:r w:rsidR="0046495D">
          <w:rPr>
            <w:noProof/>
            <w:webHidden/>
          </w:rPr>
          <w:instrText xml:space="preserve"> PAGEREF _Toc44550876 \h </w:instrText>
        </w:r>
        <w:r w:rsidR="0046495D">
          <w:rPr>
            <w:noProof/>
            <w:webHidden/>
          </w:rPr>
        </w:r>
        <w:r w:rsidR="0046495D">
          <w:rPr>
            <w:noProof/>
            <w:webHidden/>
          </w:rPr>
          <w:fldChar w:fldCharType="separate"/>
        </w:r>
        <w:r w:rsidR="006A7004">
          <w:rPr>
            <w:noProof/>
            <w:webHidden/>
          </w:rPr>
          <w:t>62</w:t>
        </w:r>
        <w:r w:rsidR="0046495D">
          <w:rPr>
            <w:noProof/>
            <w:webHidden/>
          </w:rPr>
          <w:fldChar w:fldCharType="end"/>
        </w:r>
      </w:hyperlink>
    </w:p>
    <w:p w14:paraId="3DA431FB"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77" w:history="1">
        <w:r w:rsidR="0046495D" w:rsidRPr="00453D9B">
          <w:rPr>
            <w:rStyle w:val="Hyperlink"/>
            <w:rFonts w:ascii="Times New Roman" w:hAnsi="Times New Roman"/>
            <w:noProof/>
          </w:rPr>
          <w:t>Table 19. Spesifikasi Perangkat Keras</w:t>
        </w:r>
        <w:r w:rsidR="0046495D">
          <w:rPr>
            <w:noProof/>
            <w:webHidden/>
          </w:rPr>
          <w:tab/>
        </w:r>
        <w:r w:rsidR="0046495D">
          <w:rPr>
            <w:noProof/>
            <w:webHidden/>
          </w:rPr>
          <w:fldChar w:fldCharType="begin"/>
        </w:r>
        <w:r w:rsidR="0046495D">
          <w:rPr>
            <w:noProof/>
            <w:webHidden/>
          </w:rPr>
          <w:instrText xml:space="preserve"> PAGEREF _Toc44550877 \h </w:instrText>
        </w:r>
        <w:r w:rsidR="0046495D">
          <w:rPr>
            <w:noProof/>
            <w:webHidden/>
          </w:rPr>
        </w:r>
        <w:r w:rsidR="0046495D">
          <w:rPr>
            <w:noProof/>
            <w:webHidden/>
          </w:rPr>
          <w:fldChar w:fldCharType="separate"/>
        </w:r>
        <w:r w:rsidR="006A7004">
          <w:rPr>
            <w:noProof/>
            <w:webHidden/>
          </w:rPr>
          <w:t>69</w:t>
        </w:r>
        <w:r w:rsidR="0046495D">
          <w:rPr>
            <w:noProof/>
            <w:webHidden/>
          </w:rPr>
          <w:fldChar w:fldCharType="end"/>
        </w:r>
      </w:hyperlink>
    </w:p>
    <w:p w14:paraId="5F1E521C"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78" w:history="1">
        <w:r w:rsidR="0046495D" w:rsidRPr="00453D9B">
          <w:rPr>
            <w:rStyle w:val="Hyperlink"/>
            <w:rFonts w:ascii="Times New Roman" w:hAnsi="Times New Roman"/>
            <w:noProof/>
          </w:rPr>
          <w:t>Table 20. Spesifikasi Perangkat Lunak</w:t>
        </w:r>
        <w:r w:rsidR="0046495D">
          <w:rPr>
            <w:noProof/>
            <w:webHidden/>
          </w:rPr>
          <w:tab/>
        </w:r>
        <w:r w:rsidR="0046495D">
          <w:rPr>
            <w:noProof/>
            <w:webHidden/>
          </w:rPr>
          <w:fldChar w:fldCharType="begin"/>
        </w:r>
        <w:r w:rsidR="0046495D">
          <w:rPr>
            <w:noProof/>
            <w:webHidden/>
          </w:rPr>
          <w:instrText xml:space="preserve"> PAGEREF _Toc44550878 \h </w:instrText>
        </w:r>
        <w:r w:rsidR="0046495D">
          <w:rPr>
            <w:noProof/>
            <w:webHidden/>
          </w:rPr>
        </w:r>
        <w:r w:rsidR="0046495D">
          <w:rPr>
            <w:noProof/>
            <w:webHidden/>
          </w:rPr>
          <w:fldChar w:fldCharType="separate"/>
        </w:r>
        <w:r w:rsidR="006A7004">
          <w:rPr>
            <w:noProof/>
            <w:webHidden/>
          </w:rPr>
          <w:t>69</w:t>
        </w:r>
        <w:r w:rsidR="0046495D">
          <w:rPr>
            <w:noProof/>
            <w:webHidden/>
          </w:rPr>
          <w:fldChar w:fldCharType="end"/>
        </w:r>
      </w:hyperlink>
    </w:p>
    <w:p w14:paraId="2940D38A"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79" w:history="1">
        <w:r w:rsidR="0046495D" w:rsidRPr="00453D9B">
          <w:rPr>
            <w:rStyle w:val="Hyperlink"/>
            <w:rFonts w:ascii="Times New Roman" w:hAnsi="Times New Roman"/>
            <w:noProof/>
          </w:rPr>
          <w:t>Table 21. Test Plan Pengujian Mengelola Data Kapal</w:t>
        </w:r>
        <w:r w:rsidR="0046495D">
          <w:rPr>
            <w:noProof/>
            <w:webHidden/>
          </w:rPr>
          <w:tab/>
        </w:r>
        <w:r w:rsidR="0046495D">
          <w:rPr>
            <w:noProof/>
            <w:webHidden/>
          </w:rPr>
          <w:fldChar w:fldCharType="begin"/>
        </w:r>
        <w:r w:rsidR="0046495D">
          <w:rPr>
            <w:noProof/>
            <w:webHidden/>
          </w:rPr>
          <w:instrText xml:space="preserve"> PAGEREF _Toc44550879 \h </w:instrText>
        </w:r>
        <w:r w:rsidR="0046495D">
          <w:rPr>
            <w:noProof/>
            <w:webHidden/>
          </w:rPr>
        </w:r>
        <w:r w:rsidR="0046495D">
          <w:rPr>
            <w:noProof/>
            <w:webHidden/>
          </w:rPr>
          <w:fldChar w:fldCharType="separate"/>
        </w:r>
        <w:r w:rsidR="006A7004">
          <w:rPr>
            <w:noProof/>
            <w:webHidden/>
          </w:rPr>
          <w:t>77</w:t>
        </w:r>
        <w:r w:rsidR="0046495D">
          <w:rPr>
            <w:noProof/>
            <w:webHidden/>
          </w:rPr>
          <w:fldChar w:fldCharType="end"/>
        </w:r>
      </w:hyperlink>
    </w:p>
    <w:p w14:paraId="37002708"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80" w:history="1">
        <w:r w:rsidR="0046495D" w:rsidRPr="00453D9B">
          <w:rPr>
            <w:rStyle w:val="Hyperlink"/>
            <w:rFonts w:ascii="Times New Roman" w:hAnsi="Times New Roman"/>
            <w:noProof/>
          </w:rPr>
          <w:t>Table 22. Test Plan Pengujian Mengelola Data Wilayah</w:t>
        </w:r>
        <w:r w:rsidR="0046495D">
          <w:rPr>
            <w:noProof/>
            <w:webHidden/>
          </w:rPr>
          <w:tab/>
        </w:r>
        <w:r w:rsidR="0046495D">
          <w:rPr>
            <w:noProof/>
            <w:webHidden/>
          </w:rPr>
          <w:fldChar w:fldCharType="begin"/>
        </w:r>
        <w:r w:rsidR="0046495D">
          <w:rPr>
            <w:noProof/>
            <w:webHidden/>
          </w:rPr>
          <w:instrText xml:space="preserve"> PAGEREF _Toc44550880 \h </w:instrText>
        </w:r>
        <w:r w:rsidR="0046495D">
          <w:rPr>
            <w:noProof/>
            <w:webHidden/>
          </w:rPr>
        </w:r>
        <w:r w:rsidR="0046495D">
          <w:rPr>
            <w:noProof/>
            <w:webHidden/>
          </w:rPr>
          <w:fldChar w:fldCharType="separate"/>
        </w:r>
        <w:r w:rsidR="006A7004">
          <w:rPr>
            <w:noProof/>
            <w:webHidden/>
          </w:rPr>
          <w:t>78</w:t>
        </w:r>
        <w:r w:rsidR="0046495D">
          <w:rPr>
            <w:noProof/>
            <w:webHidden/>
          </w:rPr>
          <w:fldChar w:fldCharType="end"/>
        </w:r>
      </w:hyperlink>
    </w:p>
    <w:p w14:paraId="1BE625D7"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81" w:history="1">
        <w:r w:rsidR="0046495D" w:rsidRPr="00453D9B">
          <w:rPr>
            <w:rStyle w:val="Hyperlink"/>
            <w:rFonts w:ascii="Times New Roman" w:hAnsi="Times New Roman"/>
            <w:noProof/>
          </w:rPr>
          <w:t>Table 23. Test Plan Pengujian Mengelola Data Jadwal</w:t>
        </w:r>
        <w:r w:rsidR="0046495D">
          <w:rPr>
            <w:noProof/>
            <w:webHidden/>
          </w:rPr>
          <w:tab/>
        </w:r>
        <w:r w:rsidR="0046495D">
          <w:rPr>
            <w:noProof/>
            <w:webHidden/>
          </w:rPr>
          <w:fldChar w:fldCharType="begin"/>
        </w:r>
        <w:r w:rsidR="0046495D">
          <w:rPr>
            <w:noProof/>
            <w:webHidden/>
          </w:rPr>
          <w:instrText xml:space="preserve"> PAGEREF _Toc44550881 \h </w:instrText>
        </w:r>
        <w:r w:rsidR="0046495D">
          <w:rPr>
            <w:noProof/>
            <w:webHidden/>
          </w:rPr>
        </w:r>
        <w:r w:rsidR="0046495D">
          <w:rPr>
            <w:noProof/>
            <w:webHidden/>
          </w:rPr>
          <w:fldChar w:fldCharType="separate"/>
        </w:r>
        <w:r w:rsidR="006A7004">
          <w:rPr>
            <w:noProof/>
            <w:webHidden/>
          </w:rPr>
          <w:t>79</w:t>
        </w:r>
        <w:r w:rsidR="0046495D">
          <w:rPr>
            <w:noProof/>
            <w:webHidden/>
          </w:rPr>
          <w:fldChar w:fldCharType="end"/>
        </w:r>
      </w:hyperlink>
    </w:p>
    <w:p w14:paraId="67466AF7"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82" w:history="1">
        <w:r w:rsidR="0046495D" w:rsidRPr="00453D9B">
          <w:rPr>
            <w:rStyle w:val="Hyperlink"/>
            <w:rFonts w:ascii="Times New Roman" w:hAnsi="Times New Roman"/>
            <w:noProof/>
          </w:rPr>
          <w:t>Table 24. Test Plan Pengujian Generate Jadwal</w:t>
        </w:r>
        <w:r w:rsidR="0046495D">
          <w:rPr>
            <w:noProof/>
            <w:webHidden/>
          </w:rPr>
          <w:tab/>
        </w:r>
        <w:r w:rsidR="0046495D">
          <w:rPr>
            <w:noProof/>
            <w:webHidden/>
          </w:rPr>
          <w:fldChar w:fldCharType="begin"/>
        </w:r>
        <w:r w:rsidR="0046495D">
          <w:rPr>
            <w:noProof/>
            <w:webHidden/>
          </w:rPr>
          <w:instrText xml:space="preserve"> PAGEREF _Toc44550882 \h </w:instrText>
        </w:r>
        <w:r w:rsidR="0046495D">
          <w:rPr>
            <w:noProof/>
            <w:webHidden/>
          </w:rPr>
        </w:r>
        <w:r w:rsidR="0046495D">
          <w:rPr>
            <w:noProof/>
            <w:webHidden/>
          </w:rPr>
          <w:fldChar w:fldCharType="separate"/>
        </w:r>
        <w:r w:rsidR="006A7004">
          <w:rPr>
            <w:noProof/>
            <w:webHidden/>
          </w:rPr>
          <w:t>80</w:t>
        </w:r>
        <w:r w:rsidR="0046495D">
          <w:rPr>
            <w:noProof/>
            <w:webHidden/>
          </w:rPr>
          <w:fldChar w:fldCharType="end"/>
        </w:r>
      </w:hyperlink>
    </w:p>
    <w:p w14:paraId="138278F9" w14:textId="77777777" w:rsidR="0046495D" w:rsidRDefault="00BF4764">
      <w:pPr>
        <w:pStyle w:val="TableofFigures"/>
        <w:tabs>
          <w:tab w:val="right" w:leader="dot" w:pos="8686"/>
        </w:tabs>
        <w:rPr>
          <w:rFonts w:asciiTheme="minorHAnsi" w:eastAsiaTheme="minorEastAsia" w:hAnsiTheme="minorHAnsi" w:cstheme="minorBidi"/>
          <w:noProof/>
          <w:szCs w:val="22"/>
        </w:rPr>
      </w:pPr>
      <w:hyperlink w:anchor="_Toc44550883" w:history="1">
        <w:r w:rsidR="0046495D" w:rsidRPr="00453D9B">
          <w:rPr>
            <w:rStyle w:val="Hyperlink"/>
            <w:rFonts w:ascii="Times New Roman" w:hAnsi="Times New Roman"/>
            <w:noProof/>
          </w:rPr>
          <w:t>Table 25. Pengujian setiap constraint</w:t>
        </w:r>
        <w:r w:rsidR="0046495D">
          <w:rPr>
            <w:noProof/>
            <w:webHidden/>
          </w:rPr>
          <w:tab/>
        </w:r>
        <w:r w:rsidR="0046495D">
          <w:rPr>
            <w:noProof/>
            <w:webHidden/>
          </w:rPr>
          <w:fldChar w:fldCharType="begin"/>
        </w:r>
        <w:r w:rsidR="0046495D">
          <w:rPr>
            <w:noProof/>
            <w:webHidden/>
          </w:rPr>
          <w:instrText xml:space="preserve"> PAGEREF _Toc44550883 \h </w:instrText>
        </w:r>
        <w:r w:rsidR="0046495D">
          <w:rPr>
            <w:noProof/>
            <w:webHidden/>
          </w:rPr>
        </w:r>
        <w:r w:rsidR="0046495D">
          <w:rPr>
            <w:noProof/>
            <w:webHidden/>
          </w:rPr>
          <w:fldChar w:fldCharType="separate"/>
        </w:r>
        <w:r w:rsidR="006A7004">
          <w:rPr>
            <w:noProof/>
            <w:webHidden/>
          </w:rPr>
          <w:t>81</w:t>
        </w:r>
        <w:r w:rsidR="0046495D">
          <w:rPr>
            <w:noProof/>
            <w:webHidden/>
          </w:rPr>
          <w:fldChar w:fldCharType="end"/>
        </w:r>
      </w:hyperlink>
    </w:p>
    <w:p w14:paraId="28B5E00C" w14:textId="77777777" w:rsidR="0046495D" w:rsidRPr="0046495D" w:rsidRDefault="0046495D" w:rsidP="0046495D">
      <w:r>
        <w:fldChar w:fldCharType="end"/>
      </w:r>
    </w:p>
    <w:p w14:paraId="20728E70" w14:textId="77777777" w:rsidR="00946479" w:rsidRPr="0091094F" w:rsidRDefault="00946479" w:rsidP="00946479">
      <w:pPr>
        <w:jc w:val="center"/>
        <w:rPr>
          <w:rFonts w:ascii="Times New Roman" w:hAnsi="Times New Roman"/>
          <w:b/>
          <w:sz w:val="24"/>
          <w:szCs w:val="24"/>
        </w:rPr>
      </w:pPr>
    </w:p>
    <w:p w14:paraId="65CF1DB3" w14:textId="77777777" w:rsidR="00946479" w:rsidRPr="0091094F" w:rsidRDefault="00946479" w:rsidP="00946479">
      <w:pPr>
        <w:jc w:val="center"/>
        <w:rPr>
          <w:rFonts w:ascii="Times New Roman" w:hAnsi="Times New Roman"/>
          <w:b/>
          <w:sz w:val="24"/>
          <w:szCs w:val="24"/>
        </w:rPr>
      </w:pPr>
    </w:p>
    <w:p w14:paraId="55B35303" w14:textId="77777777" w:rsidR="00946479" w:rsidRPr="0091094F" w:rsidRDefault="00946479" w:rsidP="00946479">
      <w:pPr>
        <w:jc w:val="center"/>
        <w:rPr>
          <w:rFonts w:ascii="Times New Roman" w:hAnsi="Times New Roman"/>
          <w:b/>
          <w:sz w:val="24"/>
          <w:szCs w:val="24"/>
        </w:rPr>
      </w:pPr>
    </w:p>
    <w:p w14:paraId="5B848503" w14:textId="77777777" w:rsidR="00946479" w:rsidRPr="0091094F" w:rsidRDefault="00946479" w:rsidP="00946479">
      <w:pPr>
        <w:jc w:val="center"/>
        <w:rPr>
          <w:rFonts w:ascii="Times New Roman" w:hAnsi="Times New Roman"/>
          <w:b/>
          <w:sz w:val="24"/>
          <w:szCs w:val="24"/>
        </w:rPr>
      </w:pPr>
    </w:p>
    <w:p w14:paraId="05EFA5A6" w14:textId="77777777" w:rsidR="00946479" w:rsidRPr="0091094F" w:rsidRDefault="00946479" w:rsidP="00946479">
      <w:pPr>
        <w:jc w:val="center"/>
        <w:rPr>
          <w:rFonts w:ascii="Times New Roman" w:hAnsi="Times New Roman"/>
          <w:b/>
          <w:sz w:val="24"/>
          <w:szCs w:val="24"/>
        </w:rPr>
      </w:pPr>
    </w:p>
    <w:p w14:paraId="55B297D0" w14:textId="77777777" w:rsidR="00946479" w:rsidRPr="0091094F" w:rsidRDefault="00946479" w:rsidP="00946479">
      <w:pPr>
        <w:jc w:val="center"/>
        <w:rPr>
          <w:rFonts w:ascii="Times New Roman" w:hAnsi="Times New Roman"/>
          <w:b/>
          <w:sz w:val="24"/>
          <w:szCs w:val="24"/>
        </w:rPr>
      </w:pPr>
    </w:p>
    <w:p w14:paraId="3F76DD7B" w14:textId="77777777" w:rsidR="00946479" w:rsidRPr="0091094F" w:rsidRDefault="00946479" w:rsidP="00946479">
      <w:pPr>
        <w:jc w:val="center"/>
        <w:rPr>
          <w:rFonts w:ascii="Times New Roman" w:hAnsi="Times New Roman"/>
          <w:b/>
          <w:sz w:val="24"/>
          <w:szCs w:val="24"/>
        </w:rPr>
      </w:pPr>
    </w:p>
    <w:p w14:paraId="4E1B8622" w14:textId="77777777" w:rsidR="00946479" w:rsidRPr="0091094F" w:rsidRDefault="00946479" w:rsidP="00946479">
      <w:pPr>
        <w:jc w:val="center"/>
        <w:rPr>
          <w:rFonts w:ascii="Times New Roman" w:hAnsi="Times New Roman"/>
          <w:b/>
          <w:sz w:val="24"/>
          <w:szCs w:val="24"/>
        </w:rPr>
      </w:pPr>
    </w:p>
    <w:p w14:paraId="10F5A703" w14:textId="77777777" w:rsidR="00946479" w:rsidRPr="0091094F" w:rsidRDefault="00946479" w:rsidP="00946479">
      <w:pPr>
        <w:jc w:val="center"/>
        <w:rPr>
          <w:rFonts w:ascii="Times New Roman" w:hAnsi="Times New Roman"/>
          <w:b/>
          <w:sz w:val="24"/>
          <w:szCs w:val="24"/>
        </w:rPr>
      </w:pPr>
    </w:p>
    <w:p w14:paraId="3B14DDB4" w14:textId="77777777" w:rsidR="00946479" w:rsidRPr="0091094F" w:rsidRDefault="00946479" w:rsidP="00946479">
      <w:pPr>
        <w:jc w:val="center"/>
        <w:rPr>
          <w:rFonts w:ascii="Times New Roman" w:hAnsi="Times New Roman"/>
          <w:b/>
          <w:sz w:val="24"/>
          <w:szCs w:val="24"/>
        </w:rPr>
      </w:pPr>
    </w:p>
    <w:p w14:paraId="2A8A2466" w14:textId="77777777" w:rsidR="00946479" w:rsidRPr="0091094F" w:rsidRDefault="00946479" w:rsidP="00946479">
      <w:pPr>
        <w:jc w:val="center"/>
        <w:rPr>
          <w:rFonts w:ascii="Times New Roman" w:hAnsi="Times New Roman"/>
          <w:b/>
          <w:sz w:val="24"/>
          <w:szCs w:val="24"/>
        </w:rPr>
      </w:pPr>
    </w:p>
    <w:p w14:paraId="10A32703" w14:textId="77777777" w:rsidR="00946479" w:rsidRPr="0091094F" w:rsidRDefault="00946479" w:rsidP="00946479">
      <w:pPr>
        <w:jc w:val="center"/>
        <w:rPr>
          <w:rFonts w:ascii="Times New Roman" w:hAnsi="Times New Roman"/>
          <w:b/>
          <w:sz w:val="24"/>
          <w:szCs w:val="24"/>
        </w:rPr>
      </w:pPr>
    </w:p>
    <w:p w14:paraId="5E1C5C47" w14:textId="77777777" w:rsidR="00946479" w:rsidRPr="0091094F" w:rsidRDefault="00946479" w:rsidP="00946479">
      <w:pPr>
        <w:jc w:val="center"/>
        <w:rPr>
          <w:rFonts w:ascii="Times New Roman" w:hAnsi="Times New Roman"/>
          <w:b/>
          <w:sz w:val="24"/>
          <w:szCs w:val="24"/>
        </w:rPr>
      </w:pPr>
    </w:p>
    <w:p w14:paraId="010D06DC" w14:textId="77777777" w:rsidR="00946479" w:rsidRPr="0091094F" w:rsidRDefault="00946479" w:rsidP="00946479">
      <w:pPr>
        <w:jc w:val="center"/>
        <w:rPr>
          <w:rFonts w:ascii="Times New Roman" w:hAnsi="Times New Roman"/>
          <w:b/>
          <w:sz w:val="24"/>
          <w:szCs w:val="24"/>
        </w:rPr>
      </w:pPr>
    </w:p>
    <w:p w14:paraId="6BCCCB15" w14:textId="77777777" w:rsidR="00946479" w:rsidRPr="0091094F" w:rsidRDefault="00946479" w:rsidP="00946479">
      <w:pPr>
        <w:jc w:val="center"/>
        <w:rPr>
          <w:rFonts w:ascii="Times New Roman" w:hAnsi="Times New Roman"/>
          <w:b/>
          <w:sz w:val="24"/>
          <w:szCs w:val="24"/>
        </w:rPr>
      </w:pPr>
    </w:p>
    <w:p w14:paraId="2A97E86E" w14:textId="77777777" w:rsidR="00946479" w:rsidRPr="0091094F" w:rsidRDefault="00946479" w:rsidP="00946479">
      <w:pPr>
        <w:jc w:val="center"/>
        <w:rPr>
          <w:rFonts w:ascii="Times New Roman" w:hAnsi="Times New Roman"/>
          <w:b/>
          <w:sz w:val="24"/>
          <w:szCs w:val="24"/>
        </w:rPr>
      </w:pPr>
    </w:p>
    <w:p w14:paraId="20BC9676" w14:textId="77777777" w:rsidR="00946479" w:rsidRPr="0091094F" w:rsidRDefault="00946479" w:rsidP="00946479">
      <w:pPr>
        <w:jc w:val="center"/>
        <w:rPr>
          <w:rFonts w:ascii="Times New Roman" w:hAnsi="Times New Roman"/>
          <w:b/>
          <w:sz w:val="24"/>
          <w:szCs w:val="24"/>
        </w:rPr>
      </w:pPr>
    </w:p>
    <w:p w14:paraId="7DE4DFD1" w14:textId="77777777" w:rsidR="00946479" w:rsidRPr="0091094F" w:rsidRDefault="00946479" w:rsidP="00946479">
      <w:pPr>
        <w:jc w:val="center"/>
        <w:rPr>
          <w:rFonts w:ascii="Times New Roman" w:hAnsi="Times New Roman"/>
          <w:b/>
          <w:sz w:val="24"/>
          <w:szCs w:val="24"/>
        </w:rPr>
      </w:pPr>
    </w:p>
    <w:p w14:paraId="506B428C" w14:textId="77777777" w:rsidR="00946479" w:rsidRPr="0091094F" w:rsidRDefault="00946479" w:rsidP="00946479">
      <w:pPr>
        <w:jc w:val="center"/>
        <w:rPr>
          <w:rFonts w:ascii="Times New Roman" w:hAnsi="Times New Roman"/>
          <w:b/>
          <w:sz w:val="24"/>
          <w:szCs w:val="24"/>
        </w:rPr>
      </w:pPr>
    </w:p>
    <w:p w14:paraId="3DE4C4CF" w14:textId="77777777" w:rsidR="00946479" w:rsidRPr="0091094F" w:rsidRDefault="00946479" w:rsidP="00946479">
      <w:pPr>
        <w:jc w:val="center"/>
        <w:rPr>
          <w:rFonts w:ascii="Times New Roman" w:hAnsi="Times New Roman"/>
          <w:b/>
          <w:sz w:val="24"/>
          <w:szCs w:val="24"/>
        </w:rPr>
      </w:pPr>
    </w:p>
    <w:p w14:paraId="0C5F0BC6" w14:textId="77777777" w:rsidR="00946479" w:rsidRPr="0091094F" w:rsidRDefault="00946479" w:rsidP="00946479">
      <w:pPr>
        <w:jc w:val="center"/>
        <w:rPr>
          <w:rFonts w:ascii="Times New Roman" w:hAnsi="Times New Roman"/>
          <w:b/>
          <w:sz w:val="24"/>
          <w:szCs w:val="24"/>
        </w:rPr>
      </w:pPr>
    </w:p>
    <w:p w14:paraId="4DEA4512" w14:textId="77777777" w:rsidR="00946479" w:rsidRPr="0091094F" w:rsidRDefault="00946479" w:rsidP="0046495D">
      <w:pPr>
        <w:rPr>
          <w:rFonts w:ascii="Times New Roman" w:hAnsi="Times New Roman"/>
          <w:b/>
          <w:sz w:val="24"/>
          <w:szCs w:val="24"/>
        </w:rPr>
      </w:pPr>
    </w:p>
    <w:p w14:paraId="2F689357" w14:textId="77777777" w:rsidR="00946479" w:rsidRDefault="00B45E08" w:rsidP="00B45E08">
      <w:pPr>
        <w:pStyle w:val="Heading1"/>
        <w:numPr>
          <w:ilvl w:val="0"/>
          <w:numId w:val="0"/>
        </w:numPr>
        <w:rPr>
          <w:rFonts w:ascii="Times New Roman" w:hAnsi="Times New Roman"/>
          <w:bCs/>
          <w:sz w:val="24"/>
          <w:szCs w:val="24"/>
          <w:lang w:val="en-US"/>
        </w:rPr>
      </w:pPr>
      <w:bookmarkStart w:id="6" w:name="_Toc45276859"/>
      <w:r w:rsidRPr="0091094F">
        <w:rPr>
          <w:rFonts w:ascii="Times New Roman" w:hAnsi="Times New Roman"/>
          <w:bCs/>
          <w:sz w:val="24"/>
          <w:szCs w:val="24"/>
          <w:lang w:val="en-US"/>
        </w:rPr>
        <w:t>DAFTAR GAMBAR</w:t>
      </w:r>
      <w:bookmarkEnd w:id="6"/>
    </w:p>
    <w:p w14:paraId="25FA0276" w14:textId="77777777" w:rsidR="007F051A" w:rsidRDefault="003B64A1">
      <w:pPr>
        <w:pStyle w:val="TableofFigures"/>
        <w:tabs>
          <w:tab w:val="right" w:leader="dot" w:pos="8686"/>
        </w:tabs>
        <w:rPr>
          <w:rFonts w:asciiTheme="minorHAnsi" w:eastAsiaTheme="minorEastAsia" w:hAnsiTheme="minorHAnsi" w:cstheme="minorBidi"/>
          <w:noProof/>
          <w:szCs w:val="22"/>
        </w:rPr>
      </w:pPr>
      <w:r>
        <w:fldChar w:fldCharType="begin"/>
      </w:r>
      <w:r>
        <w:instrText xml:space="preserve"> TOC \h \z \c "Gambar" </w:instrText>
      </w:r>
      <w:r>
        <w:fldChar w:fldCharType="separate"/>
      </w:r>
      <w:hyperlink w:anchor="_Toc45276928" w:history="1">
        <w:r w:rsidR="007F051A" w:rsidRPr="00A8755C">
          <w:rPr>
            <w:rStyle w:val="Hyperlink"/>
            <w:rFonts w:ascii="Times New Roman" w:hAnsi="Times New Roman"/>
            <w:noProof/>
          </w:rPr>
          <w:t>Gambar 1. Alur Program Algoritma Backtracking CSP</w:t>
        </w:r>
        <w:r w:rsidR="007F051A">
          <w:rPr>
            <w:noProof/>
            <w:webHidden/>
          </w:rPr>
          <w:tab/>
        </w:r>
        <w:r w:rsidR="007F051A">
          <w:rPr>
            <w:noProof/>
            <w:webHidden/>
          </w:rPr>
          <w:fldChar w:fldCharType="begin"/>
        </w:r>
        <w:r w:rsidR="007F051A">
          <w:rPr>
            <w:noProof/>
            <w:webHidden/>
          </w:rPr>
          <w:instrText xml:space="preserve"> PAGEREF _Toc45276928 \h </w:instrText>
        </w:r>
        <w:r w:rsidR="007F051A">
          <w:rPr>
            <w:noProof/>
            <w:webHidden/>
          </w:rPr>
        </w:r>
        <w:r w:rsidR="007F051A">
          <w:rPr>
            <w:noProof/>
            <w:webHidden/>
          </w:rPr>
          <w:fldChar w:fldCharType="separate"/>
        </w:r>
        <w:r w:rsidR="006A7004">
          <w:rPr>
            <w:noProof/>
            <w:webHidden/>
          </w:rPr>
          <w:t>20</w:t>
        </w:r>
        <w:r w:rsidR="007F051A">
          <w:rPr>
            <w:noProof/>
            <w:webHidden/>
          </w:rPr>
          <w:fldChar w:fldCharType="end"/>
        </w:r>
      </w:hyperlink>
    </w:p>
    <w:p w14:paraId="033D1D05"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r:id="rId14" w:anchor="_Toc45276929" w:history="1">
        <w:r w:rsidR="007F051A" w:rsidRPr="00A8755C">
          <w:rPr>
            <w:rStyle w:val="Hyperlink"/>
            <w:rFonts w:ascii="Times New Roman" w:hAnsi="Times New Roman"/>
            <w:noProof/>
          </w:rPr>
          <w:t>Gambar 2. Alur program Algoritme Steepest Ascent Hill Climbing CSP</w:t>
        </w:r>
        <w:r w:rsidR="007F051A">
          <w:rPr>
            <w:noProof/>
            <w:webHidden/>
          </w:rPr>
          <w:tab/>
        </w:r>
        <w:r w:rsidR="007F051A">
          <w:rPr>
            <w:noProof/>
            <w:webHidden/>
          </w:rPr>
          <w:fldChar w:fldCharType="begin"/>
        </w:r>
        <w:r w:rsidR="007F051A">
          <w:rPr>
            <w:noProof/>
            <w:webHidden/>
          </w:rPr>
          <w:instrText xml:space="preserve"> PAGEREF _Toc45276929 \h </w:instrText>
        </w:r>
        <w:r w:rsidR="007F051A">
          <w:rPr>
            <w:noProof/>
            <w:webHidden/>
          </w:rPr>
        </w:r>
        <w:r w:rsidR="007F051A">
          <w:rPr>
            <w:noProof/>
            <w:webHidden/>
          </w:rPr>
          <w:fldChar w:fldCharType="separate"/>
        </w:r>
        <w:r w:rsidR="006A7004">
          <w:rPr>
            <w:noProof/>
            <w:webHidden/>
          </w:rPr>
          <w:t>22</w:t>
        </w:r>
        <w:r w:rsidR="007F051A">
          <w:rPr>
            <w:noProof/>
            <w:webHidden/>
          </w:rPr>
          <w:fldChar w:fldCharType="end"/>
        </w:r>
      </w:hyperlink>
    </w:p>
    <w:p w14:paraId="5A8F0C7A"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30" w:history="1">
        <w:r w:rsidR="007F051A" w:rsidRPr="00A8755C">
          <w:rPr>
            <w:rStyle w:val="Hyperlink"/>
            <w:rFonts w:ascii="Times New Roman" w:hAnsi="Times New Roman"/>
            <w:noProof/>
          </w:rPr>
          <w:t>Gambar 3. Pemodelan Tree</w:t>
        </w:r>
        <w:r w:rsidR="007F051A">
          <w:rPr>
            <w:noProof/>
            <w:webHidden/>
          </w:rPr>
          <w:tab/>
        </w:r>
        <w:r w:rsidR="007F051A">
          <w:rPr>
            <w:noProof/>
            <w:webHidden/>
          </w:rPr>
          <w:fldChar w:fldCharType="begin"/>
        </w:r>
        <w:r w:rsidR="007F051A">
          <w:rPr>
            <w:noProof/>
            <w:webHidden/>
          </w:rPr>
          <w:instrText xml:space="preserve"> PAGEREF _Toc45276930 \h </w:instrText>
        </w:r>
        <w:r w:rsidR="007F051A">
          <w:rPr>
            <w:noProof/>
            <w:webHidden/>
          </w:rPr>
        </w:r>
        <w:r w:rsidR="007F051A">
          <w:rPr>
            <w:noProof/>
            <w:webHidden/>
          </w:rPr>
          <w:fldChar w:fldCharType="separate"/>
        </w:r>
        <w:r w:rsidR="006A7004">
          <w:rPr>
            <w:noProof/>
            <w:webHidden/>
          </w:rPr>
          <w:t>39</w:t>
        </w:r>
        <w:r w:rsidR="007F051A">
          <w:rPr>
            <w:noProof/>
            <w:webHidden/>
          </w:rPr>
          <w:fldChar w:fldCharType="end"/>
        </w:r>
      </w:hyperlink>
    </w:p>
    <w:p w14:paraId="3CDE7EFD"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31" w:history="1">
        <w:r w:rsidR="007F051A" w:rsidRPr="00A8755C">
          <w:rPr>
            <w:rStyle w:val="Hyperlink"/>
            <w:rFonts w:ascii="Times New Roman" w:hAnsi="Times New Roman"/>
            <w:noProof/>
          </w:rPr>
          <w:t>Gambar 4. Tree Algoritme Backtracking Pertama</w:t>
        </w:r>
        <w:r w:rsidR="007F051A">
          <w:rPr>
            <w:noProof/>
            <w:webHidden/>
          </w:rPr>
          <w:tab/>
        </w:r>
        <w:r w:rsidR="007F051A">
          <w:rPr>
            <w:noProof/>
            <w:webHidden/>
          </w:rPr>
          <w:fldChar w:fldCharType="begin"/>
        </w:r>
        <w:r w:rsidR="007F051A">
          <w:rPr>
            <w:noProof/>
            <w:webHidden/>
          </w:rPr>
          <w:instrText xml:space="preserve"> PAGEREF _Toc45276931 \h </w:instrText>
        </w:r>
        <w:r w:rsidR="007F051A">
          <w:rPr>
            <w:noProof/>
            <w:webHidden/>
          </w:rPr>
        </w:r>
        <w:r w:rsidR="007F051A">
          <w:rPr>
            <w:noProof/>
            <w:webHidden/>
          </w:rPr>
          <w:fldChar w:fldCharType="separate"/>
        </w:r>
        <w:r w:rsidR="006A7004">
          <w:rPr>
            <w:noProof/>
            <w:webHidden/>
          </w:rPr>
          <w:t>42</w:t>
        </w:r>
        <w:r w:rsidR="007F051A">
          <w:rPr>
            <w:noProof/>
            <w:webHidden/>
          </w:rPr>
          <w:fldChar w:fldCharType="end"/>
        </w:r>
      </w:hyperlink>
    </w:p>
    <w:p w14:paraId="3EBA7226"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32" w:history="1">
        <w:r w:rsidR="007F051A" w:rsidRPr="00A8755C">
          <w:rPr>
            <w:rStyle w:val="Hyperlink"/>
            <w:rFonts w:ascii="Times New Roman" w:hAnsi="Times New Roman"/>
            <w:noProof/>
          </w:rPr>
          <w:t>Gambar 5. Tree Algoritme Backtracing Kedua</w:t>
        </w:r>
        <w:r w:rsidR="007F051A">
          <w:rPr>
            <w:noProof/>
            <w:webHidden/>
          </w:rPr>
          <w:tab/>
        </w:r>
        <w:r w:rsidR="007F051A">
          <w:rPr>
            <w:noProof/>
            <w:webHidden/>
          </w:rPr>
          <w:fldChar w:fldCharType="begin"/>
        </w:r>
        <w:r w:rsidR="007F051A">
          <w:rPr>
            <w:noProof/>
            <w:webHidden/>
          </w:rPr>
          <w:instrText xml:space="preserve"> PAGEREF _Toc45276932 \h </w:instrText>
        </w:r>
        <w:r w:rsidR="007F051A">
          <w:rPr>
            <w:noProof/>
            <w:webHidden/>
          </w:rPr>
        </w:r>
        <w:r w:rsidR="007F051A">
          <w:rPr>
            <w:noProof/>
            <w:webHidden/>
          </w:rPr>
          <w:fldChar w:fldCharType="separate"/>
        </w:r>
        <w:r w:rsidR="006A7004">
          <w:rPr>
            <w:noProof/>
            <w:webHidden/>
          </w:rPr>
          <w:t>43</w:t>
        </w:r>
        <w:r w:rsidR="007F051A">
          <w:rPr>
            <w:noProof/>
            <w:webHidden/>
          </w:rPr>
          <w:fldChar w:fldCharType="end"/>
        </w:r>
      </w:hyperlink>
    </w:p>
    <w:p w14:paraId="11B9E52A"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33" w:history="1">
        <w:r w:rsidR="007F051A" w:rsidRPr="00A8755C">
          <w:rPr>
            <w:rStyle w:val="Hyperlink"/>
            <w:rFonts w:ascii="Times New Roman" w:hAnsi="Times New Roman"/>
            <w:noProof/>
          </w:rPr>
          <w:t>Gambar 6.  Jarak antar pelabuhan pada Google Map</w:t>
        </w:r>
        <w:r w:rsidR="007F051A">
          <w:rPr>
            <w:noProof/>
            <w:webHidden/>
          </w:rPr>
          <w:tab/>
        </w:r>
        <w:r w:rsidR="007F051A">
          <w:rPr>
            <w:noProof/>
            <w:webHidden/>
          </w:rPr>
          <w:fldChar w:fldCharType="begin"/>
        </w:r>
        <w:r w:rsidR="007F051A">
          <w:rPr>
            <w:noProof/>
            <w:webHidden/>
          </w:rPr>
          <w:instrText xml:space="preserve"> PAGEREF _Toc45276933 \h </w:instrText>
        </w:r>
        <w:r w:rsidR="007F051A">
          <w:rPr>
            <w:noProof/>
            <w:webHidden/>
          </w:rPr>
        </w:r>
        <w:r w:rsidR="007F051A">
          <w:rPr>
            <w:noProof/>
            <w:webHidden/>
          </w:rPr>
          <w:fldChar w:fldCharType="separate"/>
        </w:r>
        <w:r w:rsidR="006A7004">
          <w:rPr>
            <w:noProof/>
            <w:webHidden/>
          </w:rPr>
          <w:t>44</w:t>
        </w:r>
        <w:r w:rsidR="007F051A">
          <w:rPr>
            <w:noProof/>
            <w:webHidden/>
          </w:rPr>
          <w:fldChar w:fldCharType="end"/>
        </w:r>
      </w:hyperlink>
    </w:p>
    <w:p w14:paraId="23992911"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34" w:history="1">
        <w:r w:rsidR="007F051A" w:rsidRPr="00A8755C">
          <w:rPr>
            <w:rStyle w:val="Hyperlink"/>
            <w:rFonts w:ascii="Times New Roman" w:hAnsi="Times New Roman"/>
            <w:noProof/>
          </w:rPr>
          <w:t>Gambar 7. Data Jarak Antar Pelabuhan</w:t>
        </w:r>
        <w:r w:rsidR="007F051A">
          <w:rPr>
            <w:noProof/>
            <w:webHidden/>
          </w:rPr>
          <w:tab/>
        </w:r>
        <w:r w:rsidR="007F051A">
          <w:rPr>
            <w:noProof/>
            <w:webHidden/>
          </w:rPr>
          <w:fldChar w:fldCharType="begin"/>
        </w:r>
        <w:r w:rsidR="007F051A">
          <w:rPr>
            <w:noProof/>
            <w:webHidden/>
          </w:rPr>
          <w:instrText xml:space="preserve"> PAGEREF _Toc45276934 \h </w:instrText>
        </w:r>
        <w:r w:rsidR="007F051A">
          <w:rPr>
            <w:noProof/>
            <w:webHidden/>
          </w:rPr>
        </w:r>
        <w:r w:rsidR="007F051A">
          <w:rPr>
            <w:noProof/>
            <w:webHidden/>
          </w:rPr>
          <w:fldChar w:fldCharType="separate"/>
        </w:r>
        <w:r w:rsidR="006A7004">
          <w:rPr>
            <w:noProof/>
            <w:webHidden/>
          </w:rPr>
          <w:t>45</w:t>
        </w:r>
        <w:r w:rsidR="007F051A">
          <w:rPr>
            <w:noProof/>
            <w:webHidden/>
          </w:rPr>
          <w:fldChar w:fldCharType="end"/>
        </w:r>
      </w:hyperlink>
    </w:p>
    <w:p w14:paraId="45C93C7B"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35" w:history="1">
        <w:r w:rsidR="007F051A" w:rsidRPr="00A8755C">
          <w:rPr>
            <w:rStyle w:val="Hyperlink"/>
            <w:rFonts w:ascii="Times New Roman" w:hAnsi="Times New Roman"/>
            <w:noProof/>
          </w:rPr>
          <w:t>Gambar 8. Jarak dari Pelabuhan Ajibata ke Tomok</w:t>
        </w:r>
        <w:r w:rsidR="007F051A">
          <w:rPr>
            <w:noProof/>
            <w:webHidden/>
          </w:rPr>
          <w:tab/>
        </w:r>
        <w:r w:rsidR="007F051A">
          <w:rPr>
            <w:noProof/>
            <w:webHidden/>
          </w:rPr>
          <w:fldChar w:fldCharType="begin"/>
        </w:r>
        <w:r w:rsidR="007F051A">
          <w:rPr>
            <w:noProof/>
            <w:webHidden/>
          </w:rPr>
          <w:instrText xml:space="preserve"> PAGEREF _Toc45276935 \h </w:instrText>
        </w:r>
        <w:r w:rsidR="007F051A">
          <w:rPr>
            <w:noProof/>
            <w:webHidden/>
          </w:rPr>
        </w:r>
        <w:r w:rsidR="007F051A">
          <w:rPr>
            <w:noProof/>
            <w:webHidden/>
          </w:rPr>
          <w:fldChar w:fldCharType="separate"/>
        </w:r>
        <w:r w:rsidR="006A7004">
          <w:rPr>
            <w:noProof/>
            <w:webHidden/>
          </w:rPr>
          <w:t>46</w:t>
        </w:r>
        <w:r w:rsidR="007F051A">
          <w:rPr>
            <w:noProof/>
            <w:webHidden/>
          </w:rPr>
          <w:fldChar w:fldCharType="end"/>
        </w:r>
      </w:hyperlink>
    </w:p>
    <w:p w14:paraId="54220337"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36" w:history="1">
        <w:r w:rsidR="007F051A" w:rsidRPr="00A8755C">
          <w:rPr>
            <w:rStyle w:val="Hyperlink"/>
            <w:rFonts w:ascii="Times New Roman" w:hAnsi="Times New Roman"/>
            <w:noProof/>
          </w:rPr>
          <w:t>Gambar 9. Jarak dari Pelabuhan Ajibata ke Tigaras</w:t>
        </w:r>
        <w:r w:rsidR="007F051A">
          <w:rPr>
            <w:noProof/>
            <w:webHidden/>
          </w:rPr>
          <w:tab/>
        </w:r>
        <w:r w:rsidR="007F051A">
          <w:rPr>
            <w:noProof/>
            <w:webHidden/>
          </w:rPr>
          <w:fldChar w:fldCharType="begin"/>
        </w:r>
        <w:r w:rsidR="007F051A">
          <w:rPr>
            <w:noProof/>
            <w:webHidden/>
          </w:rPr>
          <w:instrText xml:space="preserve"> PAGEREF _Toc45276936 \h </w:instrText>
        </w:r>
        <w:r w:rsidR="007F051A">
          <w:rPr>
            <w:noProof/>
            <w:webHidden/>
          </w:rPr>
        </w:r>
        <w:r w:rsidR="007F051A">
          <w:rPr>
            <w:noProof/>
            <w:webHidden/>
          </w:rPr>
          <w:fldChar w:fldCharType="separate"/>
        </w:r>
        <w:r w:rsidR="006A7004">
          <w:rPr>
            <w:noProof/>
            <w:webHidden/>
          </w:rPr>
          <w:t>46</w:t>
        </w:r>
        <w:r w:rsidR="007F051A">
          <w:rPr>
            <w:noProof/>
            <w:webHidden/>
          </w:rPr>
          <w:fldChar w:fldCharType="end"/>
        </w:r>
      </w:hyperlink>
    </w:p>
    <w:p w14:paraId="37E2283A"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r:id="rId15" w:anchor="_Toc45276937" w:history="1">
        <w:r w:rsidR="007F051A" w:rsidRPr="00A8755C">
          <w:rPr>
            <w:rStyle w:val="Hyperlink"/>
            <w:rFonts w:ascii="Times New Roman" w:hAnsi="Times New Roman"/>
            <w:noProof/>
          </w:rPr>
          <w:t>Gambar 10. Jarak dari Pelabuhan Ajibata ke Onanrunggu</w:t>
        </w:r>
        <w:r w:rsidR="007F051A">
          <w:rPr>
            <w:noProof/>
            <w:webHidden/>
          </w:rPr>
          <w:tab/>
        </w:r>
        <w:r w:rsidR="007F051A">
          <w:rPr>
            <w:noProof/>
            <w:webHidden/>
          </w:rPr>
          <w:fldChar w:fldCharType="begin"/>
        </w:r>
        <w:r w:rsidR="007F051A">
          <w:rPr>
            <w:noProof/>
            <w:webHidden/>
          </w:rPr>
          <w:instrText xml:space="preserve"> PAGEREF _Toc45276937 \h </w:instrText>
        </w:r>
        <w:r w:rsidR="007F051A">
          <w:rPr>
            <w:noProof/>
            <w:webHidden/>
          </w:rPr>
        </w:r>
        <w:r w:rsidR="007F051A">
          <w:rPr>
            <w:noProof/>
            <w:webHidden/>
          </w:rPr>
          <w:fldChar w:fldCharType="separate"/>
        </w:r>
        <w:r w:rsidR="006A7004">
          <w:rPr>
            <w:noProof/>
            <w:webHidden/>
          </w:rPr>
          <w:t>47</w:t>
        </w:r>
        <w:r w:rsidR="007F051A">
          <w:rPr>
            <w:noProof/>
            <w:webHidden/>
          </w:rPr>
          <w:fldChar w:fldCharType="end"/>
        </w:r>
      </w:hyperlink>
    </w:p>
    <w:p w14:paraId="7A2E0B57"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38" w:history="1">
        <w:r w:rsidR="007F051A" w:rsidRPr="00A8755C">
          <w:rPr>
            <w:rStyle w:val="Hyperlink"/>
            <w:rFonts w:ascii="Times New Roman" w:hAnsi="Times New Roman"/>
            <w:noProof/>
          </w:rPr>
          <w:t>Gambar 11. Rute Perjalanan dari Ajibata ke Tigaras</w:t>
        </w:r>
        <w:r w:rsidR="007F051A">
          <w:rPr>
            <w:noProof/>
            <w:webHidden/>
          </w:rPr>
          <w:tab/>
        </w:r>
        <w:r w:rsidR="007F051A">
          <w:rPr>
            <w:noProof/>
            <w:webHidden/>
          </w:rPr>
          <w:fldChar w:fldCharType="begin"/>
        </w:r>
        <w:r w:rsidR="007F051A">
          <w:rPr>
            <w:noProof/>
            <w:webHidden/>
          </w:rPr>
          <w:instrText xml:space="preserve"> PAGEREF _Toc45276938 \h </w:instrText>
        </w:r>
        <w:r w:rsidR="007F051A">
          <w:rPr>
            <w:noProof/>
            <w:webHidden/>
          </w:rPr>
        </w:r>
        <w:r w:rsidR="007F051A">
          <w:rPr>
            <w:noProof/>
            <w:webHidden/>
          </w:rPr>
          <w:fldChar w:fldCharType="separate"/>
        </w:r>
        <w:r w:rsidR="006A7004">
          <w:rPr>
            <w:noProof/>
            <w:webHidden/>
          </w:rPr>
          <w:t>48</w:t>
        </w:r>
        <w:r w:rsidR="007F051A">
          <w:rPr>
            <w:noProof/>
            <w:webHidden/>
          </w:rPr>
          <w:fldChar w:fldCharType="end"/>
        </w:r>
      </w:hyperlink>
    </w:p>
    <w:p w14:paraId="5375F361"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39" w:history="1">
        <w:r w:rsidR="007F051A" w:rsidRPr="00A8755C">
          <w:rPr>
            <w:rStyle w:val="Hyperlink"/>
            <w:rFonts w:ascii="Times New Roman" w:hAnsi="Times New Roman"/>
            <w:noProof/>
          </w:rPr>
          <w:t>Gambar 12. Rute Terpendek Ajibata Tigaras</w:t>
        </w:r>
        <w:r w:rsidR="007F051A">
          <w:rPr>
            <w:noProof/>
            <w:webHidden/>
          </w:rPr>
          <w:tab/>
        </w:r>
        <w:r w:rsidR="007F051A">
          <w:rPr>
            <w:noProof/>
            <w:webHidden/>
          </w:rPr>
          <w:fldChar w:fldCharType="begin"/>
        </w:r>
        <w:r w:rsidR="007F051A">
          <w:rPr>
            <w:noProof/>
            <w:webHidden/>
          </w:rPr>
          <w:instrText xml:space="preserve"> PAGEREF _Toc45276939 \h </w:instrText>
        </w:r>
        <w:r w:rsidR="007F051A">
          <w:rPr>
            <w:noProof/>
            <w:webHidden/>
          </w:rPr>
        </w:r>
        <w:r w:rsidR="007F051A">
          <w:rPr>
            <w:noProof/>
            <w:webHidden/>
          </w:rPr>
          <w:fldChar w:fldCharType="separate"/>
        </w:r>
        <w:r w:rsidR="006A7004">
          <w:rPr>
            <w:noProof/>
            <w:webHidden/>
          </w:rPr>
          <w:t>49</w:t>
        </w:r>
        <w:r w:rsidR="007F051A">
          <w:rPr>
            <w:noProof/>
            <w:webHidden/>
          </w:rPr>
          <w:fldChar w:fldCharType="end"/>
        </w:r>
      </w:hyperlink>
    </w:p>
    <w:p w14:paraId="6F06A3EE"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40" w:history="1">
        <w:r w:rsidR="007F051A" w:rsidRPr="00A8755C">
          <w:rPr>
            <w:rStyle w:val="Hyperlink"/>
            <w:rFonts w:ascii="Times New Roman" w:hAnsi="Times New Roman"/>
            <w:noProof/>
          </w:rPr>
          <w:t>Gambar 13. Rute Perjalanan dari Ajibata ke Tomok</w:t>
        </w:r>
        <w:r w:rsidR="007F051A">
          <w:rPr>
            <w:noProof/>
            <w:webHidden/>
          </w:rPr>
          <w:tab/>
        </w:r>
        <w:r w:rsidR="007F051A">
          <w:rPr>
            <w:noProof/>
            <w:webHidden/>
          </w:rPr>
          <w:fldChar w:fldCharType="begin"/>
        </w:r>
        <w:r w:rsidR="007F051A">
          <w:rPr>
            <w:noProof/>
            <w:webHidden/>
          </w:rPr>
          <w:instrText xml:space="preserve"> PAGEREF _Toc45276940 \h </w:instrText>
        </w:r>
        <w:r w:rsidR="007F051A">
          <w:rPr>
            <w:noProof/>
            <w:webHidden/>
          </w:rPr>
        </w:r>
        <w:r w:rsidR="007F051A">
          <w:rPr>
            <w:noProof/>
            <w:webHidden/>
          </w:rPr>
          <w:fldChar w:fldCharType="separate"/>
        </w:r>
        <w:r w:rsidR="006A7004">
          <w:rPr>
            <w:noProof/>
            <w:webHidden/>
          </w:rPr>
          <w:t>49</w:t>
        </w:r>
        <w:r w:rsidR="007F051A">
          <w:rPr>
            <w:noProof/>
            <w:webHidden/>
          </w:rPr>
          <w:fldChar w:fldCharType="end"/>
        </w:r>
      </w:hyperlink>
    </w:p>
    <w:p w14:paraId="6CCBDD8A"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41" w:history="1">
        <w:r w:rsidR="007F051A" w:rsidRPr="00A8755C">
          <w:rPr>
            <w:rStyle w:val="Hyperlink"/>
            <w:rFonts w:ascii="Times New Roman" w:hAnsi="Times New Roman"/>
            <w:noProof/>
          </w:rPr>
          <w:t>Gambar 14. Rute Terpendek Ajibata-Tomok</w:t>
        </w:r>
        <w:r w:rsidR="007F051A">
          <w:rPr>
            <w:noProof/>
            <w:webHidden/>
          </w:rPr>
          <w:tab/>
        </w:r>
        <w:r w:rsidR="007F051A">
          <w:rPr>
            <w:noProof/>
            <w:webHidden/>
          </w:rPr>
          <w:fldChar w:fldCharType="begin"/>
        </w:r>
        <w:r w:rsidR="007F051A">
          <w:rPr>
            <w:noProof/>
            <w:webHidden/>
          </w:rPr>
          <w:instrText xml:space="preserve"> PAGEREF _Toc45276941 \h </w:instrText>
        </w:r>
        <w:r w:rsidR="007F051A">
          <w:rPr>
            <w:noProof/>
            <w:webHidden/>
          </w:rPr>
        </w:r>
        <w:r w:rsidR="007F051A">
          <w:rPr>
            <w:noProof/>
            <w:webHidden/>
          </w:rPr>
          <w:fldChar w:fldCharType="separate"/>
        </w:r>
        <w:r w:rsidR="006A7004">
          <w:rPr>
            <w:noProof/>
            <w:webHidden/>
          </w:rPr>
          <w:t>50</w:t>
        </w:r>
        <w:r w:rsidR="007F051A">
          <w:rPr>
            <w:noProof/>
            <w:webHidden/>
          </w:rPr>
          <w:fldChar w:fldCharType="end"/>
        </w:r>
      </w:hyperlink>
    </w:p>
    <w:p w14:paraId="63FEEF8A"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42" w:history="1">
        <w:r w:rsidR="007F051A" w:rsidRPr="00A8755C">
          <w:rPr>
            <w:rStyle w:val="Hyperlink"/>
            <w:rFonts w:ascii="Times New Roman" w:hAnsi="Times New Roman"/>
            <w:noProof/>
          </w:rPr>
          <w:t>Gambar 15. Rute Perjalanan dari Ajibata ke Onanrunggu</w:t>
        </w:r>
        <w:r w:rsidR="007F051A">
          <w:rPr>
            <w:noProof/>
            <w:webHidden/>
          </w:rPr>
          <w:tab/>
        </w:r>
        <w:r w:rsidR="007F051A">
          <w:rPr>
            <w:noProof/>
            <w:webHidden/>
          </w:rPr>
          <w:fldChar w:fldCharType="begin"/>
        </w:r>
        <w:r w:rsidR="007F051A">
          <w:rPr>
            <w:noProof/>
            <w:webHidden/>
          </w:rPr>
          <w:instrText xml:space="preserve"> PAGEREF _Toc45276942 \h </w:instrText>
        </w:r>
        <w:r w:rsidR="007F051A">
          <w:rPr>
            <w:noProof/>
            <w:webHidden/>
          </w:rPr>
        </w:r>
        <w:r w:rsidR="007F051A">
          <w:rPr>
            <w:noProof/>
            <w:webHidden/>
          </w:rPr>
          <w:fldChar w:fldCharType="separate"/>
        </w:r>
        <w:r w:rsidR="006A7004">
          <w:rPr>
            <w:noProof/>
            <w:webHidden/>
          </w:rPr>
          <w:t>50</w:t>
        </w:r>
        <w:r w:rsidR="007F051A">
          <w:rPr>
            <w:noProof/>
            <w:webHidden/>
          </w:rPr>
          <w:fldChar w:fldCharType="end"/>
        </w:r>
      </w:hyperlink>
    </w:p>
    <w:p w14:paraId="46387D70"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43" w:history="1">
        <w:r w:rsidR="007F051A" w:rsidRPr="00A8755C">
          <w:rPr>
            <w:rStyle w:val="Hyperlink"/>
            <w:rFonts w:ascii="Times New Roman" w:hAnsi="Times New Roman"/>
            <w:noProof/>
          </w:rPr>
          <w:t>Gambar 16. Rute Terpendek Ajibata-Onanrunggu</w:t>
        </w:r>
        <w:r w:rsidR="007F051A">
          <w:rPr>
            <w:noProof/>
            <w:webHidden/>
          </w:rPr>
          <w:tab/>
        </w:r>
        <w:r w:rsidR="007F051A">
          <w:rPr>
            <w:noProof/>
            <w:webHidden/>
          </w:rPr>
          <w:fldChar w:fldCharType="begin"/>
        </w:r>
        <w:r w:rsidR="007F051A">
          <w:rPr>
            <w:noProof/>
            <w:webHidden/>
          </w:rPr>
          <w:instrText xml:space="preserve"> PAGEREF _Toc45276943 \h </w:instrText>
        </w:r>
        <w:r w:rsidR="007F051A">
          <w:rPr>
            <w:noProof/>
            <w:webHidden/>
          </w:rPr>
        </w:r>
        <w:r w:rsidR="007F051A">
          <w:rPr>
            <w:noProof/>
            <w:webHidden/>
          </w:rPr>
          <w:fldChar w:fldCharType="separate"/>
        </w:r>
        <w:r w:rsidR="006A7004">
          <w:rPr>
            <w:noProof/>
            <w:webHidden/>
          </w:rPr>
          <w:t>51</w:t>
        </w:r>
        <w:r w:rsidR="007F051A">
          <w:rPr>
            <w:noProof/>
            <w:webHidden/>
          </w:rPr>
          <w:fldChar w:fldCharType="end"/>
        </w:r>
      </w:hyperlink>
    </w:p>
    <w:p w14:paraId="003118A5"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44" w:history="1">
        <w:r w:rsidR="007F051A" w:rsidRPr="00A8755C">
          <w:rPr>
            <w:rStyle w:val="Hyperlink"/>
            <w:rFonts w:ascii="Times New Roman" w:hAnsi="Times New Roman"/>
            <w:noProof/>
          </w:rPr>
          <w:t>Gambar 17. Class Diagram</w:t>
        </w:r>
        <w:r w:rsidR="007F051A">
          <w:rPr>
            <w:noProof/>
            <w:webHidden/>
          </w:rPr>
          <w:tab/>
        </w:r>
        <w:r w:rsidR="007F051A">
          <w:rPr>
            <w:noProof/>
            <w:webHidden/>
          </w:rPr>
          <w:fldChar w:fldCharType="begin"/>
        </w:r>
        <w:r w:rsidR="007F051A">
          <w:rPr>
            <w:noProof/>
            <w:webHidden/>
          </w:rPr>
          <w:instrText xml:space="preserve"> PAGEREF _Toc45276944 \h </w:instrText>
        </w:r>
        <w:r w:rsidR="007F051A">
          <w:rPr>
            <w:noProof/>
            <w:webHidden/>
          </w:rPr>
        </w:r>
        <w:r w:rsidR="007F051A">
          <w:rPr>
            <w:noProof/>
            <w:webHidden/>
          </w:rPr>
          <w:fldChar w:fldCharType="separate"/>
        </w:r>
        <w:r w:rsidR="006A7004">
          <w:rPr>
            <w:noProof/>
            <w:webHidden/>
          </w:rPr>
          <w:t>52</w:t>
        </w:r>
        <w:r w:rsidR="007F051A">
          <w:rPr>
            <w:noProof/>
            <w:webHidden/>
          </w:rPr>
          <w:fldChar w:fldCharType="end"/>
        </w:r>
      </w:hyperlink>
    </w:p>
    <w:p w14:paraId="768B1514"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45" w:history="1">
        <w:r w:rsidR="007F051A" w:rsidRPr="00A8755C">
          <w:rPr>
            <w:rStyle w:val="Hyperlink"/>
            <w:rFonts w:ascii="Times New Roman" w:hAnsi="Times New Roman"/>
            <w:noProof/>
          </w:rPr>
          <w:t>Gambar 18. ER-Diagram</w:t>
        </w:r>
        <w:r w:rsidR="007F051A">
          <w:rPr>
            <w:noProof/>
            <w:webHidden/>
          </w:rPr>
          <w:tab/>
        </w:r>
        <w:r w:rsidR="007F051A">
          <w:rPr>
            <w:noProof/>
            <w:webHidden/>
          </w:rPr>
          <w:fldChar w:fldCharType="begin"/>
        </w:r>
        <w:r w:rsidR="007F051A">
          <w:rPr>
            <w:noProof/>
            <w:webHidden/>
          </w:rPr>
          <w:instrText xml:space="preserve"> PAGEREF _Toc45276945 \h </w:instrText>
        </w:r>
        <w:r w:rsidR="007F051A">
          <w:rPr>
            <w:noProof/>
            <w:webHidden/>
          </w:rPr>
        </w:r>
        <w:r w:rsidR="007F051A">
          <w:rPr>
            <w:noProof/>
            <w:webHidden/>
          </w:rPr>
          <w:fldChar w:fldCharType="separate"/>
        </w:r>
        <w:r w:rsidR="006A7004">
          <w:rPr>
            <w:noProof/>
            <w:webHidden/>
          </w:rPr>
          <w:t>53</w:t>
        </w:r>
        <w:r w:rsidR="007F051A">
          <w:rPr>
            <w:noProof/>
            <w:webHidden/>
          </w:rPr>
          <w:fldChar w:fldCharType="end"/>
        </w:r>
      </w:hyperlink>
    </w:p>
    <w:p w14:paraId="50B4A7BD"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46" w:history="1">
        <w:r w:rsidR="007F051A" w:rsidRPr="00A8755C">
          <w:rPr>
            <w:rStyle w:val="Hyperlink"/>
            <w:rFonts w:ascii="Times New Roman" w:hAnsi="Times New Roman"/>
            <w:noProof/>
          </w:rPr>
          <w:t>Gambar 19. Use Case Diagram</w:t>
        </w:r>
        <w:r w:rsidR="007F051A">
          <w:rPr>
            <w:noProof/>
            <w:webHidden/>
          </w:rPr>
          <w:tab/>
        </w:r>
        <w:r w:rsidR="007F051A">
          <w:rPr>
            <w:noProof/>
            <w:webHidden/>
          </w:rPr>
          <w:fldChar w:fldCharType="begin"/>
        </w:r>
        <w:r w:rsidR="007F051A">
          <w:rPr>
            <w:noProof/>
            <w:webHidden/>
          </w:rPr>
          <w:instrText xml:space="preserve"> PAGEREF _Toc45276946 \h </w:instrText>
        </w:r>
        <w:r w:rsidR="007F051A">
          <w:rPr>
            <w:noProof/>
            <w:webHidden/>
          </w:rPr>
        </w:r>
        <w:r w:rsidR="007F051A">
          <w:rPr>
            <w:noProof/>
            <w:webHidden/>
          </w:rPr>
          <w:fldChar w:fldCharType="separate"/>
        </w:r>
        <w:r w:rsidR="006A7004">
          <w:rPr>
            <w:noProof/>
            <w:webHidden/>
          </w:rPr>
          <w:t>57</w:t>
        </w:r>
        <w:r w:rsidR="007F051A">
          <w:rPr>
            <w:noProof/>
            <w:webHidden/>
          </w:rPr>
          <w:fldChar w:fldCharType="end"/>
        </w:r>
      </w:hyperlink>
    </w:p>
    <w:p w14:paraId="3D93CF1C"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47" w:history="1">
        <w:r w:rsidR="007F051A" w:rsidRPr="00A8755C">
          <w:rPr>
            <w:rStyle w:val="Hyperlink"/>
            <w:rFonts w:ascii="Times New Roman" w:hAnsi="Times New Roman"/>
            <w:noProof/>
          </w:rPr>
          <w:t>Gambar 20. Mockup Login</w:t>
        </w:r>
        <w:r w:rsidR="007F051A">
          <w:rPr>
            <w:noProof/>
            <w:webHidden/>
          </w:rPr>
          <w:tab/>
        </w:r>
        <w:r w:rsidR="007F051A">
          <w:rPr>
            <w:noProof/>
            <w:webHidden/>
          </w:rPr>
          <w:fldChar w:fldCharType="begin"/>
        </w:r>
        <w:r w:rsidR="007F051A">
          <w:rPr>
            <w:noProof/>
            <w:webHidden/>
          </w:rPr>
          <w:instrText xml:space="preserve"> PAGEREF _Toc45276947 \h </w:instrText>
        </w:r>
        <w:r w:rsidR="007F051A">
          <w:rPr>
            <w:noProof/>
            <w:webHidden/>
          </w:rPr>
        </w:r>
        <w:r w:rsidR="007F051A">
          <w:rPr>
            <w:noProof/>
            <w:webHidden/>
          </w:rPr>
          <w:fldChar w:fldCharType="separate"/>
        </w:r>
        <w:r w:rsidR="006A7004">
          <w:rPr>
            <w:noProof/>
            <w:webHidden/>
          </w:rPr>
          <w:t>63</w:t>
        </w:r>
        <w:r w:rsidR="007F051A">
          <w:rPr>
            <w:noProof/>
            <w:webHidden/>
          </w:rPr>
          <w:fldChar w:fldCharType="end"/>
        </w:r>
      </w:hyperlink>
    </w:p>
    <w:p w14:paraId="6A7D29A7"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48" w:history="1">
        <w:r w:rsidR="007F051A" w:rsidRPr="00A8755C">
          <w:rPr>
            <w:rStyle w:val="Hyperlink"/>
            <w:rFonts w:ascii="Times New Roman" w:hAnsi="Times New Roman"/>
            <w:noProof/>
          </w:rPr>
          <w:t>Gambar 21. Mockup Home</w:t>
        </w:r>
        <w:r w:rsidR="007F051A">
          <w:rPr>
            <w:noProof/>
            <w:webHidden/>
          </w:rPr>
          <w:tab/>
        </w:r>
        <w:r w:rsidR="007F051A">
          <w:rPr>
            <w:noProof/>
            <w:webHidden/>
          </w:rPr>
          <w:fldChar w:fldCharType="begin"/>
        </w:r>
        <w:r w:rsidR="007F051A">
          <w:rPr>
            <w:noProof/>
            <w:webHidden/>
          </w:rPr>
          <w:instrText xml:space="preserve"> PAGEREF _Toc45276948 \h </w:instrText>
        </w:r>
        <w:r w:rsidR="007F051A">
          <w:rPr>
            <w:noProof/>
            <w:webHidden/>
          </w:rPr>
        </w:r>
        <w:r w:rsidR="007F051A">
          <w:rPr>
            <w:noProof/>
            <w:webHidden/>
          </w:rPr>
          <w:fldChar w:fldCharType="separate"/>
        </w:r>
        <w:r w:rsidR="006A7004">
          <w:rPr>
            <w:noProof/>
            <w:webHidden/>
          </w:rPr>
          <w:t>64</w:t>
        </w:r>
        <w:r w:rsidR="007F051A">
          <w:rPr>
            <w:noProof/>
            <w:webHidden/>
          </w:rPr>
          <w:fldChar w:fldCharType="end"/>
        </w:r>
      </w:hyperlink>
    </w:p>
    <w:p w14:paraId="5EB3EC9E"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49" w:history="1">
        <w:r w:rsidR="007F051A" w:rsidRPr="00A8755C">
          <w:rPr>
            <w:rStyle w:val="Hyperlink"/>
            <w:rFonts w:ascii="Times New Roman" w:hAnsi="Times New Roman"/>
            <w:noProof/>
          </w:rPr>
          <w:t>Gambar 22. Mockup Kelola Kapal</w:t>
        </w:r>
        <w:r w:rsidR="007F051A">
          <w:rPr>
            <w:noProof/>
            <w:webHidden/>
          </w:rPr>
          <w:tab/>
        </w:r>
        <w:r w:rsidR="007F051A">
          <w:rPr>
            <w:noProof/>
            <w:webHidden/>
          </w:rPr>
          <w:fldChar w:fldCharType="begin"/>
        </w:r>
        <w:r w:rsidR="007F051A">
          <w:rPr>
            <w:noProof/>
            <w:webHidden/>
          </w:rPr>
          <w:instrText xml:space="preserve"> PAGEREF _Toc45276949 \h </w:instrText>
        </w:r>
        <w:r w:rsidR="007F051A">
          <w:rPr>
            <w:noProof/>
            <w:webHidden/>
          </w:rPr>
        </w:r>
        <w:r w:rsidR="007F051A">
          <w:rPr>
            <w:noProof/>
            <w:webHidden/>
          </w:rPr>
          <w:fldChar w:fldCharType="separate"/>
        </w:r>
        <w:r w:rsidR="006A7004">
          <w:rPr>
            <w:noProof/>
            <w:webHidden/>
          </w:rPr>
          <w:t>65</w:t>
        </w:r>
        <w:r w:rsidR="007F051A">
          <w:rPr>
            <w:noProof/>
            <w:webHidden/>
          </w:rPr>
          <w:fldChar w:fldCharType="end"/>
        </w:r>
      </w:hyperlink>
    </w:p>
    <w:p w14:paraId="37895A64"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50" w:history="1">
        <w:r w:rsidR="007F051A" w:rsidRPr="00A8755C">
          <w:rPr>
            <w:rStyle w:val="Hyperlink"/>
            <w:rFonts w:ascii="Times New Roman" w:hAnsi="Times New Roman"/>
            <w:noProof/>
          </w:rPr>
          <w:t>Gambar 23. Mockup Kelola Jadwal</w:t>
        </w:r>
        <w:r w:rsidR="007F051A">
          <w:rPr>
            <w:noProof/>
            <w:webHidden/>
          </w:rPr>
          <w:tab/>
        </w:r>
        <w:r w:rsidR="007F051A">
          <w:rPr>
            <w:noProof/>
            <w:webHidden/>
          </w:rPr>
          <w:fldChar w:fldCharType="begin"/>
        </w:r>
        <w:r w:rsidR="007F051A">
          <w:rPr>
            <w:noProof/>
            <w:webHidden/>
          </w:rPr>
          <w:instrText xml:space="preserve"> PAGEREF _Toc45276950 \h </w:instrText>
        </w:r>
        <w:r w:rsidR="007F051A">
          <w:rPr>
            <w:noProof/>
            <w:webHidden/>
          </w:rPr>
        </w:r>
        <w:r w:rsidR="007F051A">
          <w:rPr>
            <w:noProof/>
            <w:webHidden/>
          </w:rPr>
          <w:fldChar w:fldCharType="separate"/>
        </w:r>
        <w:r w:rsidR="006A7004">
          <w:rPr>
            <w:noProof/>
            <w:webHidden/>
          </w:rPr>
          <w:t>66</w:t>
        </w:r>
        <w:r w:rsidR="007F051A">
          <w:rPr>
            <w:noProof/>
            <w:webHidden/>
          </w:rPr>
          <w:fldChar w:fldCharType="end"/>
        </w:r>
      </w:hyperlink>
    </w:p>
    <w:p w14:paraId="2B5D84DF"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51" w:history="1">
        <w:r w:rsidR="007F051A" w:rsidRPr="00A8755C">
          <w:rPr>
            <w:rStyle w:val="Hyperlink"/>
            <w:rFonts w:ascii="Times New Roman" w:hAnsi="Times New Roman"/>
            <w:noProof/>
          </w:rPr>
          <w:t>Gambar 24. Mockup Kelola Wilayah</w:t>
        </w:r>
        <w:r w:rsidR="007F051A">
          <w:rPr>
            <w:noProof/>
            <w:webHidden/>
          </w:rPr>
          <w:tab/>
        </w:r>
        <w:r w:rsidR="007F051A">
          <w:rPr>
            <w:noProof/>
            <w:webHidden/>
          </w:rPr>
          <w:fldChar w:fldCharType="begin"/>
        </w:r>
        <w:r w:rsidR="007F051A">
          <w:rPr>
            <w:noProof/>
            <w:webHidden/>
          </w:rPr>
          <w:instrText xml:space="preserve"> PAGEREF _Toc45276951 \h </w:instrText>
        </w:r>
        <w:r w:rsidR="007F051A">
          <w:rPr>
            <w:noProof/>
            <w:webHidden/>
          </w:rPr>
        </w:r>
        <w:r w:rsidR="007F051A">
          <w:rPr>
            <w:noProof/>
            <w:webHidden/>
          </w:rPr>
          <w:fldChar w:fldCharType="separate"/>
        </w:r>
        <w:r w:rsidR="006A7004">
          <w:rPr>
            <w:noProof/>
            <w:webHidden/>
          </w:rPr>
          <w:t>67</w:t>
        </w:r>
        <w:r w:rsidR="007F051A">
          <w:rPr>
            <w:noProof/>
            <w:webHidden/>
          </w:rPr>
          <w:fldChar w:fldCharType="end"/>
        </w:r>
      </w:hyperlink>
    </w:p>
    <w:p w14:paraId="3DBF30FC"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52" w:history="1">
        <w:r w:rsidR="007F051A" w:rsidRPr="00A8755C">
          <w:rPr>
            <w:rStyle w:val="Hyperlink"/>
            <w:rFonts w:ascii="Times New Roman" w:hAnsi="Times New Roman"/>
            <w:noProof/>
          </w:rPr>
          <w:t>Gambar 25. Mockup Generate Jadwal</w:t>
        </w:r>
        <w:r w:rsidR="007F051A">
          <w:rPr>
            <w:noProof/>
            <w:webHidden/>
          </w:rPr>
          <w:tab/>
        </w:r>
        <w:r w:rsidR="007F051A">
          <w:rPr>
            <w:noProof/>
            <w:webHidden/>
          </w:rPr>
          <w:fldChar w:fldCharType="begin"/>
        </w:r>
        <w:r w:rsidR="007F051A">
          <w:rPr>
            <w:noProof/>
            <w:webHidden/>
          </w:rPr>
          <w:instrText xml:space="preserve"> PAGEREF _Toc45276952 \h </w:instrText>
        </w:r>
        <w:r w:rsidR="007F051A">
          <w:rPr>
            <w:noProof/>
            <w:webHidden/>
          </w:rPr>
        </w:r>
        <w:r w:rsidR="007F051A">
          <w:rPr>
            <w:noProof/>
            <w:webHidden/>
          </w:rPr>
          <w:fldChar w:fldCharType="separate"/>
        </w:r>
        <w:r w:rsidR="006A7004">
          <w:rPr>
            <w:noProof/>
            <w:webHidden/>
          </w:rPr>
          <w:t>67</w:t>
        </w:r>
        <w:r w:rsidR="007F051A">
          <w:rPr>
            <w:noProof/>
            <w:webHidden/>
          </w:rPr>
          <w:fldChar w:fldCharType="end"/>
        </w:r>
      </w:hyperlink>
    </w:p>
    <w:p w14:paraId="6AC70272"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53" w:history="1">
        <w:r w:rsidR="007F051A" w:rsidRPr="00A8755C">
          <w:rPr>
            <w:rStyle w:val="Hyperlink"/>
            <w:rFonts w:ascii="Times New Roman" w:hAnsi="Times New Roman"/>
            <w:noProof/>
          </w:rPr>
          <w:t>Gambar 26. Tampilan Menu Login</w:t>
        </w:r>
        <w:r w:rsidR="007F051A">
          <w:rPr>
            <w:noProof/>
            <w:webHidden/>
          </w:rPr>
          <w:tab/>
        </w:r>
        <w:r w:rsidR="007F051A">
          <w:rPr>
            <w:noProof/>
            <w:webHidden/>
          </w:rPr>
          <w:fldChar w:fldCharType="begin"/>
        </w:r>
        <w:r w:rsidR="007F051A">
          <w:rPr>
            <w:noProof/>
            <w:webHidden/>
          </w:rPr>
          <w:instrText xml:space="preserve"> PAGEREF _Toc45276953 \h </w:instrText>
        </w:r>
        <w:r w:rsidR="007F051A">
          <w:rPr>
            <w:noProof/>
            <w:webHidden/>
          </w:rPr>
        </w:r>
        <w:r w:rsidR="007F051A">
          <w:rPr>
            <w:noProof/>
            <w:webHidden/>
          </w:rPr>
          <w:fldChar w:fldCharType="separate"/>
        </w:r>
        <w:r w:rsidR="006A7004">
          <w:rPr>
            <w:noProof/>
            <w:webHidden/>
          </w:rPr>
          <w:t>70</w:t>
        </w:r>
        <w:r w:rsidR="007F051A">
          <w:rPr>
            <w:noProof/>
            <w:webHidden/>
          </w:rPr>
          <w:fldChar w:fldCharType="end"/>
        </w:r>
      </w:hyperlink>
    </w:p>
    <w:p w14:paraId="6FB5B384"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54" w:history="1">
        <w:r w:rsidR="007F051A" w:rsidRPr="00A8755C">
          <w:rPr>
            <w:rStyle w:val="Hyperlink"/>
            <w:rFonts w:ascii="Times New Roman" w:hAnsi="Times New Roman"/>
            <w:noProof/>
          </w:rPr>
          <w:t>Gambar 27. Tampilan Menu Utama</w:t>
        </w:r>
        <w:r w:rsidR="007F051A">
          <w:rPr>
            <w:noProof/>
            <w:webHidden/>
          </w:rPr>
          <w:tab/>
        </w:r>
        <w:r w:rsidR="007F051A">
          <w:rPr>
            <w:noProof/>
            <w:webHidden/>
          </w:rPr>
          <w:fldChar w:fldCharType="begin"/>
        </w:r>
        <w:r w:rsidR="007F051A">
          <w:rPr>
            <w:noProof/>
            <w:webHidden/>
          </w:rPr>
          <w:instrText xml:space="preserve"> PAGEREF _Toc45276954 \h </w:instrText>
        </w:r>
        <w:r w:rsidR="007F051A">
          <w:rPr>
            <w:noProof/>
            <w:webHidden/>
          </w:rPr>
        </w:r>
        <w:r w:rsidR="007F051A">
          <w:rPr>
            <w:noProof/>
            <w:webHidden/>
          </w:rPr>
          <w:fldChar w:fldCharType="separate"/>
        </w:r>
        <w:r w:rsidR="006A7004">
          <w:rPr>
            <w:noProof/>
            <w:webHidden/>
          </w:rPr>
          <w:t>71</w:t>
        </w:r>
        <w:r w:rsidR="007F051A">
          <w:rPr>
            <w:noProof/>
            <w:webHidden/>
          </w:rPr>
          <w:fldChar w:fldCharType="end"/>
        </w:r>
      </w:hyperlink>
    </w:p>
    <w:p w14:paraId="28B4C292"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55" w:history="1">
        <w:r w:rsidR="007F051A" w:rsidRPr="00A8755C">
          <w:rPr>
            <w:rStyle w:val="Hyperlink"/>
            <w:rFonts w:ascii="Times New Roman" w:hAnsi="Times New Roman"/>
            <w:noProof/>
          </w:rPr>
          <w:t>Gambar 28. Tampilan Menu Kelola Kapal</w:t>
        </w:r>
        <w:r w:rsidR="007F051A">
          <w:rPr>
            <w:noProof/>
            <w:webHidden/>
          </w:rPr>
          <w:tab/>
        </w:r>
        <w:r w:rsidR="007F051A">
          <w:rPr>
            <w:noProof/>
            <w:webHidden/>
          </w:rPr>
          <w:fldChar w:fldCharType="begin"/>
        </w:r>
        <w:r w:rsidR="007F051A">
          <w:rPr>
            <w:noProof/>
            <w:webHidden/>
          </w:rPr>
          <w:instrText xml:space="preserve"> PAGEREF _Toc45276955 \h </w:instrText>
        </w:r>
        <w:r w:rsidR="007F051A">
          <w:rPr>
            <w:noProof/>
            <w:webHidden/>
          </w:rPr>
        </w:r>
        <w:r w:rsidR="007F051A">
          <w:rPr>
            <w:noProof/>
            <w:webHidden/>
          </w:rPr>
          <w:fldChar w:fldCharType="separate"/>
        </w:r>
        <w:r w:rsidR="006A7004">
          <w:rPr>
            <w:noProof/>
            <w:webHidden/>
          </w:rPr>
          <w:t>72</w:t>
        </w:r>
        <w:r w:rsidR="007F051A">
          <w:rPr>
            <w:noProof/>
            <w:webHidden/>
          </w:rPr>
          <w:fldChar w:fldCharType="end"/>
        </w:r>
      </w:hyperlink>
    </w:p>
    <w:p w14:paraId="39991901"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56" w:history="1">
        <w:r w:rsidR="007F051A" w:rsidRPr="00A8755C">
          <w:rPr>
            <w:rStyle w:val="Hyperlink"/>
            <w:rFonts w:ascii="Times New Roman" w:hAnsi="Times New Roman"/>
            <w:noProof/>
          </w:rPr>
          <w:t>Gambar 29. Tampilan Menu Kelola Jadwal</w:t>
        </w:r>
        <w:r w:rsidR="007F051A">
          <w:rPr>
            <w:noProof/>
            <w:webHidden/>
          </w:rPr>
          <w:tab/>
        </w:r>
        <w:r w:rsidR="007F051A">
          <w:rPr>
            <w:noProof/>
            <w:webHidden/>
          </w:rPr>
          <w:fldChar w:fldCharType="begin"/>
        </w:r>
        <w:r w:rsidR="007F051A">
          <w:rPr>
            <w:noProof/>
            <w:webHidden/>
          </w:rPr>
          <w:instrText xml:space="preserve"> PAGEREF _Toc45276956 \h </w:instrText>
        </w:r>
        <w:r w:rsidR="007F051A">
          <w:rPr>
            <w:noProof/>
            <w:webHidden/>
          </w:rPr>
        </w:r>
        <w:r w:rsidR="007F051A">
          <w:rPr>
            <w:noProof/>
            <w:webHidden/>
          </w:rPr>
          <w:fldChar w:fldCharType="separate"/>
        </w:r>
        <w:r w:rsidR="006A7004">
          <w:rPr>
            <w:noProof/>
            <w:webHidden/>
          </w:rPr>
          <w:t>73</w:t>
        </w:r>
        <w:r w:rsidR="007F051A">
          <w:rPr>
            <w:noProof/>
            <w:webHidden/>
          </w:rPr>
          <w:fldChar w:fldCharType="end"/>
        </w:r>
      </w:hyperlink>
    </w:p>
    <w:p w14:paraId="41611D85"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57" w:history="1">
        <w:r w:rsidR="007F051A" w:rsidRPr="00A8755C">
          <w:rPr>
            <w:rStyle w:val="Hyperlink"/>
            <w:rFonts w:ascii="Times New Roman" w:hAnsi="Times New Roman"/>
            <w:noProof/>
          </w:rPr>
          <w:t>Gambar 30. Tampilan Menu Generate Jadwal</w:t>
        </w:r>
        <w:r w:rsidR="007F051A">
          <w:rPr>
            <w:noProof/>
            <w:webHidden/>
          </w:rPr>
          <w:tab/>
        </w:r>
        <w:r w:rsidR="007F051A">
          <w:rPr>
            <w:noProof/>
            <w:webHidden/>
          </w:rPr>
          <w:fldChar w:fldCharType="begin"/>
        </w:r>
        <w:r w:rsidR="007F051A">
          <w:rPr>
            <w:noProof/>
            <w:webHidden/>
          </w:rPr>
          <w:instrText xml:space="preserve"> PAGEREF _Toc45276957 \h </w:instrText>
        </w:r>
        <w:r w:rsidR="007F051A">
          <w:rPr>
            <w:noProof/>
            <w:webHidden/>
          </w:rPr>
        </w:r>
        <w:r w:rsidR="007F051A">
          <w:rPr>
            <w:noProof/>
            <w:webHidden/>
          </w:rPr>
          <w:fldChar w:fldCharType="separate"/>
        </w:r>
        <w:r w:rsidR="006A7004">
          <w:rPr>
            <w:noProof/>
            <w:webHidden/>
          </w:rPr>
          <w:t>74</w:t>
        </w:r>
        <w:r w:rsidR="007F051A">
          <w:rPr>
            <w:noProof/>
            <w:webHidden/>
          </w:rPr>
          <w:fldChar w:fldCharType="end"/>
        </w:r>
      </w:hyperlink>
    </w:p>
    <w:p w14:paraId="45B64F35"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58" w:history="1">
        <w:r w:rsidR="007F051A" w:rsidRPr="00A8755C">
          <w:rPr>
            <w:rStyle w:val="Hyperlink"/>
            <w:rFonts w:ascii="Times New Roman" w:hAnsi="Times New Roman"/>
            <w:noProof/>
          </w:rPr>
          <w:t>Gambar 31. Tampilan Menu Kelola Wilayah</w:t>
        </w:r>
        <w:r w:rsidR="007F051A">
          <w:rPr>
            <w:noProof/>
            <w:webHidden/>
          </w:rPr>
          <w:tab/>
        </w:r>
        <w:r w:rsidR="007F051A">
          <w:rPr>
            <w:noProof/>
            <w:webHidden/>
          </w:rPr>
          <w:fldChar w:fldCharType="begin"/>
        </w:r>
        <w:r w:rsidR="007F051A">
          <w:rPr>
            <w:noProof/>
            <w:webHidden/>
          </w:rPr>
          <w:instrText xml:space="preserve"> PAGEREF _Toc45276958 \h </w:instrText>
        </w:r>
        <w:r w:rsidR="007F051A">
          <w:rPr>
            <w:noProof/>
            <w:webHidden/>
          </w:rPr>
        </w:r>
        <w:r w:rsidR="007F051A">
          <w:rPr>
            <w:noProof/>
            <w:webHidden/>
          </w:rPr>
          <w:fldChar w:fldCharType="separate"/>
        </w:r>
        <w:r w:rsidR="006A7004">
          <w:rPr>
            <w:noProof/>
            <w:webHidden/>
          </w:rPr>
          <w:t>75</w:t>
        </w:r>
        <w:r w:rsidR="007F051A">
          <w:rPr>
            <w:noProof/>
            <w:webHidden/>
          </w:rPr>
          <w:fldChar w:fldCharType="end"/>
        </w:r>
      </w:hyperlink>
    </w:p>
    <w:p w14:paraId="7E098090"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59" w:history="1">
        <w:r w:rsidR="007F051A" w:rsidRPr="00A8755C">
          <w:rPr>
            <w:rStyle w:val="Hyperlink"/>
            <w:rFonts w:ascii="Times New Roman" w:hAnsi="Times New Roman"/>
            <w:noProof/>
          </w:rPr>
          <w:t>Gambar 32. Kode program Backtracking deklarasi variabel</w:t>
        </w:r>
        <w:r w:rsidR="007F051A">
          <w:rPr>
            <w:noProof/>
            <w:webHidden/>
          </w:rPr>
          <w:tab/>
        </w:r>
        <w:r w:rsidR="007F051A">
          <w:rPr>
            <w:noProof/>
            <w:webHidden/>
          </w:rPr>
          <w:fldChar w:fldCharType="begin"/>
        </w:r>
        <w:r w:rsidR="007F051A">
          <w:rPr>
            <w:noProof/>
            <w:webHidden/>
          </w:rPr>
          <w:instrText xml:space="preserve"> PAGEREF _Toc45276959 \h </w:instrText>
        </w:r>
        <w:r w:rsidR="007F051A">
          <w:rPr>
            <w:noProof/>
            <w:webHidden/>
          </w:rPr>
        </w:r>
        <w:r w:rsidR="007F051A">
          <w:rPr>
            <w:noProof/>
            <w:webHidden/>
          </w:rPr>
          <w:fldChar w:fldCharType="separate"/>
        </w:r>
        <w:r w:rsidR="006A7004">
          <w:rPr>
            <w:noProof/>
            <w:webHidden/>
          </w:rPr>
          <w:t>75</w:t>
        </w:r>
        <w:r w:rsidR="007F051A">
          <w:rPr>
            <w:noProof/>
            <w:webHidden/>
          </w:rPr>
          <w:fldChar w:fldCharType="end"/>
        </w:r>
      </w:hyperlink>
    </w:p>
    <w:p w14:paraId="4D960C1F"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60" w:history="1">
        <w:r w:rsidR="007F051A" w:rsidRPr="00A8755C">
          <w:rPr>
            <w:rStyle w:val="Hyperlink"/>
            <w:rFonts w:ascii="Times New Roman" w:hAnsi="Times New Roman"/>
            <w:noProof/>
          </w:rPr>
          <w:t xml:space="preserve">Gambar 33. Kode program </w:t>
        </w:r>
        <w:r w:rsidR="007F051A" w:rsidRPr="00A8755C">
          <w:rPr>
            <w:rStyle w:val="Hyperlink"/>
            <w:rFonts w:ascii="Times New Roman" w:hAnsi="Times New Roman"/>
            <w:i/>
            <w:noProof/>
          </w:rPr>
          <w:t>Steepest Hill Climbing</w:t>
        </w:r>
        <w:r w:rsidR="007F051A">
          <w:rPr>
            <w:noProof/>
            <w:webHidden/>
          </w:rPr>
          <w:tab/>
        </w:r>
        <w:r w:rsidR="007F051A">
          <w:rPr>
            <w:noProof/>
            <w:webHidden/>
          </w:rPr>
          <w:fldChar w:fldCharType="begin"/>
        </w:r>
        <w:r w:rsidR="007F051A">
          <w:rPr>
            <w:noProof/>
            <w:webHidden/>
          </w:rPr>
          <w:instrText xml:space="preserve"> PAGEREF _Toc45276960 \h </w:instrText>
        </w:r>
        <w:r w:rsidR="007F051A">
          <w:rPr>
            <w:noProof/>
            <w:webHidden/>
          </w:rPr>
        </w:r>
        <w:r w:rsidR="007F051A">
          <w:rPr>
            <w:noProof/>
            <w:webHidden/>
          </w:rPr>
          <w:fldChar w:fldCharType="separate"/>
        </w:r>
        <w:r w:rsidR="006A7004">
          <w:rPr>
            <w:noProof/>
            <w:webHidden/>
          </w:rPr>
          <w:t>76</w:t>
        </w:r>
        <w:r w:rsidR="007F051A">
          <w:rPr>
            <w:noProof/>
            <w:webHidden/>
          </w:rPr>
          <w:fldChar w:fldCharType="end"/>
        </w:r>
      </w:hyperlink>
    </w:p>
    <w:p w14:paraId="105BEC30"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61" w:history="1">
        <w:r w:rsidR="007F051A" w:rsidRPr="00A8755C">
          <w:rPr>
            <w:rStyle w:val="Hyperlink"/>
            <w:rFonts w:ascii="Times New Roman" w:hAnsi="Times New Roman"/>
            <w:noProof/>
          </w:rPr>
          <w:t>Gambar 34. Hasil penambahan jadwal kapal</w:t>
        </w:r>
        <w:r w:rsidR="007F051A">
          <w:rPr>
            <w:noProof/>
            <w:webHidden/>
          </w:rPr>
          <w:tab/>
        </w:r>
        <w:r w:rsidR="007F051A">
          <w:rPr>
            <w:noProof/>
            <w:webHidden/>
          </w:rPr>
          <w:fldChar w:fldCharType="begin"/>
        </w:r>
        <w:r w:rsidR="007F051A">
          <w:rPr>
            <w:noProof/>
            <w:webHidden/>
          </w:rPr>
          <w:instrText xml:space="preserve"> PAGEREF _Toc45276961 \h </w:instrText>
        </w:r>
        <w:r w:rsidR="007F051A">
          <w:rPr>
            <w:noProof/>
            <w:webHidden/>
          </w:rPr>
        </w:r>
        <w:r w:rsidR="007F051A">
          <w:rPr>
            <w:noProof/>
            <w:webHidden/>
          </w:rPr>
          <w:fldChar w:fldCharType="separate"/>
        </w:r>
        <w:r w:rsidR="006A7004">
          <w:rPr>
            <w:noProof/>
            <w:webHidden/>
          </w:rPr>
          <w:t>82</w:t>
        </w:r>
        <w:r w:rsidR="007F051A">
          <w:rPr>
            <w:noProof/>
            <w:webHidden/>
          </w:rPr>
          <w:fldChar w:fldCharType="end"/>
        </w:r>
      </w:hyperlink>
    </w:p>
    <w:p w14:paraId="3180A8A2"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62" w:history="1">
        <w:r w:rsidR="007F051A" w:rsidRPr="00A8755C">
          <w:rPr>
            <w:rStyle w:val="Hyperlink"/>
            <w:rFonts w:ascii="Times New Roman" w:hAnsi="Times New Roman"/>
            <w:noProof/>
          </w:rPr>
          <w:t>Gambar 35. Generate Steepest Hill Climbing</w:t>
        </w:r>
        <w:r w:rsidR="007F051A">
          <w:rPr>
            <w:noProof/>
            <w:webHidden/>
          </w:rPr>
          <w:tab/>
        </w:r>
        <w:r w:rsidR="007F051A">
          <w:rPr>
            <w:noProof/>
            <w:webHidden/>
          </w:rPr>
          <w:fldChar w:fldCharType="begin"/>
        </w:r>
        <w:r w:rsidR="007F051A">
          <w:rPr>
            <w:noProof/>
            <w:webHidden/>
          </w:rPr>
          <w:instrText xml:space="preserve"> PAGEREF _Toc45276962 \h </w:instrText>
        </w:r>
        <w:r w:rsidR="007F051A">
          <w:rPr>
            <w:noProof/>
            <w:webHidden/>
          </w:rPr>
        </w:r>
        <w:r w:rsidR="007F051A">
          <w:rPr>
            <w:noProof/>
            <w:webHidden/>
          </w:rPr>
          <w:fldChar w:fldCharType="separate"/>
        </w:r>
        <w:r w:rsidR="006A7004">
          <w:rPr>
            <w:noProof/>
            <w:webHidden/>
          </w:rPr>
          <w:t>83</w:t>
        </w:r>
        <w:r w:rsidR="007F051A">
          <w:rPr>
            <w:noProof/>
            <w:webHidden/>
          </w:rPr>
          <w:fldChar w:fldCharType="end"/>
        </w:r>
      </w:hyperlink>
    </w:p>
    <w:p w14:paraId="2FD2155C"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63" w:history="1">
        <w:r w:rsidR="007F051A" w:rsidRPr="00A8755C">
          <w:rPr>
            <w:rStyle w:val="Hyperlink"/>
            <w:rFonts w:ascii="Times New Roman" w:hAnsi="Times New Roman"/>
            <w:noProof/>
          </w:rPr>
          <w:t>Gambar 36. Hasil Export Generate Jadwal</w:t>
        </w:r>
        <w:r w:rsidR="007F051A">
          <w:rPr>
            <w:noProof/>
            <w:webHidden/>
          </w:rPr>
          <w:tab/>
        </w:r>
        <w:r w:rsidR="007F051A">
          <w:rPr>
            <w:noProof/>
            <w:webHidden/>
          </w:rPr>
          <w:fldChar w:fldCharType="begin"/>
        </w:r>
        <w:r w:rsidR="007F051A">
          <w:rPr>
            <w:noProof/>
            <w:webHidden/>
          </w:rPr>
          <w:instrText xml:space="preserve"> PAGEREF _Toc45276963 \h </w:instrText>
        </w:r>
        <w:r w:rsidR="007F051A">
          <w:rPr>
            <w:noProof/>
            <w:webHidden/>
          </w:rPr>
        </w:r>
        <w:r w:rsidR="007F051A">
          <w:rPr>
            <w:noProof/>
            <w:webHidden/>
          </w:rPr>
          <w:fldChar w:fldCharType="separate"/>
        </w:r>
        <w:r w:rsidR="006A7004">
          <w:rPr>
            <w:noProof/>
            <w:webHidden/>
          </w:rPr>
          <w:t>85</w:t>
        </w:r>
        <w:r w:rsidR="007F051A">
          <w:rPr>
            <w:noProof/>
            <w:webHidden/>
          </w:rPr>
          <w:fldChar w:fldCharType="end"/>
        </w:r>
      </w:hyperlink>
    </w:p>
    <w:p w14:paraId="298A4157"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64" w:history="1">
        <w:r w:rsidR="007F051A" w:rsidRPr="00A8755C">
          <w:rPr>
            <w:rStyle w:val="Hyperlink"/>
            <w:rFonts w:ascii="Times New Roman" w:hAnsi="Times New Roman"/>
            <w:noProof/>
          </w:rPr>
          <w:t>Gambar 37. hasil wawancara dari DISHUB</w:t>
        </w:r>
        <w:r w:rsidR="007F051A">
          <w:rPr>
            <w:noProof/>
            <w:webHidden/>
          </w:rPr>
          <w:tab/>
        </w:r>
        <w:r w:rsidR="007F051A">
          <w:rPr>
            <w:noProof/>
            <w:webHidden/>
          </w:rPr>
          <w:fldChar w:fldCharType="begin"/>
        </w:r>
        <w:r w:rsidR="007F051A">
          <w:rPr>
            <w:noProof/>
            <w:webHidden/>
          </w:rPr>
          <w:instrText xml:space="preserve"> PAGEREF _Toc45276964 \h </w:instrText>
        </w:r>
        <w:r w:rsidR="007F051A">
          <w:rPr>
            <w:noProof/>
            <w:webHidden/>
          </w:rPr>
        </w:r>
        <w:r w:rsidR="007F051A">
          <w:rPr>
            <w:noProof/>
            <w:webHidden/>
          </w:rPr>
          <w:fldChar w:fldCharType="separate"/>
        </w:r>
        <w:r w:rsidR="006A7004">
          <w:rPr>
            <w:noProof/>
            <w:webHidden/>
          </w:rPr>
          <w:t>90</w:t>
        </w:r>
        <w:r w:rsidR="007F051A">
          <w:rPr>
            <w:noProof/>
            <w:webHidden/>
          </w:rPr>
          <w:fldChar w:fldCharType="end"/>
        </w:r>
      </w:hyperlink>
    </w:p>
    <w:p w14:paraId="37F9750E" w14:textId="77777777" w:rsidR="007F051A" w:rsidRDefault="00BF4764">
      <w:pPr>
        <w:pStyle w:val="TableofFigures"/>
        <w:tabs>
          <w:tab w:val="right" w:leader="dot" w:pos="8686"/>
        </w:tabs>
        <w:rPr>
          <w:rFonts w:asciiTheme="minorHAnsi" w:eastAsiaTheme="minorEastAsia" w:hAnsiTheme="minorHAnsi" w:cstheme="minorBidi"/>
          <w:noProof/>
          <w:szCs w:val="22"/>
        </w:rPr>
      </w:pPr>
      <w:hyperlink w:anchor="_Toc45276965" w:history="1">
        <w:r w:rsidR="007F051A" w:rsidRPr="00A8755C">
          <w:rPr>
            <w:rStyle w:val="Hyperlink"/>
            <w:rFonts w:ascii="Times New Roman" w:hAnsi="Times New Roman"/>
            <w:noProof/>
          </w:rPr>
          <w:t>Gambar 38. hasil perhitungan jarak</w:t>
        </w:r>
        <w:r w:rsidR="007F051A">
          <w:rPr>
            <w:noProof/>
            <w:webHidden/>
          </w:rPr>
          <w:tab/>
        </w:r>
        <w:r w:rsidR="007F051A">
          <w:rPr>
            <w:noProof/>
            <w:webHidden/>
          </w:rPr>
          <w:fldChar w:fldCharType="begin"/>
        </w:r>
        <w:r w:rsidR="007F051A">
          <w:rPr>
            <w:noProof/>
            <w:webHidden/>
          </w:rPr>
          <w:instrText xml:space="preserve"> PAGEREF _Toc45276965 \h </w:instrText>
        </w:r>
        <w:r w:rsidR="007F051A">
          <w:rPr>
            <w:noProof/>
            <w:webHidden/>
          </w:rPr>
        </w:r>
        <w:r w:rsidR="007F051A">
          <w:rPr>
            <w:noProof/>
            <w:webHidden/>
          </w:rPr>
          <w:fldChar w:fldCharType="separate"/>
        </w:r>
        <w:r w:rsidR="006A7004">
          <w:rPr>
            <w:noProof/>
            <w:webHidden/>
          </w:rPr>
          <w:t>91</w:t>
        </w:r>
        <w:r w:rsidR="007F051A">
          <w:rPr>
            <w:noProof/>
            <w:webHidden/>
          </w:rPr>
          <w:fldChar w:fldCharType="end"/>
        </w:r>
      </w:hyperlink>
    </w:p>
    <w:p w14:paraId="27F4C5E0" w14:textId="77777777" w:rsidR="003B64A1" w:rsidRPr="003B64A1" w:rsidRDefault="003B64A1" w:rsidP="003B64A1">
      <w:r>
        <w:fldChar w:fldCharType="end"/>
      </w:r>
    </w:p>
    <w:p w14:paraId="7457DDDD" w14:textId="77777777" w:rsidR="00524CEA" w:rsidRPr="00A43179" w:rsidRDefault="00524CEA" w:rsidP="00524CEA">
      <w:pPr>
        <w:pStyle w:val="Heading1"/>
        <w:numPr>
          <w:ilvl w:val="0"/>
          <w:numId w:val="0"/>
        </w:numPr>
        <w:tabs>
          <w:tab w:val="left" w:pos="720"/>
        </w:tabs>
        <w:spacing w:line="360" w:lineRule="auto"/>
        <w:rPr>
          <w:rFonts w:ascii="Times New Roman" w:hAnsi="Times New Roman"/>
          <w:sz w:val="24"/>
          <w:szCs w:val="24"/>
        </w:rPr>
      </w:pPr>
      <w:bookmarkStart w:id="7" w:name="_Toc43694994"/>
      <w:bookmarkStart w:id="8" w:name="_Toc45276860"/>
      <w:bookmarkStart w:id="9" w:name="_Toc43126570"/>
      <w:r>
        <w:rPr>
          <w:rFonts w:ascii="Times New Roman" w:hAnsi="Times New Roman"/>
          <w:sz w:val="24"/>
          <w:szCs w:val="24"/>
        </w:rPr>
        <w:t>BAB I</w:t>
      </w:r>
      <w:r>
        <w:rPr>
          <w:rFonts w:ascii="Times New Roman" w:hAnsi="Times New Roman"/>
          <w:sz w:val="24"/>
          <w:szCs w:val="24"/>
        </w:rPr>
        <w:br/>
        <w:t>PENDAHULUAN</w:t>
      </w:r>
      <w:bookmarkEnd w:id="7"/>
      <w:bookmarkEnd w:id="8"/>
    </w:p>
    <w:bookmarkEnd w:id="9"/>
    <w:p w14:paraId="69E77007" w14:textId="77777777" w:rsidR="00B72A11" w:rsidRDefault="00B72A11" w:rsidP="00B72A11">
      <w:pPr>
        <w:rPr>
          <w:lang w:val="en-AU"/>
        </w:rPr>
      </w:pPr>
    </w:p>
    <w:p w14:paraId="6EC1A969" w14:textId="77777777" w:rsidR="00B72A11" w:rsidRPr="00A43179" w:rsidRDefault="00B72A11" w:rsidP="00844BCD">
      <w:pPr>
        <w:pStyle w:val="Heading2"/>
        <w:numPr>
          <w:ilvl w:val="1"/>
          <w:numId w:val="3"/>
        </w:numPr>
        <w:spacing w:line="360" w:lineRule="auto"/>
        <w:jc w:val="both"/>
        <w:rPr>
          <w:rFonts w:ascii="Times New Roman" w:hAnsi="Times New Roman"/>
          <w:sz w:val="24"/>
          <w:szCs w:val="24"/>
        </w:rPr>
      </w:pPr>
      <w:bookmarkStart w:id="10" w:name="_Toc198093917"/>
      <w:bookmarkStart w:id="11" w:name="_Toc30414064"/>
      <w:bookmarkStart w:id="12" w:name="_Toc30414128"/>
      <w:bookmarkStart w:id="13" w:name="_Toc45276861"/>
      <w:r w:rsidRPr="00A43179">
        <w:rPr>
          <w:rFonts w:ascii="Times New Roman" w:hAnsi="Times New Roman"/>
          <w:sz w:val="24"/>
          <w:szCs w:val="24"/>
        </w:rPr>
        <w:t>Latar Belakang</w:t>
      </w:r>
      <w:bookmarkEnd w:id="10"/>
      <w:bookmarkEnd w:id="11"/>
      <w:bookmarkEnd w:id="12"/>
      <w:bookmarkEnd w:id="13"/>
    </w:p>
    <w:p w14:paraId="168D1E6D" w14:textId="77777777" w:rsidR="00B72A11" w:rsidRPr="00A43179" w:rsidRDefault="00B72A11" w:rsidP="00083114">
      <w:pPr>
        <w:spacing w:line="360" w:lineRule="auto"/>
        <w:jc w:val="both"/>
        <w:rPr>
          <w:rFonts w:ascii="Times New Roman" w:hAnsi="Times New Roman"/>
          <w:sz w:val="24"/>
          <w:szCs w:val="24"/>
        </w:rPr>
      </w:pPr>
      <w:r w:rsidRPr="00A43179">
        <w:rPr>
          <w:rFonts w:ascii="Times New Roman" w:hAnsi="Times New Roman"/>
          <w:sz w:val="24"/>
          <w:szCs w:val="24"/>
        </w:rPr>
        <w:t>Kecamatan Ajibata merupakan salah satu kecamatan di Kabupaten Toba Samosir dengan luas wilayah 72, 8 km². Berada pada 2</w:t>
      </w:r>
      <w:r w:rsidRPr="00A43179">
        <w:rPr>
          <w:rFonts w:ascii="Times New Roman" w:hAnsi="Times New Roman"/>
          <w:sz w:val="24"/>
          <w:szCs w:val="24"/>
          <w:vertAlign w:val="superscript"/>
        </w:rPr>
        <w:t>0</w:t>
      </w:r>
      <w:r w:rsidRPr="00A43179">
        <w:rPr>
          <w:rFonts w:ascii="Times New Roman" w:hAnsi="Times New Roman"/>
          <w:sz w:val="24"/>
          <w:szCs w:val="24"/>
        </w:rPr>
        <w:t>32’- 2</w:t>
      </w:r>
      <w:r w:rsidRPr="00A43179">
        <w:rPr>
          <w:rFonts w:ascii="Times New Roman" w:hAnsi="Times New Roman"/>
          <w:sz w:val="24"/>
          <w:szCs w:val="24"/>
          <w:vertAlign w:val="superscript"/>
        </w:rPr>
        <w:t>0</w:t>
      </w:r>
      <w:r w:rsidRPr="00A43179">
        <w:rPr>
          <w:rFonts w:ascii="Times New Roman" w:hAnsi="Times New Roman"/>
          <w:sz w:val="24"/>
          <w:szCs w:val="24"/>
        </w:rPr>
        <w:t>40’LU dan 98</w:t>
      </w:r>
      <w:r w:rsidRPr="00A43179">
        <w:rPr>
          <w:rFonts w:ascii="Times New Roman" w:hAnsi="Times New Roman"/>
          <w:sz w:val="24"/>
          <w:szCs w:val="24"/>
          <w:vertAlign w:val="superscript"/>
        </w:rPr>
        <w:t>0</w:t>
      </w:r>
      <w:r w:rsidRPr="00A43179">
        <w:rPr>
          <w:rFonts w:ascii="Times New Roman" w:hAnsi="Times New Roman"/>
          <w:sz w:val="24"/>
          <w:szCs w:val="24"/>
        </w:rPr>
        <w:t>56’ - 99</w:t>
      </w:r>
      <w:r w:rsidRPr="00A43179">
        <w:rPr>
          <w:rFonts w:ascii="Times New Roman" w:hAnsi="Times New Roman"/>
          <w:sz w:val="24"/>
          <w:szCs w:val="24"/>
          <w:vertAlign w:val="superscript"/>
        </w:rPr>
        <w:t>0</w:t>
      </w:r>
      <w:r w:rsidRPr="00A43179">
        <w:rPr>
          <w:rFonts w:ascii="Times New Roman" w:hAnsi="Times New Roman"/>
          <w:sz w:val="24"/>
          <w:szCs w:val="24"/>
        </w:rPr>
        <w:t>04’ BT 908</w:t>
      </w:r>
      <w:r w:rsidR="003B19D5">
        <w:rPr>
          <w:rFonts w:ascii="Times New Roman" w:hAnsi="Times New Roman"/>
          <w:sz w:val="24"/>
          <w:szCs w:val="24"/>
        </w:rPr>
        <w:t xml:space="preserve"> meter dari permukaan laut</w:t>
      </w:r>
      <w:r w:rsidRPr="00A43179">
        <w:rPr>
          <w:rFonts w:ascii="Times New Roman" w:hAnsi="Times New Roman"/>
          <w:sz w:val="24"/>
          <w:szCs w:val="24"/>
        </w:rPr>
        <w:t xml:space="preserve">. </w:t>
      </w:r>
      <w:r w:rsidRPr="002F0B89">
        <w:rPr>
          <w:rFonts w:ascii="Times New Roman" w:hAnsi="Times New Roman"/>
          <w:sz w:val="24"/>
          <w:szCs w:val="24"/>
        </w:rPr>
        <w:t>Kecamatan Ajibata memiliki</w:t>
      </w:r>
      <w:r w:rsidR="00575B94" w:rsidRPr="002F0B89">
        <w:rPr>
          <w:rFonts w:ascii="Times New Roman" w:hAnsi="Times New Roman"/>
          <w:sz w:val="24"/>
          <w:szCs w:val="24"/>
        </w:rPr>
        <w:t xml:space="preserve"> </w:t>
      </w:r>
      <w:r w:rsidRPr="002F0B89">
        <w:rPr>
          <w:rFonts w:ascii="Times New Roman" w:hAnsi="Times New Roman"/>
          <w:sz w:val="24"/>
          <w:szCs w:val="24"/>
        </w:rPr>
        <w:t>pelabuhan</w:t>
      </w:r>
      <w:r w:rsidR="00191920" w:rsidRPr="002F0B89">
        <w:rPr>
          <w:rFonts w:ascii="Times New Roman" w:hAnsi="Times New Roman"/>
          <w:sz w:val="24"/>
          <w:szCs w:val="24"/>
        </w:rPr>
        <w:t xml:space="preserve"> yaitu </w:t>
      </w:r>
      <w:r w:rsidR="00575B94" w:rsidRPr="002F0B89">
        <w:rPr>
          <w:rFonts w:ascii="Times New Roman" w:hAnsi="Times New Roman"/>
          <w:sz w:val="24"/>
          <w:szCs w:val="24"/>
        </w:rPr>
        <w:t xml:space="preserve">Pelabuhan Ajibata. Dimana Pelabuhan Ajibata memiliki 3 tujuan, yaitu menuju ke Pulau Samosir, </w:t>
      </w:r>
      <w:r w:rsidRPr="002F0B89">
        <w:rPr>
          <w:rFonts w:ascii="Times New Roman" w:hAnsi="Times New Roman"/>
          <w:sz w:val="24"/>
          <w:szCs w:val="24"/>
        </w:rPr>
        <w:t>Balige</w:t>
      </w:r>
      <w:r w:rsidR="00575B94" w:rsidRPr="002F0B89">
        <w:rPr>
          <w:rFonts w:ascii="Times New Roman" w:hAnsi="Times New Roman"/>
          <w:sz w:val="24"/>
          <w:szCs w:val="24"/>
        </w:rPr>
        <w:t>,</w:t>
      </w:r>
      <w:r w:rsidRPr="002F0B89">
        <w:rPr>
          <w:rFonts w:ascii="Times New Roman" w:hAnsi="Times New Roman"/>
          <w:sz w:val="24"/>
          <w:szCs w:val="24"/>
        </w:rPr>
        <w:t xml:space="preserve"> dan</w:t>
      </w:r>
      <w:r w:rsidR="00575B94" w:rsidRPr="002F0B89">
        <w:rPr>
          <w:rFonts w:ascii="Times New Roman" w:hAnsi="Times New Roman"/>
          <w:sz w:val="24"/>
          <w:szCs w:val="24"/>
        </w:rPr>
        <w:t xml:space="preserve"> juga</w:t>
      </w:r>
      <w:r w:rsidRPr="002F0B89">
        <w:rPr>
          <w:rFonts w:ascii="Times New Roman" w:hAnsi="Times New Roman"/>
          <w:sz w:val="24"/>
          <w:szCs w:val="24"/>
        </w:rPr>
        <w:t xml:space="preserve"> Tigaras.</w:t>
      </w:r>
      <w:r w:rsidRPr="00A43179">
        <w:rPr>
          <w:rFonts w:ascii="Times New Roman" w:hAnsi="Times New Roman"/>
          <w:sz w:val="24"/>
          <w:szCs w:val="24"/>
        </w:rPr>
        <w:t xml:space="preserve"> Dimana transportasi yang digunakan adalah kapal yang biasa digunakan oleh warga untuk melakukan penyeberangan.</w:t>
      </w:r>
    </w:p>
    <w:p w14:paraId="3ED50A0C" w14:textId="77777777" w:rsidR="00B72A11" w:rsidRPr="00047931" w:rsidRDefault="00B72A11" w:rsidP="00083114">
      <w:pPr>
        <w:spacing w:line="360" w:lineRule="auto"/>
        <w:jc w:val="both"/>
        <w:rPr>
          <w:rFonts w:ascii="Times New Roman" w:hAnsi="Times New Roman"/>
          <w:sz w:val="24"/>
          <w:szCs w:val="24"/>
        </w:rPr>
      </w:pPr>
      <w:r w:rsidRPr="00A43179">
        <w:rPr>
          <w:rFonts w:ascii="Times New Roman" w:hAnsi="Times New Roman"/>
          <w:sz w:val="24"/>
          <w:szCs w:val="24"/>
        </w:rPr>
        <w:t xml:space="preserve">Di Ajibata ada dua jenis pelabuhan yakni regular (untuk kapal-kapal kayu tradisional pengangkut penumpang) dan pelabuhan </w:t>
      </w:r>
      <w:r w:rsidRPr="00A43179">
        <w:rPr>
          <w:rFonts w:ascii="Times New Roman" w:hAnsi="Times New Roman"/>
          <w:i/>
          <w:sz w:val="24"/>
          <w:szCs w:val="24"/>
        </w:rPr>
        <w:t>ferry</w:t>
      </w:r>
      <w:r w:rsidRPr="00A43179">
        <w:rPr>
          <w:rFonts w:ascii="Times New Roman" w:hAnsi="Times New Roman"/>
          <w:sz w:val="24"/>
          <w:szCs w:val="24"/>
        </w:rPr>
        <w:t xml:space="preserve"> yang menyeberangkan kendaraan, barang maupun orang. Ajibata berbatasan langsung dengan </w:t>
      </w:r>
      <w:proofErr w:type="gramStart"/>
      <w:r w:rsidRPr="00A43179">
        <w:rPr>
          <w:rFonts w:ascii="Times New Roman" w:hAnsi="Times New Roman"/>
          <w:sz w:val="24"/>
          <w:szCs w:val="24"/>
        </w:rPr>
        <w:t>kota</w:t>
      </w:r>
      <w:proofErr w:type="gramEnd"/>
      <w:r w:rsidRPr="00A43179">
        <w:rPr>
          <w:rFonts w:ascii="Times New Roman" w:hAnsi="Times New Roman"/>
          <w:sz w:val="24"/>
          <w:szCs w:val="24"/>
        </w:rPr>
        <w:t xml:space="preserve"> Parapat, dimana jalur </w:t>
      </w:r>
      <w:r w:rsidRPr="00047931">
        <w:rPr>
          <w:rFonts w:ascii="Times New Roman" w:hAnsi="Times New Roman"/>
          <w:sz w:val="24"/>
          <w:szCs w:val="24"/>
        </w:rPr>
        <w:t xml:space="preserve">penyeberangan menuju Pulau Samosir dapat ditempuh melalui tiga rute yakni melalui Pelabuhan Ajibata menuju Tomok, Ajibata menuju Tigaras, Ajibata menuju Onanrunggu. </w:t>
      </w:r>
    </w:p>
    <w:p w14:paraId="0DEF4F05" w14:textId="611B8A01" w:rsidR="00B72A11" w:rsidRPr="00047931" w:rsidRDefault="00B72A11" w:rsidP="00083114">
      <w:pPr>
        <w:spacing w:line="360" w:lineRule="auto"/>
        <w:jc w:val="both"/>
        <w:rPr>
          <w:rFonts w:ascii="Times New Roman" w:hAnsi="Times New Roman"/>
          <w:sz w:val="24"/>
          <w:szCs w:val="24"/>
        </w:rPr>
      </w:pPr>
      <w:r w:rsidRPr="00047931">
        <w:rPr>
          <w:rFonts w:ascii="Times New Roman" w:hAnsi="Times New Roman"/>
          <w:sz w:val="24"/>
          <w:szCs w:val="24"/>
        </w:rPr>
        <w:t xml:space="preserve">Pelabuhan Ajibata menyediakan 4 jenis kapal diantaranya kapal ferry, kapal KMP Tao Toba I dan KMP Tao Toba II, dan kapal penumpang. Pada penelitian ini kami </w:t>
      </w:r>
      <w:proofErr w:type="gramStart"/>
      <w:r w:rsidRPr="00047931">
        <w:rPr>
          <w:rFonts w:ascii="Times New Roman" w:hAnsi="Times New Roman"/>
          <w:sz w:val="24"/>
          <w:szCs w:val="24"/>
        </w:rPr>
        <w:t>akan</w:t>
      </w:r>
      <w:proofErr w:type="gramEnd"/>
      <w:r w:rsidRPr="00047931">
        <w:rPr>
          <w:rFonts w:ascii="Times New Roman" w:hAnsi="Times New Roman"/>
          <w:sz w:val="24"/>
          <w:szCs w:val="24"/>
        </w:rPr>
        <w:t xml:space="preserve"> menggunakan data data kapal penumpang. Pelabuhan Ajibata menuju pelabuhan Tomok beroperasi dengan jumlah 15 trip, memakan waktu sekitar 30 menit. Tapi jika dalam keadaan libur jadwal ini bisa berubah sesuai dengan kepadatan dan jumlah penumpang. Dari pelabuhan Ajibata ke Tigaras menggunakan kapal KMP Sumut I dan Elnusa Pertamina, dengan total trip sebanyak 8 kali dan memakan waktu 1½ jam. Pelabuhan lainnya yaitu Onanrunggu yang juga melayani perjalan 8 kali, dan menempuh waktu perjalanan sekitar 1½ </w:t>
      </w:r>
      <w:r w:rsidR="00B54049" w:rsidRPr="00047931">
        <w:rPr>
          <w:rFonts w:ascii="Times New Roman" w:hAnsi="Times New Roman"/>
          <w:sz w:val="24"/>
          <w:szCs w:val="24"/>
        </w:rPr>
        <w:t>jam.</w:t>
      </w:r>
    </w:p>
    <w:p w14:paraId="30B7326F" w14:textId="77777777" w:rsidR="00B72A11" w:rsidRPr="00A43179" w:rsidRDefault="00B72A11" w:rsidP="008B1D77">
      <w:pPr>
        <w:spacing w:line="360" w:lineRule="auto"/>
        <w:jc w:val="both"/>
        <w:rPr>
          <w:rFonts w:ascii="Times New Roman" w:hAnsi="Times New Roman"/>
          <w:sz w:val="24"/>
          <w:szCs w:val="24"/>
        </w:rPr>
      </w:pPr>
      <w:r w:rsidRPr="00047931">
        <w:rPr>
          <w:rFonts w:ascii="Times New Roman" w:hAnsi="Times New Roman"/>
          <w:sz w:val="24"/>
          <w:szCs w:val="24"/>
        </w:rPr>
        <w:t xml:space="preserve">Salah satu tugas penting dari pelabuhan adalah membuat jadwal pemberangkatan kapal yang beroperasi setiap hari, dimana jumlah trip kapal yang beroperasi di Pelabuhan Ajibata menuju Tomok, Ajibata menuju Tigaras, dan Ajibata menuju Onanrunggu sebanyak 37 kali dalam sehari. Penjadwalan pemberangkatan kapal yang baik tentu </w:t>
      </w:r>
      <w:proofErr w:type="gramStart"/>
      <w:r w:rsidRPr="00047931">
        <w:rPr>
          <w:rFonts w:ascii="Times New Roman" w:hAnsi="Times New Roman"/>
          <w:sz w:val="24"/>
          <w:szCs w:val="24"/>
        </w:rPr>
        <w:t>akan</w:t>
      </w:r>
      <w:proofErr w:type="gramEnd"/>
      <w:r w:rsidRPr="00047931">
        <w:rPr>
          <w:rFonts w:ascii="Times New Roman" w:hAnsi="Times New Roman"/>
          <w:sz w:val="24"/>
          <w:szCs w:val="24"/>
        </w:rPr>
        <w:t xml:space="preserve"> menghasilkan pelayanan yang baik dan memuaskan para penumpang pengguna jasa transportasi air yaitu kapal</w:t>
      </w:r>
      <w:r w:rsidRPr="00A43179">
        <w:rPr>
          <w:rFonts w:ascii="Times New Roman" w:hAnsi="Times New Roman"/>
          <w:sz w:val="24"/>
          <w:szCs w:val="24"/>
        </w:rPr>
        <w:t>. Semua kapal yang tersedia di</w:t>
      </w:r>
      <w:r w:rsidR="00083114">
        <w:rPr>
          <w:rFonts w:ascii="Times New Roman" w:hAnsi="Times New Roman"/>
          <w:sz w:val="24"/>
          <w:szCs w:val="24"/>
        </w:rPr>
        <w:t xml:space="preserve"> </w:t>
      </w:r>
      <w:r w:rsidRPr="00A43179">
        <w:rPr>
          <w:rFonts w:ascii="Times New Roman" w:hAnsi="Times New Roman"/>
          <w:sz w:val="24"/>
          <w:szCs w:val="24"/>
        </w:rPr>
        <w:t>setiap pelabuhan jumlahnya banyak dan terjadwal secara rutin oleh para pegawai di setiap pelabuhan. Akan tetapi, masih ada kendala yang dihadapi dalam proses penyusunan penjadwalan pemberangkatan</w:t>
      </w:r>
      <w:r>
        <w:rPr>
          <w:rFonts w:ascii="Times New Roman" w:hAnsi="Times New Roman"/>
          <w:sz w:val="24"/>
          <w:szCs w:val="24"/>
        </w:rPr>
        <w:t xml:space="preserve"> </w:t>
      </w:r>
      <w:r w:rsidRPr="00A43179">
        <w:rPr>
          <w:rFonts w:ascii="Times New Roman" w:hAnsi="Times New Roman"/>
          <w:sz w:val="24"/>
          <w:szCs w:val="24"/>
        </w:rPr>
        <w:t>kapal, dikarenakan pembuatan jadwal masih dilakukan secara manual, dan dengan jumlah kapal yang banyak dan dermaga yang terbatas. Hal tersebut sangat rumit dan tentunya membutuhkan suatu ketelitian dan waktu yang cukup lama. Terlebih pada hari-hari besar (Misalnya perayaan Imlek, perayaan Natal, Tahun Baru, Idul Fitri) yang penumpangnya lebih banyak dibandingkan hari biasa</w:t>
      </w:r>
      <w:r w:rsidRPr="00DC60BE">
        <w:rPr>
          <w:rFonts w:ascii="Times New Roman" w:hAnsi="Times New Roman"/>
          <w:sz w:val="24"/>
          <w:szCs w:val="24"/>
          <w:shd w:val="clear" w:color="auto" w:fill="FFFFFF"/>
        </w:rPr>
        <w:t>. Sehingga</w:t>
      </w:r>
      <w:r w:rsidRPr="00DC60BE">
        <w:rPr>
          <w:rFonts w:ascii="Times New Roman" w:hAnsi="Times New Roman"/>
          <w:sz w:val="24"/>
          <w:szCs w:val="24"/>
        </w:rPr>
        <w:t xml:space="preserve"> memungkinkan ada </w:t>
      </w:r>
      <w:proofErr w:type="gramStart"/>
      <w:r w:rsidRPr="00DC60BE">
        <w:rPr>
          <w:rFonts w:ascii="Times New Roman" w:hAnsi="Times New Roman"/>
          <w:sz w:val="24"/>
          <w:szCs w:val="24"/>
        </w:rPr>
        <w:t>nama</w:t>
      </w:r>
      <w:proofErr w:type="gramEnd"/>
      <w:r w:rsidRPr="00DC60BE">
        <w:rPr>
          <w:rFonts w:ascii="Times New Roman" w:hAnsi="Times New Roman"/>
          <w:sz w:val="24"/>
          <w:szCs w:val="24"/>
        </w:rPr>
        <w:t xml:space="preserve"> kapal yang sama dalam sehari beroperasi, ini membuat ketidakadilan pada pembagian jadwal kapal.</w:t>
      </w:r>
    </w:p>
    <w:p w14:paraId="7F1687F7" w14:textId="46126F9B" w:rsidR="00B72A11" w:rsidRPr="00B54049" w:rsidRDefault="00B72A11" w:rsidP="00B54049">
      <w:pPr>
        <w:tabs>
          <w:tab w:val="left" w:pos="0"/>
        </w:tabs>
        <w:spacing w:line="360" w:lineRule="auto"/>
        <w:ind w:hanging="540"/>
        <w:jc w:val="both"/>
        <w:rPr>
          <w:rFonts w:ascii="Times New Roman" w:hAnsi="Times New Roman"/>
          <w:sz w:val="24"/>
          <w:szCs w:val="24"/>
        </w:rPr>
      </w:pPr>
      <w:r w:rsidRPr="00A43179">
        <w:rPr>
          <w:rFonts w:ascii="Times New Roman" w:hAnsi="Times New Roman"/>
          <w:sz w:val="24"/>
          <w:szCs w:val="24"/>
        </w:rPr>
        <w:t xml:space="preserve"> </w:t>
      </w:r>
      <w:r w:rsidR="00B54049">
        <w:rPr>
          <w:rFonts w:ascii="Times New Roman" w:hAnsi="Times New Roman"/>
          <w:sz w:val="24"/>
          <w:szCs w:val="24"/>
        </w:rPr>
        <w:tab/>
      </w:r>
      <w:r w:rsidRPr="00A43179">
        <w:rPr>
          <w:rFonts w:ascii="Times New Roman" w:hAnsi="Times New Roman"/>
          <w:sz w:val="24"/>
          <w:szCs w:val="24"/>
        </w:rPr>
        <w:t xml:space="preserve">Oleh karena itu diperlukan solusi untuk permasalahan penjadwalan di pelabuhan Ajibata saat ini. Pada penelitian ini akan dilakukan penerapan Algoritme </w:t>
      </w:r>
      <w:r w:rsidRPr="00A43179">
        <w:rPr>
          <w:rFonts w:ascii="Times New Roman" w:hAnsi="Times New Roman"/>
          <w:iCs/>
          <w:sz w:val="24"/>
          <w:szCs w:val="24"/>
        </w:rPr>
        <w:t xml:space="preserve">Backtracking </w:t>
      </w:r>
      <w:r w:rsidRPr="00A43179">
        <w:rPr>
          <w:rFonts w:ascii="Times New Roman" w:hAnsi="Times New Roman"/>
          <w:sz w:val="24"/>
          <w:szCs w:val="24"/>
        </w:rPr>
        <w:t>dengan</w:t>
      </w:r>
      <w:r w:rsidRPr="00A43179">
        <w:rPr>
          <w:rFonts w:ascii="Times New Roman" w:hAnsi="Times New Roman"/>
          <w:sz w:val="24"/>
          <w:szCs w:val="24"/>
        </w:rPr>
        <w:br/>
      </w:r>
      <w:r w:rsidRPr="00A43179">
        <w:rPr>
          <w:rFonts w:ascii="Times New Roman" w:hAnsi="Times New Roman"/>
          <w:iCs/>
          <w:sz w:val="24"/>
          <w:szCs w:val="24"/>
        </w:rPr>
        <w:t xml:space="preserve">Constraint Satisfaction Problem </w:t>
      </w:r>
      <w:r w:rsidRPr="00A43179">
        <w:rPr>
          <w:rFonts w:ascii="Times New Roman" w:hAnsi="Times New Roman"/>
          <w:sz w:val="24"/>
          <w:szCs w:val="24"/>
        </w:rPr>
        <w:t xml:space="preserve">dan Steepest Ascent Hill Climbing, dimana Algoritme </w:t>
      </w:r>
      <w:r w:rsidRPr="00A43179">
        <w:rPr>
          <w:rFonts w:ascii="Times New Roman" w:hAnsi="Times New Roman"/>
          <w:iCs/>
          <w:sz w:val="24"/>
          <w:szCs w:val="24"/>
        </w:rPr>
        <w:t>Backtracking</w:t>
      </w:r>
      <w:r w:rsidRPr="00A43179">
        <w:rPr>
          <w:rFonts w:ascii="Times New Roman" w:hAnsi="Times New Roman"/>
          <w:sz w:val="24"/>
          <w:szCs w:val="24"/>
        </w:rPr>
        <w:t xml:space="preserve"> akan mencoba semua kemungkinan solusi dalam bentuk pohon solusi (</w:t>
      </w:r>
      <w:r w:rsidRPr="00A43179">
        <w:rPr>
          <w:rFonts w:ascii="Times New Roman" w:hAnsi="Times New Roman"/>
          <w:iCs/>
          <w:sz w:val="24"/>
          <w:szCs w:val="24"/>
        </w:rPr>
        <w:t>tree)</w:t>
      </w:r>
      <w:r w:rsidRPr="00A43179">
        <w:rPr>
          <w:rFonts w:ascii="Times New Roman" w:hAnsi="Times New Roman"/>
          <w:sz w:val="24"/>
          <w:szCs w:val="24"/>
        </w:rPr>
        <w:t xml:space="preserve"> berdasarkan </w:t>
      </w:r>
      <w:r w:rsidRPr="00A43179">
        <w:rPr>
          <w:rFonts w:ascii="Times New Roman" w:hAnsi="Times New Roman"/>
          <w:iCs/>
          <w:sz w:val="24"/>
          <w:szCs w:val="24"/>
        </w:rPr>
        <w:t>Constraint</w:t>
      </w:r>
      <w:r w:rsidR="003823D5">
        <w:rPr>
          <w:rFonts w:ascii="Times New Roman" w:hAnsi="Times New Roman"/>
          <w:iCs/>
          <w:sz w:val="24"/>
          <w:szCs w:val="24"/>
        </w:rPr>
        <w:t>s</w:t>
      </w:r>
      <w:r w:rsidRPr="00A43179">
        <w:rPr>
          <w:rFonts w:ascii="Times New Roman" w:hAnsi="Times New Roman"/>
          <w:iCs/>
          <w:sz w:val="24"/>
          <w:szCs w:val="24"/>
        </w:rPr>
        <w:t xml:space="preserve"> </w:t>
      </w:r>
      <w:r w:rsidRPr="00A43179">
        <w:rPr>
          <w:rFonts w:ascii="Times New Roman" w:hAnsi="Times New Roman"/>
          <w:sz w:val="24"/>
          <w:szCs w:val="24"/>
        </w:rPr>
        <w:t xml:space="preserve">yang didapatkan dengan menggunakan pendekatan CSP. Pohon solusi </w:t>
      </w:r>
      <w:proofErr w:type="gramStart"/>
      <w:r w:rsidRPr="00A43179">
        <w:rPr>
          <w:rFonts w:ascii="Times New Roman" w:hAnsi="Times New Roman"/>
          <w:sz w:val="24"/>
          <w:szCs w:val="24"/>
        </w:rPr>
        <w:t>akan</w:t>
      </w:r>
      <w:proofErr w:type="gramEnd"/>
      <w:r w:rsidRPr="00A43179">
        <w:rPr>
          <w:rFonts w:ascii="Times New Roman" w:hAnsi="Times New Roman"/>
          <w:sz w:val="24"/>
          <w:szCs w:val="24"/>
        </w:rPr>
        <w:t xml:space="preserve"> ditelusuri secara DFS (</w:t>
      </w:r>
      <w:r w:rsidRPr="00A43179">
        <w:rPr>
          <w:rFonts w:ascii="Times New Roman" w:hAnsi="Times New Roman"/>
          <w:iCs/>
          <w:sz w:val="24"/>
          <w:szCs w:val="24"/>
        </w:rPr>
        <w:t xml:space="preserve">Depth First Search) </w:t>
      </w:r>
      <w:r w:rsidRPr="00A43179">
        <w:rPr>
          <w:rFonts w:ascii="Times New Roman" w:hAnsi="Times New Roman"/>
          <w:sz w:val="24"/>
          <w:szCs w:val="24"/>
        </w:rPr>
        <w:t>untuk mendapatkan so</w:t>
      </w:r>
      <w:r w:rsidR="007D3466">
        <w:rPr>
          <w:rFonts w:ascii="Times New Roman" w:hAnsi="Times New Roman"/>
          <w:sz w:val="24"/>
          <w:szCs w:val="24"/>
        </w:rPr>
        <w:t>lusi terbaik yang diinginkan</w:t>
      </w:r>
      <w:r w:rsidRPr="00A43179">
        <w:rPr>
          <w:rFonts w:ascii="Times New Roman" w:hAnsi="Times New Roman"/>
          <w:sz w:val="24"/>
          <w:szCs w:val="24"/>
        </w:rPr>
        <w:t>. Sedangkan Algoritme Steepest Ascent Hill Climbing merupakan algoritme yang digunakan untuk penyeles</w:t>
      </w:r>
      <w:r w:rsidR="007D3466">
        <w:rPr>
          <w:rFonts w:ascii="Times New Roman" w:hAnsi="Times New Roman"/>
          <w:sz w:val="24"/>
          <w:szCs w:val="24"/>
        </w:rPr>
        <w:t>aian masalah jalur terpendek</w:t>
      </w:r>
      <w:r w:rsidRPr="00A43179">
        <w:rPr>
          <w:rFonts w:ascii="Times New Roman" w:hAnsi="Times New Roman"/>
          <w:sz w:val="24"/>
          <w:szCs w:val="24"/>
        </w:rPr>
        <w:t xml:space="preserve">. </w:t>
      </w:r>
      <w:r w:rsidR="00B54049" w:rsidRPr="00990630">
        <w:rPr>
          <w:rFonts w:ascii="Times New Roman" w:hAnsi="Times New Roman"/>
          <w:sz w:val="24"/>
          <w:szCs w:val="24"/>
        </w:rPr>
        <w:t xml:space="preserve">Gabungan kedua algoritme ini diharapkan dapat </w:t>
      </w:r>
      <w:r w:rsidR="00B54049">
        <w:rPr>
          <w:rFonts w:ascii="Times New Roman" w:hAnsi="Times New Roman"/>
          <w:sz w:val="24"/>
          <w:szCs w:val="24"/>
        </w:rPr>
        <w:t xml:space="preserve">mengimplementasikan </w:t>
      </w:r>
      <w:r w:rsidR="00B54049" w:rsidRPr="00990630">
        <w:rPr>
          <w:rFonts w:ascii="Times New Roman" w:hAnsi="Times New Roman"/>
          <w:sz w:val="24"/>
          <w:szCs w:val="24"/>
        </w:rPr>
        <w:t xml:space="preserve">penugasan setiap sumber daya dan memperoleh jarak antar pelabuhan yang lebih efektif dalam waktu penjadwalan yang beruntung. Sehingga dapat menghasilkan penjadwalan penyeberangan kapal yang </w:t>
      </w:r>
      <w:r w:rsidR="00B54049">
        <w:rPr>
          <w:rFonts w:ascii="Times New Roman" w:hAnsi="Times New Roman"/>
          <w:sz w:val="24"/>
          <w:szCs w:val="24"/>
        </w:rPr>
        <w:t>tidak bentrok lagi,</w:t>
      </w:r>
      <w:r w:rsidR="00B54049" w:rsidRPr="00990630">
        <w:rPr>
          <w:rFonts w:ascii="Times New Roman" w:hAnsi="Times New Roman"/>
          <w:sz w:val="24"/>
          <w:szCs w:val="24"/>
        </w:rPr>
        <w:t xml:space="preserve"> dengan </w:t>
      </w:r>
      <w:proofErr w:type="gramStart"/>
      <w:r w:rsidR="00B54049" w:rsidRPr="00990630">
        <w:rPr>
          <w:rFonts w:ascii="Times New Roman" w:hAnsi="Times New Roman"/>
          <w:sz w:val="24"/>
          <w:szCs w:val="24"/>
        </w:rPr>
        <w:t>cara</w:t>
      </w:r>
      <w:proofErr w:type="gramEnd"/>
      <w:r w:rsidR="00B54049" w:rsidRPr="00990630">
        <w:rPr>
          <w:rFonts w:ascii="Times New Roman" w:hAnsi="Times New Roman"/>
          <w:sz w:val="24"/>
          <w:szCs w:val="24"/>
        </w:rPr>
        <w:t xml:space="preserve"> tidak adanya nama kapal yang sa</w:t>
      </w:r>
      <w:r w:rsidR="00B54049">
        <w:rPr>
          <w:rFonts w:ascii="Times New Roman" w:hAnsi="Times New Roman"/>
          <w:sz w:val="24"/>
          <w:szCs w:val="24"/>
        </w:rPr>
        <w:t>ma pada keberangkatan yang sama.</w:t>
      </w:r>
    </w:p>
    <w:p w14:paraId="1E6AFF0D" w14:textId="5A6481B8" w:rsidR="00B72A11" w:rsidRPr="00A43179" w:rsidRDefault="00B72A11" w:rsidP="00844BCD">
      <w:pPr>
        <w:pStyle w:val="Heading2"/>
        <w:numPr>
          <w:ilvl w:val="1"/>
          <w:numId w:val="3"/>
        </w:numPr>
        <w:spacing w:line="360" w:lineRule="auto"/>
        <w:jc w:val="both"/>
        <w:rPr>
          <w:rFonts w:ascii="Times New Roman" w:hAnsi="Times New Roman"/>
          <w:sz w:val="24"/>
          <w:szCs w:val="24"/>
        </w:rPr>
      </w:pPr>
      <w:bookmarkStart w:id="14" w:name="_Toc30414065"/>
      <w:bookmarkStart w:id="15" w:name="_Toc30414129"/>
      <w:bookmarkStart w:id="16" w:name="_Toc45276862"/>
      <w:r w:rsidRPr="00A43179">
        <w:rPr>
          <w:rFonts w:ascii="Times New Roman" w:hAnsi="Times New Roman"/>
          <w:sz w:val="24"/>
          <w:szCs w:val="24"/>
        </w:rPr>
        <w:t>Rumusan Masalah</w:t>
      </w:r>
      <w:bookmarkEnd w:id="14"/>
      <w:bookmarkEnd w:id="15"/>
      <w:bookmarkEnd w:id="16"/>
    </w:p>
    <w:p w14:paraId="09C753FE" w14:textId="035F1EA8" w:rsidR="00B72A11" w:rsidRPr="00DD38AB" w:rsidRDefault="00B72A11" w:rsidP="00B72A11">
      <w:pPr>
        <w:spacing w:line="360" w:lineRule="auto"/>
        <w:jc w:val="both"/>
        <w:rPr>
          <w:rFonts w:ascii="Times New Roman" w:hAnsi="Times New Roman"/>
          <w:sz w:val="24"/>
          <w:szCs w:val="24"/>
          <w:highlight w:val="yellow"/>
          <w:lang w:eastAsia="sv-SE"/>
        </w:rPr>
      </w:pPr>
      <w:r w:rsidRPr="00A43179">
        <w:rPr>
          <w:rFonts w:ascii="Times New Roman" w:hAnsi="Times New Roman"/>
          <w:sz w:val="24"/>
          <w:szCs w:val="24"/>
          <w:lang w:eastAsia="sv-SE"/>
        </w:rPr>
        <w:t xml:space="preserve">Berdasarkan latar belakang yang ada, rumusan masalah dalam pengerjaan Tugas Akhir ini </w:t>
      </w:r>
      <w:r w:rsidR="007F4852">
        <w:rPr>
          <w:rFonts w:ascii="Times New Roman" w:hAnsi="Times New Roman"/>
          <w:sz w:val="24"/>
          <w:szCs w:val="24"/>
          <w:lang w:eastAsia="sv-SE"/>
        </w:rPr>
        <w:t>adalah apakah dengan menggunaka</w:t>
      </w:r>
      <w:r w:rsidR="00874F43">
        <w:rPr>
          <w:rFonts w:ascii="Times New Roman" w:hAnsi="Times New Roman"/>
          <w:sz w:val="24"/>
          <w:szCs w:val="24"/>
          <w:lang w:eastAsia="sv-SE"/>
        </w:rPr>
        <w:t>n</w:t>
      </w:r>
      <w:r w:rsidR="00884EB9">
        <w:rPr>
          <w:rFonts w:ascii="Times New Roman" w:hAnsi="Times New Roman"/>
          <w:sz w:val="24"/>
          <w:szCs w:val="24"/>
          <w:lang w:eastAsia="sv-SE"/>
        </w:rPr>
        <w:t xml:space="preserve"> A</w:t>
      </w:r>
      <w:r w:rsidRPr="00A43179">
        <w:rPr>
          <w:rFonts w:ascii="Times New Roman" w:hAnsi="Times New Roman"/>
          <w:sz w:val="24"/>
          <w:szCs w:val="24"/>
          <w:lang w:eastAsia="sv-SE"/>
        </w:rPr>
        <w:t xml:space="preserve">lgoritme </w:t>
      </w:r>
      <w:r w:rsidR="00884EB9">
        <w:rPr>
          <w:rFonts w:ascii="Times New Roman" w:hAnsi="Times New Roman"/>
          <w:i/>
          <w:sz w:val="24"/>
          <w:szCs w:val="24"/>
          <w:lang w:eastAsia="sv-SE"/>
        </w:rPr>
        <w:t>B</w:t>
      </w:r>
      <w:r w:rsidRPr="00A43179">
        <w:rPr>
          <w:rFonts w:ascii="Times New Roman" w:hAnsi="Times New Roman"/>
          <w:i/>
          <w:sz w:val="24"/>
          <w:szCs w:val="24"/>
          <w:lang w:eastAsia="sv-SE"/>
        </w:rPr>
        <w:t xml:space="preserve">acktracking CSP </w:t>
      </w:r>
      <w:r w:rsidRPr="00A43179">
        <w:rPr>
          <w:rFonts w:ascii="Times New Roman" w:hAnsi="Times New Roman"/>
          <w:sz w:val="24"/>
          <w:szCs w:val="24"/>
          <w:lang w:eastAsia="sv-SE"/>
        </w:rPr>
        <w:t xml:space="preserve">dan </w:t>
      </w:r>
      <w:r w:rsidRPr="00A43179">
        <w:rPr>
          <w:rFonts w:ascii="Times New Roman" w:hAnsi="Times New Roman"/>
          <w:i/>
          <w:sz w:val="24"/>
          <w:szCs w:val="24"/>
          <w:lang w:eastAsia="sv-SE"/>
        </w:rPr>
        <w:t xml:space="preserve">Steepest Ascent Hill Climbing </w:t>
      </w:r>
      <w:r w:rsidRPr="00A43179">
        <w:rPr>
          <w:rFonts w:ascii="Times New Roman" w:hAnsi="Times New Roman"/>
          <w:sz w:val="24"/>
          <w:szCs w:val="24"/>
          <w:lang w:eastAsia="sv-SE"/>
        </w:rPr>
        <w:t xml:space="preserve">dapat menghasilkan sistem penjadwalan penyeberangan kapal yang </w:t>
      </w:r>
      <w:r w:rsidR="00B54049">
        <w:rPr>
          <w:rFonts w:ascii="Times New Roman" w:hAnsi="Times New Roman"/>
          <w:sz w:val="24"/>
          <w:szCs w:val="24"/>
          <w:lang w:eastAsia="sv-SE"/>
        </w:rPr>
        <w:t>tidak bentrok</w:t>
      </w:r>
      <w:r w:rsidRPr="00A43179">
        <w:rPr>
          <w:rFonts w:ascii="Times New Roman" w:hAnsi="Times New Roman"/>
          <w:sz w:val="24"/>
          <w:szCs w:val="24"/>
          <w:lang w:eastAsia="sv-SE"/>
        </w:rPr>
        <w:t xml:space="preserve"> dan menghasilkan jarak terpendek?</w:t>
      </w:r>
    </w:p>
    <w:p w14:paraId="3EEDE894" w14:textId="77777777" w:rsidR="00B72A11" w:rsidRPr="00A43179" w:rsidRDefault="00B72A11" w:rsidP="00844BCD">
      <w:pPr>
        <w:pStyle w:val="Heading2"/>
        <w:numPr>
          <w:ilvl w:val="1"/>
          <w:numId w:val="3"/>
        </w:numPr>
        <w:spacing w:line="360" w:lineRule="auto"/>
        <w:jc w:val="both"/>
        <w:rPr>
          <w:rFonts w:ascii="Times New Roman" w:hAnsi="Times New Roman"/>
          <w:sz w:val="24"/>
          <w:szCs w:val="24"/>
        </w:rPr>
      </w:pPr>
      <w:bookmarkStart w:id="17" w:name="_Toc198093918"/>
      <w:bookmarkStart w:id="18" w:name="_Toc30414066"/>
      <w:bookmarkStart w:id="19" w:name="_Toc30414130"/>
      <w:bookmarkStart w:id="20" w:name="_Toc45276863"/>
      <w:r w:rsidRPr="00A43179">
        <w:rPr>
          <w:rFonts w:ascii="Times New Roman" w:hAnsi="Times New Roman"/>
          <w:sz w:val="24"/>
          <w:szCs w:val="24"/>
        </w:rPr>
        <w:t>Tujuan</w:t>
      </w:r>
      <w:bookmarkEnd w:id="17"/>
      <w:bookmarkEnd w:id="18"/>
      <w:bookmarkEnd w:id="19"/>
      <w:bookmarkEnd w:id="20"/>
    </w:p>
    <w:p w14:paraId="0CD3BB79" w14:textId="00C1CC1D" w:rsidR="00CA1E0D" w:rsidRPr="00DD38AB" w:rsidRDefault="00B72A11" w:rsidP="00B72A11">
      <w:pPr>
        <w:spacing w:line="360" w:lineRule="auto"/>
        <w:jc w:val="both"/>
        <w:rPr>
          <w:rFonts w:ascii="Times New Roman" w:hAnsi="Times New Roman"/>
          <w:sz w:val="24"/>
          <w:szCs w:val="24"/>
          <w:lang w:val="sv-SE" w:eastAsia="sv-SE"/>
        </w:rPr>
      </w:pPr>
      <w:r w:rsidRPr="00A43179">
        <w:rPr>
          <w:rFonts w:ascii="Times New Roman" w:hAnsi="Times New Roman"/>
          <w:sz w:val="24"/>
          <w:szCs w:val="24"/>
          <w:lang w:val="sv-SE"/>
        </w:rPr>
        <w:t xml:space="preserve">Tujuan penulisan Tugas Akhir </w:t>
      </w:r>
      <w:r w:rsidR="00874F43">
        <w:rPr>
          <w:rFonts w:ascii="Times New Roman" w:hAnsi="Times New Roman"/>
          <w:sz w:val="24"/>
          <w:szCs w:val="24"/>
          <w:lang w:val="sv-SE"/>
        </w:rPr>
        <w:t>yang akan dicapai dalam Tugas Akhir</w:t>
      </w:r>
      <w:r w:rsidRPr="00A43179">
        <w:rPr>
          <w:rFonts w:ascii="Times New Roman" w:hAnsi="Times New Roman"/>
          <w:sz w:val="24"/>
          <w:szCs w:val="24"/>
          <w:lang w:val="sv-SE"/>
        </w:rPr>
        <w:t xml:space="preserve"> </w:t>
      </w:r>
      <w:r w:rsidR="00884EB9">
        <w:rPr>
          <w:rFonts w:ascii="Times New Roman" w:hAnsi="Times New Roman"/>
          <w:sz w:val="24"/>
          <w:szCs w:val="24"/>
          <w:lang w:val="sv-SE"/>
        </w:rPr>
        <w:t>ini adalah mengimplementasikan A</w:t>
      </w:r>
      <w:r w:rsidRPr="00A43179">
        <w:rPr>
          <w:rFonts w:ascii="Times New Roman" w:hAnsi="Times New Roman"/>
          <w:sz w:val="24"/>
          <w:szCs w:val="24"/>
          <w:lang w:val="sv-SE"/>
        </w:rPr>
        <w:t xml:space="preserve">lgoritme </w:t>
      </w:r>
      <w:r w:rsidRPr="00A43179">
        <w:rPr>
          <w:rFonts w:ascii="Times New Roman" w:hAnsi="Times New Roman"/>
          <w:i/>
          <w:sz w:val="24"/>
          <w:szCs w:val="24"/>
          <w:lang w:val="sv-SE"/>
        </w:rPr>
        <w:t>Backtracking CSP</w:t>
      </w:r>
      <w:r w:rsidRPr="00A43179">
        <w:rPr>
          <w:rFonts w:ascii="Times New Roman" w:hAnsi="Times New Roman"/>
          <w:sz w:val="24"/>
          <w:szCs w:val="24"/>
          <w:lang w:val="sv-SE"/>
        </w:rPr>
        <w:t xml:space="preserve"> dan </w:t>
      </w:r>
      <w:r w:rsidRPr="00A43179">
        <w:rPr>
          <w:rFonts w:ascii="Times New Roman" w:hAnsi="Times New Roman"/>
          <w:i/>
          <w:sz w:val="24"/>
          <w:szCs w:val="24"/>
          <w:lang w:val="sv-SE" w:eastAsia="sv-SE"/>
        </w:rPr>
        <w:t xml:space="preserve">Steepest Ascent Hill Climbing </w:t>
      </w:r>
      <w:r w:rsidRPr="00A43179">
        <w:rPr>
          <w:rFonts w:ascii="Times New Roman" w:hAnsi="Times New Roman"/>
          <w:sz w:val="24"/>
          <w:szCs w:val="24"/>
          <w:lang w:val="sv-SE" w:eastAsia="sv-SE"/>
        </w:rPr>
        <w:t>untuk penyusunan penjadwalan penyeberangan kapal</w:t>
      </w:r>
      <w:r w:rsidR="0026593B">
        <w:rPr>
          <w:rFonts w:ascii="Times New Roman" w:hAnsi="Times New Roman"/>
          <w:sz w:val="24"/>
          <w:szCs w:val="24"/>
          <w:lang w:val="sv-SE" w:eastAsia="sv-SE"/>
        </w:rPr>
        <w:t xml:space="preserve"> yaitu </w:t>
      </w:r>
      <w:r w:rsidR="003F31CD" w:rsidRPr="003F31CD">
        <w:rPr>
          <w:rFonts w:ascii="Times New Roman" w:hAnsi="Times New Roman"/>
          <w:sz w:val="24"/>
          <w:szCs w:val="24"/>
        </w:rPr>
        <w:t>penjadwalan tidak bentrok, dengan cara tidak adanya nama kapal yang sama pada keberangkatan yang sama</w:t>
      </w:r>
      <w:r w:rsidR="003F31CD">
        <w:rPr>
          <w:rFonts w:ascii="Times New Roman" w:hAnsi="Times New Roman"/>
          <w:i/>
          <w:sz w:val="24"/>
          <w:szCs w:val="24"/>
        </w:rPr>
        <w:t>,</w:t>
      </w:r>
      <w:r w:rsidRPr="00A43179">
        <w:rPr>
          <w:rFonts w:ascii="Times New Roman" w:hAnsi="Times New Roman"/>
          <w:sz w:val="24"/>
          <w:szCs w:val="24"/>
          <w:lang w:val="sv-SE" w:eastAsia="sv-SE"/>
        </w:rPr>
        <w:t xml:space="preserve"> dan juga mendapatkan jarak terpendek antar pelabuhan.</w:t>
      </w:r>
    </w:p>
    <w:p w14:paraId="31CBCFC0" w14:textId="77777777" w:rsidR="00B72A11" w:rsidRPr="00A43179" w:rsidRDefault="00B72A11" w:rsidP="00844BCD">
      <w:pPr>
        <w:pStyle w:val="Heading2"/>
        <w:numPr>
          <w:ilvl w:val="1"/>
          <w:numId w:val="3"/>
        </w:numPr>
        <w:spacing w:line="360" w:lineRule="auto"/>
        <w:jc w:val="both"/>
        <w:rPr>
          <w:rFonts w:ascii="Times New Roman" w:hAnsi="Times New Roman"/>
          <w:sz w:val="24"/>
          <w:szCs w:val="24"/>
        </w:rPr>
      </w:pPr>
      <w:bookmarkStart w:id="21" w:name="_Toc198093919"/>
      <w:bookmarkStart w:id="22" w:name="_Toc30414067"/>
      <w:bookmarkStart w:id="23" w:name="_Toc30414131"/>
      <w:bookmarkStart w:id="24" w:name="_Toc45276864"/>
      <w:r w:rsidRPr="00A43179">
        <w:rPr>
          <w:rFonts w:ascii="Times New Roman" w:hAnsi="Times New Roman"/>
          <w:sz w:val="24"/>
          <w:szCs w:val="24"/>
        </w:rPr>
        <w:t>Lingkup</w:t>
      </w:r>
      <w:bookmarkEnd w:id="21"/>
      <w:bookmarkEnd w:id="22"/>
      <w:bookmarkEnd w:id="23"/>
      <w:bookmarkEnd w:id="24"/>
    </w:p>
    <w:p w14:paraId="72EDB477" w14:textId="77777777" w:rsidR="00B72A11" w:rsidRPr="00A43179" w:rsidRDefault="00B72A11" w:rsidP="00B72A11">
      <w:pPr>
        <w:spacing w:line="360" w:lineRule="auto"/>
        <w:jc w:val="both"/>
        <w:rPr>
          <w:rFonts w:ascii="Times New Roman" w:hAnsi="Times New Roman"/>
          <w:sz w:val="24"/>
          <w:szCs w:val="24"/>
          <w:lang w:eastAsia="sv-SE"/>
        </w:rPr>
      </w:pPr>
      <w:r w:rsidRPr="00A43179">
        <w:rPr>
          <w:rFonts w:ascii="Times New Roman" w:hAnsi="Times New Roman"/>
          <w:sz w:val="24"/>
          <w:szCs w:val="24"/>
          <w:lang w:eastAsia="sv-SE"/>
        </w:rPr>
        <w:t xml:space="preserve">Batasan dari pelaksanaan penelitian ini adalah: </w:t>
      </w:r>
    </w:p>
    <w:p w14:paraId="24313085" w14:textId="77777777" w:rsidR="00B72A11" w:rsidRPr="00A43179" w:rsidRDefault="00B72A11" w:rsidP="00844BCD">
      <w:pPr>
        <w:pStyle w:val="ListParagraph"/>
        <w:numPr>
          <w:ilvl w:val="0"/>
          <w:numId w:val="4"/>
        </w:numPr>
        <w:spacing w:after="0" w:line="360" w:lineRule="auto"/>
        <w:contextualSpacing/>
        <w:jc w:val="both"/>
        <w:rPr>
          <w:rFonts w:ascii="Times New Roman" w:hAnsi="Times New Roman" w:cs="Times New Roman"/>
          <w:i/>
          <w:sz w:val="24"/>
          <w:szCs w:val="24"/>
          <w:lang w:eastAsia="sv-SE"/>
        </w:rPr>
      </w:pPr>
      <w:r w:rsidRPr="00A43179">
        <w:rPr>
          <w:rFonts w:ascii="Times New Roman" w:hAnsi="Times New Roman" w:cs="Times New Roman"/>
          <w:sz w:val="24"/>
          <w:szCs w:val="24"/>
          <w:lang w:eastAsia="sv-SE"/>
        </w:rPr>
        <w:t xml:space="preserve">Algoritme yang akan digunakan dalam penelitian ini adalah kombinasi dari </w:t>
      </w:r>
      <w:r w:rsidRPr="0023293D">
        <w:rPr>
          <w:rFonts w:ascii="Times New Roman" w:hAnsi="Times New Roman" w:cs="Times New Roman"/>
          <w:sz w:val="24"/>
          <w:szCs w:val="24"/>
        </w:rPr>
        <w:t>Algoritme</w:t>
      </w:r>
      <w:r w:rsidRPr="00A43179">
        <w:rPr>
          <w:rFonts w:ascii="Times New Roman" w:hAnsi="Times New Roman" w:cs="Times New Roman"/>
          <w:i/>
          <w:sz w:val="24"/>
          <w:szCs w:val="24"/>
        </w:rPr>
        <w:t xml:space="preserve"> Bactracking CSP dan Steepest Ascent Hill Climbing.</w:t>
      </w:r>
    </w:p>
    <w:p w14:paraId="0E1F1864" w14:textId="266F05A5" w:rsidR="00B72A11" w:rsidRPr="003C16A2" w:rsidRDefault="00B72A11" w:rsidP="00844BCD">
      <w:pPr>
        <w:pStyle w:val="ListParagraph"/>
        <w:numPr>
          <w:ilvl w:val="0"/>
          <w:numId w:val="4"/>
        </w:numPr>
        <w:spacing w:after="0" w:line="360" w:lineRule="auto"/>
        <w:contextualSpacing/>
        <w:jc w:val="both"/>
        <w:rPr>
          <w:rFonts w:ascii="Times New Roman" w:hAnsi="Times New Roman" w:cs="Times New Roman"/>
          <w:i/>
          <w:sz w:val="24"/>
          <w:szCs w:val="24"/>
          <w:lang w:eastAsia="sv-SE"/>
        </w:rPr>
      </w:pPr>
      <w:r w:rsidRPr="003C16A2">
        <w:rPr>
          <w:rFonts w:ascii="Times New Roman" w:hAnsi="Times New Roman" w:cs="Times New Roman"/>
          <w:sz w:val="24"/>
          <w:szCs w:val="24"/>
        </w:rPr>
        <w:t>Data yang</w:t>
      </w:r>
      <w:r w:rsidR="003A2710">
        <w:rPr>
          <w:rFonts w:ascii="Times New Roman" w:hAnsi="Times New Roman" w:cs="Times New Roman"/>
          <w:sz w:val="24"/>
          <w:szCs w:val="24"/>
        </w:rPr>
        <w:t xml:space="preserve"> akan digunakan dalam </w:t>
      </w:r>
      <w:r w:rsidR="003A2710">
        <w:rPr>
          <w:rFonts w:ascii="Times New Roman" w:hAnsi="Times New Roman" w:cs="Times New Roman"/>
          <w:sz w:val="24"/>
          <w:szCs w:val="24"/>
          <w:lang w:val="en-US"/>
        </w:rPr>
        <w:t>Tugas Akhir</w:t>
      </w:r>
      <w:r w:rsidRPr="003C16A2">
        <w:rPr>
          <w:rFonts w:ascii="Times New Roman" w:hAnsi="Times New Roman" w:cs="Times New Roman"/>
          <w:sz w:val="24"/>
          <w:szCs w:val="24"/>
        </w:rPr>
        <w:t xml:space="preserve"> ini adalah data yang diperoleh dari Dinas Perhubungan Toba Samosir. Adapun data tersebut adalah nama kapal, kecepatan kapal, muatan kapal, nama perusahaan,</w:t>
      </w:r>
      <w:r w:rsidRPr="003C16A2">
        <w:rPr>
          <w:rFonts w:ascii="Times New Roman" w:hAnsi="Times New Roman" w:cs="Times New Roman"/>
          <w:sz w:val="24"/>
          <w:szCs w:val="24"/>
          <w:lang w:val="en-US"/>
        </w:rPr>
        <w:t xml:space="preserve"> </w:t>
      </w:r>
      <w:r w:rsidRPr="003C16A2">
        <w:rPr>
          <w:rFonts w:ascii="Times New Roman" w:hAnsi="Times New Roman" w:cs="Times New Roman"/>
          <w:sz w:val="24"/>
          <w:szCs w:val="24"/>
        </w:rPr>
        <w:t xml:space="preserve">jarak tempuh, durasi waktu, nama nahkoda, </w:t>
      </w:r>
      <w:r w:rsidRPr="003C16A2">
        <w:rPr>
          <w:rFonts w:ascii="Times New Roman" w:hAnsi="Times New Roman" w:cs="Times New Roman"/>
          <w:sz w:val="24"/>
          <w:szCs w:val="24"/>
          <w:lang w:val="en-US"/>
        </w:rPr>
        <w:t>dan slot waktu</w:t>
      </w:r>
      <w:r w:rsidRPr="003C16A2">
        <w:rPr>
          <w:rFonts w:ascii="Times New Roman" w:hAnsi="Times New Roman" w:cs="Times New Roman"/>
          <w:sz w:val="24"/>
          <w:szCs w:val="24"/>
        </w:rPr>
        <w:t>.</w:t>
      </w:r>
    </w:p>
    <w:p w14:paraId="59F75F09" w14:textId="77777777" w:rsidR="00B72A11" w:rsidRPr="00874F43" w:rsidRDefault="00B72A11" w:rsidP="00874F43">
      <w:pPr>
        <w:pStyle w:val="ListParagraph"/>
        <w:numPr>
          <w:ilvl w:val="0"/>
          <w:numId w:val="4"/>
        </w:numPr>
        <w:spacing w:after="0" w:line="360" w:lineRule="auto"/>
        <w:contextualSpacing/>
        <w:jc w:val="both"/>
        <w:rPr>
          <w:rFonts w:ascii="Times New Roman" w:hAnsi="Times New Roman" w:cs="Times New Roman"/>
          <w:i/>
          <w:sz w:val="24"/>
          <w:szCs w:val="24"/>
          <w:lang w:eastAsia="sv-SE"/>
        </w:rPr>
      </w:pPr>
      <w:r w:rsidRPr="00A43179">
        <w:rPr>
          <w:rFonts w:ascii="Times New Roman" w:hAnsi="Times New Roman" w:cs="Times New Roman"/>
          <w:sz w:val="24"/>
          <w:szCs w:val="24"/>
        </w:rPr>
        <w:t>Penjadwalan kapal tidak memperhatikan cuaca yang terjadi.</w:t>
      </w:r>
    </w:p>
    <w:p w14:paraId="0205CAA5" w14:textId="77777777" w:rsidR="00B72A11" w:rsidRPr="00A43179" w:rsidRDefault="00B72A11" w:rsidP="00844BCD">
      <w:pPr>
        <w:pStyle w:val="Heading2"/>
        <w:numPr>
          <w:ilvl w:val="1"/>
          <w:numId w:val="3"/>
        </w:numPr>
        <w:spacing w:line="360" w:lineRule="auto"/>
        <w:jc w:val="both"/>
        <w:rPr>
          <w:rFonts w:ascii="Times New Roman" w:hAnsi="Times New Roman"/>
          <w:sz w:val="24"/>
          <w:szCs w:val="24"/>
        </w:rPr>
      </w:pPr>
      <w:bookmarkStart w:id="25" w:name="_Toc30414068"/>
      <w:bookmarkStart w:id="26" w:name="_Toc30414132"/>
      <w:bookmarkStart w:id="27" w:name="_Toc45276865"/>
      <w:r w:rsidRPr="00A43179">
        <w:rPr>
          <w:rFonts w:ascii="Times New Roman" w:hAnsi="Times New Roman"/>
          <w:sz w:val="24"/>
          <w:szCs w:val="24"/>
        </w:rPr>
        <w:t>Pendekatan</w:t>
      </w:r>
      <w:bookmarkEnd w:id="25"/>
      <w:bookmarkEnd w:id="26"/>
      <w:bookmarkEnd w:id="27"/>
      <w:r w:rsidRPr="00A43179">
        <w:rPr>
          <w:rFonts w:ascii="Times New Roman" w:hAnsi="Times New Roman"/>
          <w:sz w:val="24"/>
          <w:szCs w:val="24"/>
        </w:rPr>
        <w:t xml:space="preserve">  </w:t>
      </w:r>
    </w:p>
    <w:p w14:paraId="333BBE69" w14:textId="457020CB" w:rsidR="00B72A11" w:rsidRPr="00A43179" w:rsidRDefault="00B72A11" w:rsidP="00B72A11">
      <w:pPr>
        <w:pStyle w:val="guideline"/>
        <w:spacing w:line="360" w:lineRule="auto"/>
        <w:rPr>
          <w:rFonts w:ascii="Times New Roman" w:hAnsi="Times New Roman"/>
          <w:i w:val="0"/>
          <w:color w:val="auto"/>
          <w:sz w:val="24"/>
          <w:szCs w:val="24"/>
        </w:rPr>
      </w:pPr>
      <w:r w:rsidRPr="00A43179">
        <w:rPr>
          <w:rFonts w:ascii="Times New Roman" w:hAnsi="Times New Roman"/>
          <w:i w:val="0"/>
          <w:color w:val="auto"/>
          <w:sz w:val="24"/>
          <w:szCs w:val="24"/>
        </w:rPr>
        <w:t xml:space="preserve">Beberapa pendekatan yang dilakukan selama pengerjaan Tugas Akhir ini </w:t>
      </w:r>
      <w:r w:rsidR="00E12B85" w:rsidRPr="00A43179">
        <w:rPr>
          <w:rFonts w:ascii="Times New Roman" w:hAnsi="Times New Roman"/>
          <w:i w:val="0"/>
          <w:color w:val="auto"/>
          <w:sz w:val="24"/>
          <w:szCs w:val="24"/>
        </w:rPr>
        <w:t>adalah:</w:t>
      </w:r>
    </w:p>
    <w:p w14:paraId="16048AE8" w14:textId="77777777" w:rsidR="00B72A11" w:rsidRPr="00A43179" w:rsidRDefault="00B72A11" w:rsidP="00844BCD">
      <w:pPr>
        <w:pStyle w:val="ListParagraph"/>
        <w:numPr>
          <w:ilvl w:val="0"/>
          <w:numId w:val="5"/>
        </w:numPr>
        <w:spacing w:line="360" w:lineRule="auto"/>
        <w:ind w:left="426" w:hanging="426"/>
        <w:contextualSpacing/>
        <w:jc w:val="both"/>
        <w:rPr>
          <w:rFonts w:ascii="Times New Roman" w:hAnsi="Times New Roman" w:cs="Times New Roman"/>
          <w:sz w:val="24"/>
          <w:szCs w:val="24"/>
        </w:rPr>
      </w:pPr>
      <w:r w:rsidRPr="00A43179">
        <w:rPr>
          <w:rFonts w:ascii="Times New Roman" w:hAnsi="Times New Roman" w:cs="Times New Roman"/>
          <w:sz w:val="24"/>
          <w:szCs w:val="24"/>
        </w:rPr>
        <w:t xml:space="preserve"> Studi Literatur</w:t>
      </w:r>
    </w:p>
    <w:p w14:paraId="475198B5" w14:textId="77777777" w:rsidR="00B72A11" w:rsidRPr="00A43179" w:rsidRDefault="00B72A11" w:rsidP="00B72A11">
      <w:pPr>
        <w:pStyle w:val="ListParagraph"/>
        <w:spacing w:line="360" w:lineRule="auto"/>
        <w:ind w:left="426"/>
        <w:jc w:val="both"/>
        <w:rPr>
          <w:rFonts w:ascii="Times New Roman" w:hAnsi="Times New Roman" w:cs="Times New Roman"/>
          <w:sz w:val="24"/>
          <w:szCs w:val="24"/>
        </w:rPr>
      </w:pPr>
      <w:r w:rsidRPr="00A43179">
        <w:rPr>
          <w:rFonts w:ascii="Times New Roman" w:hAnsi="Times New Roman" w:cs="Times New Roman"/>
          <w:sz w:val="24"/>
          <w:szCs w:val="24"/>
          <w:lang w:val="en-AU"/>
        </w:rPr>
        <w:t xml:space="preserve">Tahapan studi literatur adalah proses menemukan variable-variabel yang </w:t>
      </w:r>
      <w:proofErr w:type="gramStart"/>
      <w:r w:rsidRPr="00A43179">
        <w:rPr>
          <w:rFonts w:ascii="Times New Roman" w:hAnsi="Times New Roman" w:cs="Times New Roman"/>
          <w:sz w:val="24"/>
          <w:szCs w:val="24"/>
          <w:lang w:val="en-AU"/>
        </w:rPr>
        <w:t>akan</w:t>
      </w:r>
      <w:proofErr w:type="gramEnd"/>
      <w:r w:rsidRPr="00A43179">
        <w:rPr>
          <w:rFonts w:ascii="Times New Roman" w:hAnsi="Times New Roman" w:cs="Times New Roman"/>
          <w:sz w:val="24"/>
          <w:szCs w:val="24"/>
          <w:lang w:val="en-AU"/>
        </w:rPr>
        <w:t xml:space="preserve"> diteliti dan mencari sumber kepustakaan yang akan digunakan sebagai referensi penelitian. </w:t>
      </w:r>
    </w:p>
    <w:p w14:paraId="205C3AF6" w14:textId="77777777" w:rsidR="00B72A11" w:rsidRPr="00A43179" w:rsidRDefault="00B72A11" w:rsidP="00844BCD">
      <w:pPr>
        <w:pStyle w:val="ListParagraph"/>
        <w:numPr>
          <w:ilvl w:val="0"/>
          <w:numId w:val="5"/>
        </w:numPr>
        <w:spacing w:line="360" w:lineRule="auto"/>
        <w:ind w:left="426" w:hanging="426"/>
        <w:contextualSpacing/>
        <w:jc w:val="both"/>
        <w:rPr>
          <w:rFonts w:ascii="Times New Roman" w:hAnsi="Times New Roman" w:cs="Times New Roman"/>
          <w:sz w:val="24"/>
          <w:szCs w:val="24"/>
        </w:rPr>
      </w:pPr>
      <w:r w:rsidRPr="00A43179">
        <w:rPr>
          <w:rFonts w:ascii="Times New Roman" w:hAnsi="Times New Roman" w:cs="Times New Roman"/>
          <w:sz w:val="24"/>
          <w:szCs w:val="24"/>
        </w:rPr>
        <w:t>Pengumpulan Data</w:t>
      </w:r>
    </w:p>
    <w:p w14:paraId="0D4EB5BA" w14:textId="77777777" w:rsidR="00B72A11" w:rsidRPr="00BC0DCC" w:rsidRDefault="00B72A11" w:rsidP="00B72A11">
      <w:pPr>
        <w:pStyle w:val="ListParagraph"/>
        <w:spacing w:line="360" w:lineRule="auto"/>
        <w:ind w:left="426"/>
        <w:jc w:val="both"/>
        <w:rPr>
          <w:rFonts w:ascii="Times New Roman" w:hAnsi="Times New Roman" w:cs="Times New Roman"/>
          <w:sz w:val="24"/>
          <w:szCs w:val="24"/>
          <w:lang w:val="en-US"/>
        </w:rPr>
      </w:pPr>
      <w:r w:rsidRPr="00DE5D82">
        <w:rPr>
          <w:rFonts w:ascii="Times New Roman" w:hAnsi="Times New Roman" w:cs="Times New Roman"/>
          <w:sz w:val="24"/>
          <w:szCs w:val="24"/>
        </w:rPr>
        <w:t>Tahapan pengumpulan data adalah proses pengumpulan data yang dibutuhkan, seperti:  nama kapal, kecepatan kapal, muatan kapal, nama perusahaan, jarak tempuh, durasi waktu, nama nahkoda, dan slot waktu</w:t>
      </w:r>
      <w:r w:rsidRPr="00DE5D82">
        <w:rPr>
          <w:rFonts w:ascii="Times New Roman" w:hAnsi="Times New Roman" w:cs="Times New Roman"/>
          <w:sz w:val="24"/>
          <w:szCs w:val="24"/>
          <w:lang w:val="en-US"/>
        </w:rPr>
        <w:t xml:space="preserve">. Data-data tersebut dibutuhkan yaitu </w:t>
      </w:r>
      <w:r w:rsidRPr="00DE5D82">
        <w:rPr>
          <w:rFonts w:ascii="Times New Roman" w:hAnsi="Times New Roman" w:cs="Times New Roman"/>
          <w:sz w:val="24"/>
          <w:szCs w:val="24"/>
        </w:rPr>
        <w:t>dalam rangka mencapai tujuan penelitian.</w:t>
      </w:r>
      <w:r w:rsidRPr="00473950">
        <w:rPr>
          <w:rFonts w:ascii="Times New Roman" w:hAnsi="Times New Roman" w:cs="Times New Roman"/>
          <w:sz w:val="24"/>
          <w:szCs w:val="24"/>
        </w:rPr>
        <w:t xml:space="preserve"> </w:t>
      </w:r>
      <w:r w:rsidRPr="00A43179">
        <w:rPr>
          <w:rFonts w:ascii="Times New Roman" w:hAnsi="Times New Roman" w:cs="Times New Roman"/>
          <w:sz w:val="24"/>
          <w:szCs w:val="24"/>
        </w:rPr>
        <w:t xml:space="preserve"> </w:t>
      </w:r>
      <w:r w:rsidR="00BC0DCC">
        <w:rPr>
          <w:rFonts w:ascii="Times New Roman" w:hAnsi="Times New Roman" w:cs="Times New Roman"/>
          <w:sz w:val="24"/>
          <w:szCs w:val="24"/>
          <w:lang w:val="en-US"/>
        </w:rPr>
        <w:t xml:space="preserve">Teknik pengumpulan data </w:t>
      </w:r>
      <w:proofErr w:type="gramStart"/>
      <w:r w:rsidR="00BC0DCC">
        <w:rPr>
          <w:rFonts w:ascii="Times New Roman" w:hAnsi="Times New Roman" w:cs="Times New Roman"/>
          <w:sz w:val="24"/>
          <w:szCs w:val="24"/>
          <w:lang w:val="en-US"/>
        </w:rPr>
        <w:t>akan</w:t>
      </w:r>
      <w:proofErr w:type="gramEnd"/>
      <w:r w:rsidR="00BC0DCC">
        <w:rPr>
          <w:rFonts w:ascii="Times New Roman" w:hAnsi="Times New Roman" w:cs="Times New Roman"/>
          <w:sz w:val="24"/>
          <w:szCs w:val="24"/>
          <w:lang w:val="en-US"/>
        </w:rPr>
        <w:t xml:space="preserve"> dilakukan dengan melakukan wawancara. Wawancara </w:t>
      </w:r>
      <w:proofErr w:type="gramStart"/>
      <w:r w:rsidR="00BC0DCC">
        <w:rPr>
          <w:rFonts w:ascii="Times New Roman" w:hAnsi="Times New Roman" w:cs="Times New Roman"/>
          <w:sz w:val="24"/>
          <w:szCs w:val="24"/>
          <w:lang w:val="en-US"/>
        </w:rPr>
        <w:t>akan</w:t>
      </w:r>
      <w:proofErr w:type="gramEnd"/>
      <w:r w:rsidR="00BC0DCC">
        <w:rPr>
          <w:rFonts w:ascii="Times New Roman" w:hAnsi="Times New Roman" w:cs="Times New Roman"/>
          <w:sz w:val="24"/>
          <w:szCs w:val="24"/>
          <w:lang w:val="en-US"/>
        </w:rPr>
        <w:t xml:space="preserve"> dilakukan dengan Dinas Perhubungan Ajibata. </w:t>
      </w:r>
    </w:p>
    <w:p w14:paraId="1F9E698E" w14:textId="77777777" w:rsidR="00B72A11" w:rsidRPr="00A43179" w:rsidRDefault="00B72A11" w:rsidP="00844BCD">
      <w:pPr>
        <w:pStyle w:val="ListParagraph"/>
        <w:numPr>
          <w:ilvl w:val="0"/>
          <w:numId w:val="5"/>
        </w:numPr>
        <w:spacing w:line="360" w:lineRule="auto"/>
        <w:ind w:left="426" w:hanging="426"/>
        <w:contextualSpacing/>
        <w:jc w:val="both"/>
        <w:rPr>
          <w:rFonts w:ascii="Times New Roman" w:hAnsi="Times New Roman" w:cs="Times New Roman"/>
          <w:sz w:val="24"/>
          <w:szCs w:val="24"/>
        </w:rPr>
      </w:pPr>
      <w:r w:rsidRPr="00A43179">
        <w:rPr>
          <w:rFonts w:ascii="Times New Roman" w:hAnsi="Times New Roman" w:cs="Times New Roman"/>
          <w:sz w:val="24"/>
          <w:szCs w:val="24"/>
        </w:rPr>
        <w:t>Metode Analisis</w:t>
      </w:r>
    </w:p>
    <w:p w14:paraId="1B441CEB" w14:textId="77777777" w:rsidR="00B72A11" w:rsidRPr="00A43179" w:rsidRDefault="00B72A11" w:rsidP="00B72A11">
      <w:pPr>
        <w:pStyle w:val="ListParagraph"/>
        <w:spacing w:line="360" w:lineRule="auto"/>
        <w:ind w:left="426"/>
        <w:jc w:val="both"/>
        <w:rPr>
          <w:rFonts w:ascii="Times New Roman" w:hAnsi="Times New Roman" w:cs="Times New Roman"/>
          <w:sz w:val="24"/>
          <w:szCs w:val="24"/>
        </w:rPr>
      </w:pPr>
      <w:r w:rsidRPr="00A43179">
        <w:rPr>
          <w:rFonts w:ascii="Times New Roman" w:hAnsi="Times New Roman" w:cs="Times New Roman"/>
          <w:sz w:val="24"/>
          <w:szCs w:val="24"/>
        </w:rPr>
        <w:t>Tahapan analisis adalah proses pengkajian kebutuhan apa saja yang diperlukan untuk mengatasi permasalahan yang akan diselesaikan dalam pembuatan perangkat lunak.</w:t>
      </w:r>
    </w:p>
    <w:p w14:paraId="1F161CEB" w14:textId="77777777" w:rsidR="00B72A11" w:rsidRPr="00A43179" w:rsidRDefault="00B72A11" w:rsidP="00844BCD">
      <w:pPr>
        <w:pStyle w:val="ListParagraph"/>
        <w:numPr>
          <w:ilvl w:val="0"/>
          <w:numId w:val="5"/>
        </w:numPr>
        <w:spacing w:line="360" w:lineRule="auto"/>
        <w:ind w:left="426" w:hanging="426"/>
        <w:contextualSpacing/>
        <w:jc w:val="both"/>
        <w:rPr>
          <w:rFonts w:ascii="Times New Roman" w:hAnsi="Times New Roman" w:cs="Times New Roman"/>
          <w:sz w:val="24"/>
          <w:szCs w:val="24"/>
        </w:rPr>
      </w:pPr>
      <w:r w:rsidRPr="00A43179">
        <w:rPr>
          <w:rFonts w:ascii="Times New Roman" w:hAnsi="Times New Roman" w:cs="Times New Roman"/>
          <w:sz w:val="24"/>
          <w:szCs w:val="24"/>
        </w:rPr>
        <w:t>Merancang Sistem</w:t>
      </w:r>
    </w:p>
    <w:p w14:paraId="2E602A08" w14:textId="77777777" w:rsidR="00B72A11" w:rsidRPr="00A43179" w:rsidRDefault="00B72A11" w:rsidP="00B72A11">
      <w:pPr>
        <w:pStyle w:val="ListParagraph"/>
        <w:spacing w:line="360" w:lineRule="auto"/>
        <w:ind w:left="426"/>
        <w:jc w:val="both"/>
        <w:rPr>
          <w:rFonts w:ascii="Times New Roman" w:hAnsi="Times New Roman" w:cs="Times New Roman"/>
          <w:sz w:val="24"/>
          <w:szCs w:val="24"/>
        </w:rPr>
      </w:pPr>
      <w:r w:rsidRPr="00A43179">
        <w:rPr>
          <w:rFonts w:ascii="Times New Roman" w:hAnsi="Times New Roman" w:cs="Times New Roman"/>
          <w:sz w:val="24"/>
          <w:szCs w:val="24"/>
        </w:rPr>
        <w:t>Merancang sistem penjadwalan penyeberangan kapal di Pelabuhan Ajibata yang akan dibuat berdasarkan kebutuhan pengguna dari hasil wawancara.</w:t>
      </w:r>
    </w:p>
    <w:p w14:paraId="3A393366" w14:textId="77777777" w:rsidR="00C057D7" w:rsidRPr="00C057D7" w:rsidRDefault="00B72A11" w:rsidP="00844BCD">
      <w:pPr>
        <w:pStyle w:val="ListParagraph"/>
        <w:numPr>
          <w:ilvl w:val="0"/>
          <w:numId w:val="5"/>
        </w:numPr>
        <w:spacing w:line="360" w:lineRule="auto"/>
        <w:ind w:left="426" w:hanging="426"/>
        <w:contextualSpacing/>
        <w:jc w:val="both"/>
        <w:rPr>
          <w:rFonts w:ascii="Times New Roman" w:hAnsi="Times New Roman" w:cs="Times New Roman"/>
          <w:sz w:val="24"/>
          <w:szCs w:val="24"/>
        </w:rPr>
      </w:pPr>
      <w:r w:rsidRPr="00A43179">
        <w:rPr>
          <w:rFonts w:ascii="Times New Roman" w:hAnsi="Times New Roman" w:cs="Times New Roman"/>
          <w:sz w:val="24"/>
          <w:szCs w:val="24"/>
        </w:rPr>
        <w:t xml:space="preserve">Implementasi Algoritme </w:t>
      </w:r>
    </w:p>
    <w:p w14:paraId="3F759643" w14:textId="77777777" w:rsidR="00B72A11" w:rsidRPr="00CA1E0D" w:rsidRDefault="00B72A11" w:rsidP="00CA1E0D">
      <w:pPr>
        <w:pStyle w:val="ListParagraph"/>
        <w:spacing w:line="360" w:lineRule="auto"/>
        <w:ind w:left="426"/>
        <w:contextualSpacing/>
        <w:jc w:val="both"/>
        <w:rPr>
          <w:rFonts w:ascii="Times New Roman" w:hAnsi="Times New Roman" w:cs="Times New Roman"/>
          <w:sz w:val="24"/>
          <w:szCs w:val="24"/>
        </w:rPr>
      </w:pPr>
      <w:r w:rsidRPr="00C057D7">
        <w:rPr>
          <w:rFonts w:ascii="Times New Roman" w:hAnsi="Times New Roman"/>
          <w:sz w:val="24"/>
          <w:szCs w:val="24"/>
        </w:rPr>
        <w:t xml:space="preserve">Tahapan implementasi algoritme adalah proses menerapkan algoritme pada kasus penjadwalan kapal dalam kode program yang ditulis menggunakan bahasa pemograman java. </w:t>
      </w:r>
    </w:p>
    <w:p w14:paraId="1D1269C0" w14:textId="77777777" w:rsidR="00B72A11" w:rsidRPr="00A43179" w:rsidRDefault="00B72A11" w:rsidP="00844BCD">
      <w:pPr>
        <w:pStyle w:val="Heading2"/>
        <w:numPr>
          <w:ilvl w:val="1"/>
          <w:numId w:val="3"/>
        </w:numPr>
        <w:spacing w:line="360" w:lineRule="auto"/>
        <w:jc w:val="both"/>
        <w:rPr>
          <w:rFonts w:ascii="Times New Roman" w:hAnsi="Times New Roman"/>
          <w:sz w:val="24"/>
          <w:szCs w:val="24"/>
        </w:rPr>
      </w:pPr>
      <w:bookmarkStart w:id="28" w:name="_Toc30414069"/>
      <w:bookmarkStart w:id="29" w:name="_Toc30414133"/>
      <w:bookmarkStart w:id="30" w:name="_Toc45276866"/>
      <w:r w:rsidRPr="00A43179">
        <w:rPr>
          <w:rFonts w:ascii="Times New Roman" w:hAnsi="Times New Roman"/>
          <w:sz w:val="24"/>
          <w:szCs w:val="24"/>
        </w:rPr>
        <w:t>Sistematika Penyajian</w:t>
      </w:r>
      <w:bookmarkEnd w:id="28"/>
      <w:bookmarkEnd w:id="29"/>
      <w:bookmarkEnd w:id="30"/>
    </w:p>
    <w:p w14:paraId="666FA352" w14:textId="77777777" w:rsidR="00B72A11" w:rsidRPr="00A43179" w:rsidRDefault="00B72A11" w:rsidP="00B72A11">
      <w:pPr>
        <w:pStyle w:val="guideline"/>
        <w:spacing w:line="360" w:lineRule="auto"/>
        <w:rPr>
          <w:rFonts w:ascii="Times New Roman" w:hAnsi="Times New Roman"/>
          <w:i w:val="0"/>
          <w:color w:val="auto"/>
          <w:sz w:val="24"/>
          <w:szCs w:val="24"/>
        </w:rPr>
      </w:pPr>
      <w:r w:rsidRPr="00A43179">
        <w:rPr>
          <w:rFonts w:ascii="Times New Roman" w:hAnsi="Times New Roman"/>
          <w:i w:val="0"/>
          <w:color w:val="auto"/>
          <w:sz w:val="24"/>
          <w:szCs w:val="24"/>
        </w:rPr>
        <w:t>Untuk mempermudah pemahaman dalam pembahasan Tugas Akhir ini, maka penulisan Tugas Akhir ini dibagi menjadi enam Bab.</w:t>
      </w:r>
    </w:p>
    <w:p w14:paraId="63D95FF2" w14:textId="77777777" w:rsidR="00B72A11" w:rsidRPr="00A43179" w:rsidRDefault="00B72A11" w:rsidP="00B72A11">
      <w:pPr>
        <w:pStyle w:val="guideline"/>
        <w:spacing w:line="360" w:lineRule="auto"/>
        <w:rPr>
          <w:rFonts w:ascii="Times New Roman" w:hAnsi="Times New Roman"/>
          <w:i w:val="0"/>
          <w:color w:val="auto"/>
          <w:sz w:val="24"/>
          <w:szCs w:val="24"/>
        </w:rPr>
      </w:pPr>
      <w:r w:rsidRPr="00A43179">
        <w:rPr>
          <w:rFonts w:ascii="Times New Roman" w:hAnsi="Times New Roman"/>
          <w:i w:val="0"/>
          <w:color w:val="auto"/>
          <w:sz w:val="24"/>
          <w:szCs w:val="24"/>
        </w:rPr>
        <w:t xml:space="preserve">Bab I Pendahuluan menjelaskan </w:t>
      </w:r>
      <w:proofErr w:type="gramStart"/>
      <w:r w:rsidRPr="00A43179">
        <w:rPr>
          <w:rFonts w:ascii="Times New Roman" w:hAnsi="Times New Roman"/>
          <w:i w:val="0"/>
          <w:color w:val="auto"/>
          <w:sz w:val="24"/>
          <w:szCs w:val="24"/>
        </w:rPr>
        <w:t>apa</w:t>
      </w:r>
      <w:proofErr w:type="gramEnd"/>
      <w:r w:rsidRPr="00A43179">
        <w:rPr>
          <w:rFonts w:ascii="Times New Roman" w:hAnsi="Times New Roman"/>
          <w:i w:val="0"/>
          <w:color w:val="auto"/>
          <w:sz w:val="24"/>
          <w:szCs w:val="24"/>
        </w:rPr>
        <w:t xml:space="preserve"> yang menjadi topik, lingkup, tujuan, pendekatan yang dilakukan pada Tugas Akhir ini.</w:t>
      </w:r>
    </w:p>
    <w:p w14:paraId="2542BAFB" w14:textId="77777777" w:rsidR="00B72A11" w:rsidRPr="00A43179" w:rsidRDefault="00B72A11" w:rsidP="00B72A11">
      <w:pPr>
        <w:pStyle w:val="guideline"/>
        <w:spacing w:line="360" w:lineRule="auto"/>
        <w:rPr>
          <w:rFonts w:ascii="Times New Roman" w:hAnsi="Times New Roman"/>
          <w:i w:val="0"/>
          <w:color w:val="auto"/>
          <w:sz w:val="24"/>
          <w:szCs w:val="24"/>
        </w:rPr>
      </w:pPr>
      <w:r w:rsidRPr="00A43179">
        <w:rPr>
          <w:rFonts w:ascii="Times New Roman" w:hAnsi="Times New Roman"/>
          <w:i w:val="0"/>
          <w:color w:val="auto"/>
          <w:sz w:val="24"/>
          <w:szCs w:val="24"/>
        </w:rPr>
        <w:t xml:space="preserve">Bab II Tinjauan Pustaka menjelaskan mengenai dasar-dasar teori dan tinjauan pustaka yang berhubungan dengan topik yang dikerjakan. </w:t>
      </w:r>
    </w:p>
    <w:p w14:paraId="0C0BF086" w14:textId="77777777" w:rsidR="00B72A11" w:rsidRPr="00A43179" w:rsidRDefault="00B72A11" w:rsidP="00B72A11">
      <w:pPr>
        <w:pStyle w:val="guideline"/>
        <w:spacing w:line="360" w:lineRule="auto"/>
        <w:rPr>
          <w:rFonts w:ascii="Times New Roman" w:hAnsi="Times New Roman"/>
          <w:i w:val="0"/>
          <w:color w:val="auto"/>
          <w:sz w:val="24"/>
          <w:szCs w:val="24"/>
        </w:rPr>
      </w:pPr>
      <w:r w:rsidRPr="00A43179">
        <w:rPr>
          <w:rFonts w:ascii="Times New Roman" w:hAnsi="Times New Roman"/>
          <w:i w:val="0"/>
          <w:color w:val="auto"/>
          <w:sz w:val="24"/>
          <w:szCs w:val="24"/>
        </w:rPr>
        <w:t>Bab III Analisis menjelaskan meng</w:t>
      </w:r>
      <w:r w:rsidR="00884EB9">
        <w:rPr>
          <w:rFonts w:ascii="Times New Roman" w:hAnsi="Times New Roman"/>
          <w:i w:val="0"/>
          <w:color w:val="auto"/>
          <w:sz w:val="24"/>
          <w:szCs w:val="24"/>
        </w:rPr>
        <w:t>enai analisis terhadap algoritme</w:t>
      </w:r>
      <w:r w:rsidRPr="00A43179">
        <w:rPr>
          <w:rFonts w:ascii="Times New Roman" w:hAnsi="Times New Roman"/>
          <w:i w:val="0"/>
          <w:color w:val="auto"/>
          <w:sz w:val="24"/>
          <w:szCs w:val="24"/>
        </w:rPr>
        <w:t xml:space="preserve"> yang digunakan serta analisis terhadap permasalahn pada penjadwalan penyeberangan kapal.</w:t>
      </w:r>
    </w:p>
    <w:p w14:paraId="41170724" w14:textId="77777777" w:rsidR="00B72A11" w:rsidRPr="00A43179" w:rsidRDefault="00B72A11" w:rsidP="00B72A11">
      <w:pPr>
        <w:pStyle w:val="guideline"/>
        <w:spacing w:line="360" w:lineRule="auto"/>
        <w:rPr>
          <w:rFonts w:ascii="Times New Roman" w:hAnsi="Times New Roman"/>
          <w:i w:val="0"/>
          <w:color w:val="auto"/>
          <w:sz w:val="24"/>
          <w:szCs w:val="24"/>
        </w:rPr>
      </w:pPr>
      <w:r w:rsidRPr="00A43179">
        <w:rPr>
          <w:rFonts w:ascii="Times New Roman" w:hAnsi="Times New Roman"/>
          <w:i w:val="0"/>
          <w:color w:val="auto"/>
          <w:sz w:val="24"/>
          <w:szCs w:val="24"/>
        </w:rPr>
        <w:t xml:space="preserve">Bab IV Implementasi dan </w:t>
      </w:r>
      <w:proofErr w:type="gramStart"/>
      <w:r w:rsidRPr="00A43179">
        <w:rPr>
          <w:rFonts w:ascii="Times New Roman" w:hAnsi="Times New Roman"/>
          <w:i w:val="0"/>
          <w:color w:val="auto"/>
          <w:sz w:val="24"/>
          <w:szCs w:val="24"/>
        </w:rPr>
        <w:t>Testing</w:t>
      </w:r>
      <w:proofErr w:type="gramEnd"/>
      <w:r w:rsidRPr="00A43179">
        <w:rPr>
          <w:rFonts w:ascii="Times New Roman" w:hAnsi="Times New Roman"/>
          <w:i w:val="0"/>
          <w:color w:val="auto"/>
          <w:sz w:val="24"/>
          <w:szCs w:val="24"/>
        </w:rPr>
        <w:t xml:space="preserve"> menjelaskan uraian hasil implementasi yang telah dilakukan sebelumnya serta proses testing yang telah dilakukan.</w:t>
      </w:r>
    </w:p>
    <w:p w14:paraId="2B79CE57" w14:textId="77777777" w:rsidR="00B72A11" w:rsidRPr="00A43179" w:rsidRDefault="00B72A11" w:rsidP="00B72A11">
      <w:pPr>
        <w:pStyle w:val="guideline"/>
        <w:spacing w:line="360" w:lineRule="auto"/>
        <w:rPr>
          <w:rFonts w:ascii="Times New Roman" w:hAnsi="Times New Roman"/>
          <w:i w:val="0"/>
          <w:color w:val="auto"/>
          <w:sz w:val="24"/>
          <w:szCs w:val="24"/>
        </w:rPr>
      </w:pPr>
      <w:r w:rsidRPr="00A43179">
        <w:rPr>
          <w:rFonts w:ascii="Times New Roman" w:hAnsi="Times New Roman"/>
          <w:i w:val="0"/>
          <w:color w:val="auto"/>
          <w:sz w:val="24"/>
          <w:szCs w:val="24"/>
        </w:rPr>
        <w:t xml:space="preserve">Bab V Hasil dan Pembahasan menjelaskan mengenai hasil penjadwalan penyeberangan kapal yang dilakukan dengan menggunakan Algortima </w:t>
      </w:r>
      <w:r w:rsidRPr="00A43179">
        <w:rPr>
          <w:rFonts w:ascii="Times New Roman" w:hAnsi="Times New Roman"/>
          <w:color w:val="auto"/>
          <w:sz w:val="24"/>
          <w:szCs w:val="24"/>
        </w:rPr>
        <w:t>Backtracking CSP</w:t>
      </w:r>
      <w:r w:rsidRPr="00A43179">
        <w:rPr>
          <w:rFonts w:ascii="Times New Roman" w:hAnsi="Times New Roman"/>
          <w:i w:val="0"/>
          <w:color w:val="auto"/>
          <w:sz w:val="24"/>
          <w:szCs w:val="24"/>
        </w:rPr>
        <w:t xml:space="preserve"> dan </w:t>
      </w:r>
      <w:r w:rsidRPr="00A43179">
        <w:rPr>
          <w:rFonts w:ascii="Times New Roman" w:hAnsi="Times New Roman"/>
          <w:color w:val="auto"/>
          <w:sz w:val="24"/>
          <w:szCs w:val="24"/>
        </w:rPr>
        <w:t>Steepest Ascent Hill Climbing</w:t>
      </w:r>
      <w:r w:rsidRPr="00A43179">
        <w:rPr>
          <w:rFonts w:ascii="Times New Roman" w:hAnsi="Times New Roman"/>
          <w:i w:val="0"/>
          <w:color w:val="auto"/>
          <w:sz w:val="24"/>
          <w:szCs w:val="24"/>
        </w:rPr>
        <w:t>.</w:t>
      </w:r>
    </w:p>
    <w:p w14:paraId="7AEDA669" w14:textId="77777777" w:rsidR="00B72A11" w:rsidRPr="00A43179" w:rsidRDefault="00B72A11" w:rsidP="00B72A11">
      <w:pPr>
        <w:pStyle w:val="guideline"/>
        <w:spacing w:line="360" w:lineRule="auto"/>
        <w:rPr>
          <w:rFonts w:ascii="Times New Roman" w:hAnsi="Times New Roman"/>
          <w:i w:val="0"/>
          <w:color w:val="auto"/>
          <w:sz w:val="24"/>
          <w:szCs w:val="24"/>
        </w:rPr>
      </w:pPr>
      <w:r w:rsidRPr="00A43179">
        <w:rPr>
          <w:rFonts w:ascii="Times New Roman" w:hAnsi="Times New Roman"/>
          <w:i w:val="0"/>
          <w:color w:val="auto"/>
          <w:sz w:val="24"/>
          <w:szCs w:val="24"/>
        </w:rPr>
        <w:t xml:space="preserve">Bab VI Kesimpulan dan Saran berisi kesimpulan dan saran mengenai Tugas Akhir yang sudah dilakukan dan saran-saran untuk masa yang </w:t>
      </w:r>
      <w:proofErr w:type="gramStart"/>
      <w:r w:rsidRPr="00A43179">
        <w:rPr>
          <w:rFonts w:ascii="Times New Roman" w:hAnsi="Times New Roman"/>
          <w:i w:val="0"/>
          <w:color w:val="auto"/>
          <w:sz w:val="24"/>
          <w:szCs w:val="24"/>
        </w:rPr>
        <w:t>akan</w:t>
      </w:r>
      <w:proofErr w:type="gramEnd"/>
      <w:r w:rsidRPr="00A43179">
        <w:rPr>
          <w:rFonts w:ascii="Times New Roman" w:hAnsi="Times New Roman"/>
          <w:i w:val="0"/>
          <w:color w:val="auto"/>
          <w:sz w:val="24"/>
          <w:szCs w:val="24"/>
        </w:rPr>
        <w:t xml:space="preserve"> datang.</w:t>
      </w:r>
    </w:p>
    <w:p w14:paraId="0A15FCF0" w14:textId="77777777" w:rsidR="00B72A11" w:rsidRDefault="00B72A11" w:rsidP="00B72A11">
      <w:pPr>
        <w:spacing w:line="360" w:lineRule="auto"/>
        <w:jc w:val="both"/>
        <w:rPr>
          <w:lang w:val="en-AU"/>
        </w:rPr>
      </w:pPr>
    </w:p>
    <w:p w14:paraId="08954128" w14:textId="77777777" w:rsidR="00B72A11" w:rsidRDefault="00B72A11" w:rsidP="00B72A11">
      <w:pPr>
        <w:spacing w:line="360" w:lineRule="auto"/>
        <w:jc w:val="both"/>
        <w:rPr>
          <w:lang w:val="en-AU"/>
        </w:rPr>
      </w:pPr>
    </w:p>
    <w:p w14:paraId="60F15753" w14:textId="77777777" w:rsidR="00B72A11" w:rsidRDefault="00B72A11" w:rsidP="00B72A11">
      <w:pPr>
        <w:spacing w:line="360" w:lineRule="auto"/>
        <w:jc w:val="both"/>
        <w:rPr>
          <w:lang w:val="en-AU"/>
        </w:rPr>
      </w:pPr>
    </w:p>
    <w:p w14:paraId="25AFE30C" w14:textId="77777777" w:rsidR="00B72A11" w:rsidRDefault="00B72A11" w:rsidP="00B72A11">
      <w:pPr>
        <w:spacing w:line="360" w:lineRule="auto"/>
        <w:jc w:val="both"/>
        <w:rPr>
          <w:lang w:val="en-AU"/>
        </w:rPr>
      </w:pPr>
    </w:p>
    <w:p w14:paraId="67A5F94E" w14:textId="77777777" w:rsidR="00B72A11" w:rsidRDefault="00B72A11" w:rsidP="00B72A11">
      <w:pPr>
        <w:spacing w:line="360" w:lineRule="auto"/>
        <w:jc w:val="both"/>
        <w:rPr>
          <w:lang w:val="en-AU"/>
        </w:rPr>
      </w:pPr>
    </w:p>
    <w:p w14:paraId="655A1D25" w14:textId="77777777" w:rsidR="00B72A11" w:rsidRDefault="00B72A11" w:rsidP="00B72A11">
      <w:pPr>
        <w:spacing w:line="360" w:lineRule="auto"/>
        <w:jc w:val="both"/>
        <w:rPr>
          <w:lang w:val="en-AU"/>
        </w:rPr>
      </w:pPr>
    </w:p>
    <w:p w14:paraId="4D1CFF4A" w14:textId="77777777" w:rsidR="00B72A11" w:rsidRDefault="00B72A11" w:rsidP="00B72A11">
      <w:pPr>
        <w:spacing w:line="360" w:lineRule="auto"/>
        <w:jc w:val="both"/>
        <w:rPr>
          <w:lang w:val="en-AU"/>
        </w:rPr>
      </w:pPr>
    </w:p>
    <w:p w14:paraId="6C7A9478" w14:textId="77777777" w:rsidR="00B72A11" w:rsidRDefault="00B72A11" w:rsidP="00B72A11">
      <w:pPr>
        <w:spacing w:line="360" w:lineRule="auto"/>
        <w:jc w:val="both"/>
        <w:rPr>
          <w:lang w:val="en-AU"/>
        </w:rPr>
      </w:pPr>
    </w:p>
    <w:p w14:paraId="359EB096" w14:textId="77777777" w:rsidR="00B72A11" w:rsidRDefault="00B72A11" w:rsidP="00B72A11">
      <w:pPr>
        <w:spacing w:line="360" w:lineRule="auto"/>
        <w:jc w:val="both"/>
        <w:rPr>
          <w:lang w:val="en-AU"/>
        </w:rPr>
      </w:pPr>
    </w:p>
    <w:p w14:paraId="23E94109" w14:textId="77777777" w:rsidR="00B72A11" w:rsidRDefault="00B72A11" w:rsidP="00B72A11">
      <w:pPr>
        <w:spacing w:line="360" w:lineRule="auto"/>
        <w:jc w:val="both"/>
        <w:rPr>
          <w:lang w:val="en-AU"/>
        </w:rPr>
      </w:pPr>
    </w:p>
    <w:p w14:paraId="4670C83E" w14:textId="77777777" w:rsidR="00B72A11" w:rsidRDefault="00B72A11" w:rsidP="00B72A11">
      <w:pPr>
        <w:spacing w:line="360" w:lineRule="auto"/>
        <w:jc w:val="both"/>
        <w:rPr>
          <w:lang w:val="en-AU"/>
        </w:rPr>
      </w:pPr>
    </w:p>
    <w:p w14:paraId="6FBEC16C" w14:textId="77777777" w:rsidR="00B72A11" w:rsidRDefault="00B72A11" w:rsidP="00B72A11">
      <w:pPr>
        <w:spacing w:line="360" w:lineRule="auto"/>
        <w:jc w:val="both"/>
        <w:rPr>
          <w:lang w:val="en-AU"/>
        </w:rPr>
      </w:pPr>
    </w:p>
    <w:p w14:paraId="040F3058" w14:textId="77777777" w:rsidR="00B72A11" w:rsidRDefault="00B72A11" w:rsidP="00B72A11">
      <w:pPr>
        <w:spacing w:line="360" w:lineRule="auto"/>
        <w:jc w:val="both"/>
        <w:rPr>
          <w:lang w:val="en-AU"/>
        </w:rPr>
      </w:pPr>
    </w:p>
    <w:p w14:paraId="55BE46DB" w14:textId="77777777" w:rsidR="00B72A11" w:rsidRDefault="00B72A11" w:rsidP="00B72A11">
      <w:pPr>
        <w:spacing w:line="360" w:lineRule="auto"/>
        <w:jc w:val="both"/>
        <w:rPr>
          <w:lang w:val="en-AU"/>
        </w:rPr>
      </w:pPr>
    </w:p>
    <w:p w14:paraId="7FB123CF" w14:textId="77777777" w:rsidR="00B72A11" w:rsidRDefault="00B72A11" w:rsidP="00B72A11">
      <w:pPr>
        <w:spacing w:line="360" w:lineRule="auto"/>
        <w:jc w:val="both"/>
        <w:rPr>
          <w:lang w:val="en-AU"/>
        </w:rPr>
      </w:pPr>
    </w:p>
    <w:p w14:paraId="49B7BDC0" w14:textId="77777777" w:rsidR="00B72A11" w:rsidRDefault="00B72A11" w:rsidP="00B72A11">
      <w:pPr>
        <w:spacing w:line="360" w:lineRule="auto"/>
        <w:jc w:val="both"/>
        <w:rPr>
          <w:lang w:val="en-AU"/>
        </w:rPr>
      </w:pPr>
    </w:p>
    <w:p w14:paraId="28F74AD7" w14:textId="77777777" w:rsidR="00B72A11" w:rsidRDefault="00B72A11" w:rsidP="00B72A11">
      <w:pPr>
        <w:spacing w:line="360" w:lineRule="auto"/>
        <w:jc w:val="both"/>
        <w:rPr>
          <w:lang w:val="en-AU"/>
        </w:rPr>
      </w:pPr>
    </w:p>
    <w:p w14:paraId="31FED6A6" w14:textId="77777777" w:rsidR="00524CEA" w:rsidRPr="00A43179" w:rsidRDefault="00524CEA" w:rsidP="00524CEA">
      <w:pPr>
        <w:pStyle w:val="Heading1"/>
        <w:numPr>
          <w:ilvl w:val="0"/>
          <w:numId w:val="0"/>
        </w:numPr>
        <w:tabs>
          <w:tab w:val="left" w:pos="720"/>
        </w:tabs>
        <w:spacing w:line="360" w:lineRule="auto"/>
        <w:rPr>
          <w:rFonts w:ascii="Times New Roman" w:hAnsi="Times New Roman"/>
          <w:sz w:val="24"/>
          <w:szCs w:val="24"/>
        </w:rPr>
      </w:pPr>
      <w:bookmarkStart w:id="31" w:name="_Toc30414070"/>
      <w:bookmarkStart w:id="32" w:name="_Toc30414134"/>
      <w:bookmarkStart w:id="33" w:name="_Toc43126577"/>
      <w:bookmarkStart w:id="34" w:name="_Toc43695003"/>
      <w:bookmarkStart w:id="35" w:name="_Toc45276867"/>
      <w:r w:rsidRPr="00A43179">
        <w:rPr>
          <w:rFonts w:ascii="Times New Roman" w:hAnsi="Times New Roman"/>
          <w:sz w:val="24"/>
          <w:szCs w:val="24"/>
        </w:rPr>
        <w:t>BAB II</w:t>
      </w:r>
      <w:r w:rsidRPr="00A43179">
        <w:rPr>
          <w:rFonts w:ascii="Times New Roman" w:hAnsi="Times New Roman"/>
          <w:sz w:val="24"/>
          <w:szCs w:val="24"/>
        </w:rPr>
        <w:br/>
        <w:t>TINJAUAN PUSTAKA</w:t>
      </w:r>
      <w:bookmarkEnd w:id="31"/>
      <w:bookmarkEnd w:id="32"/>
      <w:bookmarkEnd w:id="33"/>
      <w:bookmarkEnd w:id="34"/>
      <w:bookmarkEnd w:id="35"/>
    </w:p>
    <w:p w14:paraId="187D6F28" w14:textId="77777777" w:rsidR="00B72A11" w:rsidRPr="00A43179" w:rsidRDefault="00B72A11" w:rsidP="00B72A11">
      <w:pPr>
        <w:spacing w:line="360" w:lineRule="auto"/>
        <w:jc w:val="both"/>
        <w:rPr>
          <w:rFonts w:ascii="Times New Roman" w:hAnsi="Times New Roman"/>
          <w:i/>
          <w:sz w:val="24"/>
          <w:szCs w:val="24"/>
        </w:rPr>
      </w:pPr>
      <w:r w:rsidRPr="00A43179">
        <w:rPr>
          <w:rFonts w:ascii="Times New Roman" w:hAnsi="Times New Roman"/>
          <w:sz w:val="24"/>
          <w:szCs w:val="24"/>
          <w:lang w:val="en-AU"/>
        </w:rPr>
        <w:t xml:space="preserve">Pada bab ini akan dijelaskan mengenai rangkuman dari teori-teori yang mendukung penelitian yang dibagi menjadi beberapa bagian yaitu mengenai Panjadwalan, Kapal, Pelabuhan Ajibata, Algoritme </w:t>
      </w:r>
      <w:r w:rsidRPr="00A43179">
        <w:rPr>
          <w:rFonts w:ascii="Times New Roman" w:hAnsi="Times New Roman"/>
          <w:i/>
          <w:sz w:val="24"/>
          <w:szCs w:val="24"/>
          <w:lang w:val="en-AU"/>
        </w:rPr>
        <w:t xml:space="preserve">Backtracking </w:t>
      </w:r>
      <w:r w:rsidRPr="00A43179">
        <w:rPr>
          <w:rFonts w:ascii="Times New Roman" w:hAnsi="Times New Roman"/>
          <w:i/>
          <w:iCs/>
          <w:sz w:val="24"/>
          <w:szCs w:val="24"/>
        </w:rPr>
        <w:t>Constraint Satisfaction Problem (</w:t>
      </w:r>
      <w:r w:rsidRPr="00A43179">
        <w:rPr>
          <w:rFonts w:ascii="Times New Roman" w:hAnsi="Times New Roman"/>
          <w:i/>
          <w:sz w:val="24"/>
          <w:szCs w:val="24"/>
          <w:lang w:val="en-AU"/>
        </w:rPr>
        <w:t>CSP),</w:t>
      </w:r>
      <w:r w:rsidRPr="00A43179">
        <w:rPr>
          <w:rFonts w:ascii="Times New Roman" w:hAnsi="Times New Roman"/>
          <w:sz w:val="24"/>
          <w:szCs w:val="24"/>
          <w:lang w:val="en-AU"/>
        </w:rPr>
        <w:t xml:space="preserve"> Jalur Terpendek, dan Algoritme </w:t>
      </w:r>
      <w:r w:rsidRPr="00A43179">
        <w:rPr>
          <w:rFonts w:ascii="Times New Roman" w:hAnsi="Times New Roman"/>
          <w:i/>
          <w:sz w:val="24"/>
          <w:szCs w:val="24"/>
        </w:rPr>
        <w:t>Steepest Ascent Hill Climbing.</w:t>
      </w:r>
    </w:p>
    <w:p w14:paraId="1F1E04A2" w14:textId="77777777" w:rsidR="00B72A11" w:rsidRPr="00B57523" w:rsidRDefault="00B72A11" w:rsidP="00844BCD">
      <w:pPr>
        <w:pStyle w:val="Heading2"/>
        <w:numPr>
          <w:ilvl w:val="1"/>
          <w:numId w:val="8"/>
        </w:numPr>
        <w:spacing w:line="360" w:lineRule="auto"/>
        <w:jc w:val="both"/>
        <w:rPr>
          <w:rFonts w:ascii="Times New Roman" w:hAnsi="Times New Roman"/>
          <w:sz w:val="24"/>
          <w:szCs w:val="24"/>
        </w:rPr>
      </w:pPr>
      <w:bookmarkStart w:id="36" w:name="_Toc30414071"/>
      <w:bookmarkStart w:id="37" w:name="_Toc30414135"/>
      <w:bookmarkStart w:id="38" w:name="_Toc45276868"/>
      <w:r w:rsidRPr="00B57523">
        <w:rPr>
          <w:rFonts w:ascii="Times New Roman" w:hAnsi="Times New Roman"/>
          <w:sz w:val="24"/>
          <w:szCs w:val="24"/>
        </w:rPr>
        <w:t>Kapal</w:t>
      </w:r>
      <w:bookmarkEnd w:id="36"/>
      <w:bookmarkEnd w:id="37"/>
      <w:bookmarkEnd w:id="38"/>
    </w:p>
    <w:p w14:paraId="5DA4900B" w14:textId="77777777" w:rsidR="00B72A11" w:rsidRPr="00A43179" w:rsidRDefault="00B72A11" w:rsidP="00B72A11">
      <w:pPr>
        <w:pStyle w:val="guideline"/>
        <w:spacing w:line="360" w:lineRule="auto"/>
        <w:rPr>
          <w:rFonts w:ascii="Times New Roman" w:hAnsi="Times New Roman"/>
          <w:i w:val="0"/>
          <w:color w:val="auto"/>
          <w:sz w:val="24"/>
          <w:szCs w:val="24"/>
        </w:rPr>
      </w:pPr>
      <w:r w:rsidRPr="000374CD">
        <w:rPr>
          <w:rFonts w:ascii="Times New Roman" w:hAnsi="Times New Roman"/>
          <w:i w:val="0"/>
          <w:color w:val="auto"/>
          <w:sz w:val="24"/>
          <w:szCs w:val="24"/>
        </w:rPr>
        <w:t>Menurut Wismulyani (2008) kapal adalah suatu alat transportasi yang sering digunakan masyarakat Indonesia untuk dapat saling berhubungan dari satu pulau ke pulau yang lain di seluruh wilayah Indonesia karena Indonesia itu sendiri berbentuk sebagai negara kepulauan yang terdiri dari beberapa pulau. Perahu dan kapal merupakan alat transportasi yang utama di negara Indonesia. Kapal memiliki bentuk, fungsi, dan warna yang beraneka ragam</w:t>
      </w:r>
      <w:r w:rsidR="007D3466" w:rsidRPr="007D3466">
        <w:rPr>
          <w:rFonts w:ascii="Times New Roman" w:hAnsi="Times New Roman"/>
          <w:i w:val="0"/>
          <w:color w:val="000000" w:themeColor="text1"/>
          <w:sz w:val="24"/>
          <w:szCs w:val="24"/>
        </w:rPr>
        <w:fldChar w:fldCharType="begin" w:fldLock="1"/>
      </w:r>
      <w:r w:rsidR="00A17A85">
        <w:rPr>
          <w:rFonts w:ascii="Times New Roman" w:hAnsi="Times New Roman"/>
          <w:i w:val="0"/>
          <w:color w:val="000000" w:themeColor="text1"/>
          <w:sz w:val="24"/>
          <w:szCs w:val="24"/>
        </w:rPr>
        <w:instrText>ADDIN CSL_CITATION {"citationItems":[{"id":"ITEM-1","itemData":{"DOI":"10.25126/jtiik.201631169","ISSN":"2355-7699","author":[{"dropping-particle":"","family":"Febriyana","given":"Ria","non-dropping-particle":"","parse-names":false,"suffix":""},{"dropping-particle":"","family":"Mahmudy","given":"Wayan Firdaus","non-dropping-particle":"","parse-names":false,"suffix":""}],"container-title":"Jurnal Teknologi Informasi dan Ilmu Komputer","id":"ITEM-1","issue":"1","issued":{"date-parts":[["2016"]]},"page":"43","title":"Penjadwalan Kapal Penyeberangan Menggunakan Algoritma Genetika","type":"article-journal","volume":"3"},"uris":["http://www.mendeley.com/documents/?uuid=f1fe9fc8-646b-4ae6-a568-45761d215b64"]}],"mendeley":{"formattedCitation":"[1]","plainTextFormattedCitation":"[1]","previouslyFormattedCitation":"[1]"},"properties":{"noteIndex":0},"schema":"https://github.com/citation-style-language/schema/raw/master/csl-citation.json"}</w:instrText>
      </w:r>
      <w:r w:rsidR="007D3466" w:rsidRPr="007D3466">
        <w:rPr>
          <w:rFonts w:ascii="Times New Roman" w:hAnsi="Times New Roman"/>
          <w:i w:val="0"/>
          <w:color w:val="000000" w:themeColor="text1"/>
          <w:sz w:val="24"/>
          <w:szCs w:val="24"/>
        </w:rPr>
        <w:fldChar w:fldCharType="separate"/>
      </w:r>
      <w:r w:rsidR="00A17A85" w:rsidRPr="00A17A85">
        <w:rPr>
          <w:rFonts w:ascii="Times New Roman" w:hAnsi="Times New Roman"/>
          <w:i w:val="0"/>
          <w:noProof/>
          <w:color w:val="000000" w:themeColor="text1"/>
          <w:sz w:val="24"/>
          <w:szCs w:val="24"/>
        </w:rPr>
        <w:t>[1]</w:t>
      </w:r>
      <w:r w:rsidR="007D3466" w:rsidRPr="007D3466">
        <w:rPr>
          <w:rFonts w:ascii="Times New Roman" w:hAnsi="Times New Roman"/>
          <w:i w:val="0"/>
          <w:color w:val="000000" w:themeColor="text1"/>
          <w:sz w:val="24"/>
          <w:szCs w:val="24"/>
        </w:rPr>
        <w:fldChar w:fldCharType="end"/>
      </w:r>
      <w:r w:rsidRPr="000374CD">
        <w:rPr>
          <w:rFonts w:ascii="Times New Roman" w:hAnsi="Times New Roman"/>
          <w:i w:val="0"/>
          <w:color w:val="auto"/>
          <w:sz w:val="24"/>
          <w:szCs w:val="24"/>
        </w:rPr>
        <w:t>.</w:t>
      </w:r>
    </w:p>
    <w:p w14:paraId="0D36E3FF" w14:textId="77777777" w:rsidR="00B72A11" w:rsidRPr="00B57523" w:rsidRDefault="00B72A11" w:rsidP="00844BCD">
      <w:pPr>
        <w:pStyle w:val="Heading2"/>
        <w:numPr>
          <w:ilvl w:val="1"/>
          <w:numId w:val="8"/>
        </w:numPr>
        <w:spacing w:line="360" w:lineRule="auto"/>
        <w:jc w:val="both"/>
        <w:rPr>
          <w:rFonts w:ascii="Times New Roman" w:hAnsi="Times New Roman"/>
          <w:sz w:val="24"/>
          <w:szCs w:val="24"/>
        </w:rPr>
      </w:pPr>
      <w:bookmarkStart w:id="39" w:name="_Toc30414072"/>
      <w:bookmarkStart w:id="40" w:name="_Toc30414136"/>
      <w:bookmarkStart w:id="41" w:name="_Toc45276869"/>
      <w:r w:rsidRPr="00B57523">
        <w:rPr>
          <w:rFonts w:ascii="Times New Roman" w:hAnsi="Times New Roman"/>
          <w:sz w:val="24"/>
          <w:szCs w:val="24"/>
        </w:rPr>
        <w:t>Penjadwalan</w:t>
      </w:r>
      <w:bookmarkEnd w:id="39"/>
      <w:bookmarkEnd w:id="40"/>
      <w:bookmarkEnd w:id="41"/>
    </w:p>
    <w:p w14:paraId="0DD553A1" w14:textId="42D01B5F" w:rsidR="00B72A11" w:rsidRPr="00A43179" w:rsidRDefault="00B72A11" w:rsidP="00B72A11">
      <w:pPr>
        <w:pStyle w:val="guideline"/>
        <w:spacing w:line="360" w:lineRule="auto"/>
        <w:rPr>
          <w:rFonts w:ascii="Times New Roman" w:hAnsi="Times New Roman"/>
          <w:i w:val="0"/>
          <w:color w:val="auto"/>
          <w:sz w:val="24"/>
          <w:szCs w:val="24"/>
        </w:rPr>
      </w:pPr>
      <w:r w:rsidRPr="00A43179">
        <w:rPr>
          <w:rFonts w:ascii="Times New Roman" w:hAnsi="Times New Roman"/>
          <w:i w:val="0"/>
          <w:color w:val="auto"/>
          <w:sz w:val="24"/>
          <w:szCs w:val="24"/>
        </w:rPr>
        <w:t>Penjadwalan dapat diartikan sebagai pengalokasian sejumlah sumber daya (</w:t>
      </w:r>
      <w:r w:rsidRPr="00A43179">
        <w:rPr>
          <w:rFonts w:ascii="Times New Roman" w:hAnsi="Times New Roman"/>
          <w:color w:val="auto"/>
          <w:sz w:val="24"/>
          <w:szCs w:val="24"/>
        </w:rPr>
        <w:t>resource</w:t>
      </w:r>
      <w:r w:rsidRPr="00A43179">
        <w:rPr>
          <w:rFonts w:ascii="Times New Roman" w:hAnsi="Times New Roman"/>
          <w:i w:val="0"/>
          <w:color w:val="auto"/>
          <w:sz w:val="24"/>
          <w:szCs w:val="24"/>
        </w:rPr>
        <w:t>) untuk melakukan sejumlah tugas atau operasi dalam jangka waktu tertentu dan merupakan proses pengambilan keputusan yang peranannya sangat penting dalam industri manufaktur dan jasa yaitu mengalokasikan sumber-sumber daya yang ada agar tujuan dan sasaran perusahaan lebih optimal</w:t>
      </w:r>
      <w:r w:rsidR="00F17E8C" w:rsidRPr="00F17E8C">
        <w:rPr>
          <w:rFonts w:ascii="Times New Roman" w:hAnsi="Times New Roman"/>
          <w:i w:val="0"/>
          <w:color w:val="000000" w:themeColor="text1"/>
          <w:sz w:val="24"/>
          <w:szCs w:val="24"/>
        </w:rPr>
        <w:fldChar w:fldCharType="begin" w:fldLock="1"/>
      </w:r>
      <w:r w:rsidR="00A17A85">
        <w:rPr>
          <w:rFonts w:ascii="Times New Roman" w:hAnsi="Times New Roman"/>
          <w:i w:val="0"/>
          <w:color w:val="000000" w:themeColor="text1"/>
          <w:sz w:val="24"/>
          <w:szCs w:val="24"/>
        </w:rPr>
        <w:instrText>ADDIN CSL_CITATION {"citationItems":[{"id":"ITEM-1","itemData":{"DOI":"10.28932/jis.v2i1.1594","abstract":"Abstrak\r PT Ultra Jaya Milk Industry &amp; Trading Company Tbk yang berlokasi di jalan Raya Cimareme 131, Padalarang Kab. Bandung Barat, merupakan perusahaan yang bergerak dibidang manufaktur minuman dalam kemasan. Permasalahan yang dihadapi perusahaan adalah keterlambatan tibanya produk di tangan konsumen. Hal tersebut menyebabkan timbulnya beberapa permasalahan, seperti: harus diperbaikinya kontrak kerjasama dengan pihak konsumen yang membutuhkan waktu cukup lama dan konsekuensi biaya yang ditimbulkan akibat perbaikan kontrak tersebut.\r Maka dari itu diusulkan algoritma penjadwalan yang didalamnya terdapat metode backward scheduling dalam membantu penyelesaian algortima penjadwalan. Dari hasil algoritma usulan untuk 5 periode pengiriman, didapatkan terjadi penurunan keterlambatan secara berturut-turut adalah 9, 13, 7, 5 dan 10. Selain penurunan jumlah keterlambatan, algoritma usulan juga dapat memberikan pengurangan kebutuhan moda transportasi. Dimana jumlah pengurangan kebutuhan moda transportasi dari ke 5 periode usulan secara berturut-turut adalah 2, 2, 1, 1, 2. Algoritma usulan membantu perusahaan dalam merancang jadwal pengiriman karena dapat mengurangi permasalahan keterlambatan sampainya produk ke tangan konsumen.\r  \r Kata kunci : indutri minuman kemasan, distribusi, penjadwalaan, algoritma, backward scheduling.\r Asbtract\r PT Ultra Jaya Milk Industry &amp; Trading Company Tbk is located on Jalan Raya Cimareme 131, Padalarang Kab. West Bandung, is a company engaged in beverage packaging manufacturing. The problem faced by the company is the delay in the arrival of the product in the hands of consumers. This has led to several problems, such as: the contract of cooperation with the consumer must be improved, which takes a long time and the consequences of costs resulting from the repair of the contract. Therefore, a scheduling algorithm is proposed, in which there is a backward scheduling method in assisting the completion of scheduling algorithms. From the results of the proposed algorithm for the 5 delivery periods, it was found that there were decreases in delay, respectively 9, 13, 7, 5 and 10. In addition to a decrease in the number of delays, the proposed algorithm can also reduce the need for transportation modes. Where the number of reductions in transportation mode needs from the 5 proposed periods are 2, 2, 1, 1, 2. The proposed algorithm helps the company in designing the delivery schedule because it can reduce the problem of delays in arrivin…","author":[{"dropping-particle":"","family":"Gerald","given":"Joshua","non-dropping-particle":"","parse-names":false,"suffix":""},{"dropping-particle":"","family":"Suhada","given":"Kartika","non-dropping-particle":"","parse-names":false,"suffix":""},{"dropping-particle":"","family":"Liputra","given":"David Try","non-dropping-particle":"","parse-names":false,"suffix":""}],"container-title":"Journal of Integrated System","id":"ITEM-1","issue":"1","issued":{"date-parts":[["2019"]]},"page":"1-20","title":"Usulan Algoritma Penjadwalan Pengiriman Produk Di PT Ultra Jaya Milk Industry &amp; Trading Company Tbk","type":"article-journal","volume":"2"},"uris":["http://www.mendeley.com/documents/?uuid=b6249bb1-2147-4a49-8a9e-acbaf4f16d4f"]}],"mendeley":{"formattedCitation":"[2]","plainTextFormattedCitation":"[2]","previouslyFormattedCitation":"[2]"},"properties":{"noteIndex":0},"schema":"https://github.com/citation-style-language/schema/raw/master/csl-citation.json"}</w:instrText>
      </w:r>
      <w:r w:rsidR="00F17E8C" w:rsidRPr="00F17E8C">
        <w:rPr>
          <w:rFonts w:ascii="Times New Roman" w:hAnsi="Times New Roman"/>
          <w:i w:val="0"/>
          <w:color w:val="000000" w:themeColor="text1"/>
          <w:sz w:val="24"/>
          <w:szCs w:val="24"/>
        </w:rPr>
        <w:fldChar w:fldCharType="separate"/>
      </w:r>
      <w:r w:rsidR="00A17A85" w:rsidRPr="00A17A85">
        <w:rPr>
          <w:rFonts w:ascii="Times New Roman" w:hAnsi="Times New Roman"/>
          <w:i w:val="0"/>
          <w:noProof/>
          <w:color w:val="000000" w:themeColor="text1"/>
          <w:sz w:val="24"/>
          <w:szCs w:val="24"/>
        </w:rPr>
        <w:t>[2]</w:t>
      </w:r>
      <w:r w:rsidR="00F17E8C" w:rsidRPr="00F17E8C">
        <w:rPr>
          <w:rFonts w:ascii="Times New Roman" w:hAnsi="Times New Roman"/>
          <w:i w:val="0"/>
          <w:color w:val="000000" w:themeColor="text1"/>
          <w:sz w:val="24"/>
          <w:szCs w:val="24"/>
        </w:rPr>
        <w:fldChar w:fldCharType="end"/>
      </w:r>
      <w:r w:rsidRPr="00A43179">
        <w:rPr>
          <w:rFonts w:ascii="Times New Roman" w:hAnsi="Times New Roman"/>
          <w:color w:val="auto"/>
          <w:sz w:val="24"/>
          <w:szCs w:val="24"/>
        </w:rPr>
        <w:t>.</w:t>
      </w:r>
    </w:p>
    <w:p w14:paraId="4BF5FE7C" w14:textId="77777777" w:rsidR="00B72A11" w:rsidRPr="00A43179" w:rsidRDefault="00B72A11" w:rsidP="00B72A11">
      <w:pPr>
        <w:pStyle w:val="guideline"/>
        <w:spacing w:line="360" w:lineRule="auto"/>
        <w:rPr>
          <w:rFonts w:ascii="Times New Roman" w:hAnsi="Times New Roman"/>
          <w:i w:val="0"/>
          <w:color w:val="auto"/>
          <w:sz w:val="24"/>
          <w:szCs w:val="24"/>
        </w:rPr>
      </w:pPr>
      <w:r w:rsidRPr="00A43179">
        <w:rPr>
          <w:rFonts w:ascii="Times New Roman" w:hAnsi="Times New Roman"/>
          <w:i w:val="0"/>
          <w:color w:val="auto"/>
          <w:sz w:val="24"/>
          <w:szCs w:val="24"/>
        </w:rPr>
        <w:t>Tujuan penjadwalan adalah untuk mengurangi waktu keterlambatan dari batas waktu yang ditentukan agar dapat memenuhi batas waktu yang telah disetujui dengan konsumen, penjadwalan juga dapat meningkatkan produktifitas mesin dan mengurangi waktu menganggur.</w:t>
      </w:r>
    </w:p>
    <w:p w14:paraId="3730C153" w14:textId="77777777" w:rsidR="00B72A11" w:rsidRPr="00911C40" w:rsidRDefault="00B72A11" w:rsidP="00844BCD">
      <w:pPr>
        <w:pStyle w:val="Heading2"/>
        <w:numPr>
          <w:ilvl w:val="1"/>
          <w:numId w:val="8"/>
        </w:numPr>
        <w:spacing w:line="360" w:lineRule="auto"/>
        <w:jc w:val="both"/>
        <w:rPr>
          <w:rFonts w:ascii="Times New Roman" w:hAnsi="Times New Roman"/>
        </w:rPr>
      </w:pPr>
      <w:bookmarkStart w:id="42" w:name="_Toc30414073"/>
      <w:bookmarkStart w:id="43" w:name="_Toc30414137"/>
      <w:bookmarkStart w:id="44" w:name="_Toc45276870"/>
      <w:r w:rsidRPr="00911C40">
        <w:rPr>
          <w:rFonts w:ascii="Times New Roman" w:hAnsi="Times New Roman"/>
          <w:sz w:val="24"/>
          <w:szCs w:val="24"/>
        </w:rPr>
        <w:t>Pelabuhan Ajibata</w:t>
      </w:r>
      <w:bookmarkEnd w:id="42"/>
      <w:bookmarkEnd w:id="43"/>
      <w:bookmarkEnd w:id="44"/>
    </w:p>
    <w:p w14:paraId="647564AB" w14:textId="77777777" w:rsidR="00B72A11" w:rsidRPr="00A43179" w:rsidRDefault="001B1A99" w:rsidP="00B72A11">
      <w:pPr>
        <w:pStyle w:val="guideline"/>
        <w:spacing w:line="360" w:lineRule="auto"/>
        <w:rPr>
          <w:rFonts w:ascii="Times New Roman" w:hAnsi="Times New Roman"/>
          <w:i w:val="0"/>
          <w:color w:val="000000"/>
          <w:sz w:val="24"/>
          <w:szCs w:val="24"/>
        </w:rPr>
      </w:pPr>
      <w:r>
        <w:rPr>
          <w:rFonts w:ascii="Times New Roman" w:hAnsi="Times New Roman"/>
          <w:i w:val="0"/>
          <w:color w:val="000000"/>
          <w:sz w:val="24"/>
          <w:szCs w:val="24"/>
        </w:rPr>
        <w:t>Pelabuhan Ajibata adalah p</w:t>
      </w:r>
      <w:r w:rsidR="00B72A11" w:rsidRPr="00A43179">
        <w:rPr>
          <w:rFonts w:ascii="Times New Roman" w:hAnsi="Times New Roman"/>
          <w:i w:val="0"/>
          <w:color w:val="000000"/>
          <w:sz w:val="24"/>
          <w:szCs w:val="24"/>
        </w:rPr>
        <w:t>elabuh</w:t>
      </w:r>
      <w:r w:rsidR="00145868">
        <w:rPr>
          <w:rFonts w:ascii="Times New Roman" w:hAnsi="Times New Roman"/>
          <w:i w:val="0"/>
          <w:color w:val="000000"/>
          <w:sz w:val="24"/>
          <w:szCs w:val="24"/>
        </w:rPr>
        <w:t>an menuju Pulau Samosir dengan 3</w:t>
      </w:r>
      <w:r w:rsidR="00B72A11" w:rsidRPr="00A43179">
        <w:rPr>
          <w:rFonts w:ascii="Times New Roman" w:hAnsi="Times New Roman"/>
          <w:i w:val="0"/>
          <w:color w:val="000000"/>
          <w:sz w:val="24"/>
          <w:szCs w:val="24"/>
        </w:rPr>
        <w:t xml:space="preserve"> Rute yakni Ajibata menuju Tomok, Ajibata menuju </w:t>
      </w:r>
      <w:r w:rsidR="00145868">
        <w:rPr>
          <w:rFonts w:ascii="Times New Roman" w:hAnsi="Times New Roman"/>
          <w:i w:val="0"/>
          <w:color w:val="000000"/>
          <w:sz w:val="24"/>
          <w:szCs w:val="24"/>
        </w:rPr>
        <w:t>Tigaras</w:t>
      </w:r>
      <w:r w:rsidR="00B72A11" w:rsidRPr="00A43179">
        <w:rPr>
          <w:rFonts w:ascii="Times New Roman" w:hAnsi="Times New Roman"/>
          <w:i w:val="0"/>
          <w:color w:val="000000"/>
          <w:sz w:val="24"/>
          <w:szCs w:val="24"/>
        </w:rPr>
        <w:t xml:space="preserve">, </w:t>
      </w:r>
      <w:r w:rsidR="00145868">
        <w:rPr>
          <w:rFonts w:ascii="Times New Roman" w:hAnsi="Times New Roman"/>
          <w:i w:val="0"/>
          <w:color w:val="000000"/>
          <w:sz w:val="24"/>
          <w:szCs w:val="24"/>
        </w:rPr>
        <w:t xml:space="preserve">dan </w:t>
      </w:r>
      <w:r w:rsidR="00B72A11" w:rsidRPr="00A43179">
        <w:rPr>
          <w:rFonts w:ascii="Times New Roman" w:hAnsi="Times New Roman"/>
          <w:i w:val="0"/>
          <w:color w:val="000000"/>
          <w:sz w:val="24"/>
          <w:szCs w:val="24"/>
        </w:rPr>
        <w:t xml:space="preserve">Ajibata menuju Onan runggu.  Di Ajibata terdapat dua pelabuhan yaitu reguler untuk kapal-kapal kayu tradisional pengangkut penumpang dan pelabuhan ferry yang menyeberangkan mobil, barang, dan orang dari dan ke Terdapat hubungan antara pelabuhan dengan kota yang digunakan oleh masyarakat setempat untuk bertransaksi maupun bersosialisasi dalam hal memajukan perkembangan pelabuhan itu. Oleh karena kemajuan suatu pelabuhan maupun </w:t>
      </w:r>
      <w:proofErr w:type="gramStart"/>
      <w:r w:rsidR="00B72A11" w:rsidRPr="00A43179">
        <w:rPr>
          <w:rFonts w:ascii="Times New Roman" w:hAnsi="Times New Roman"/>
          <w:i w:val="0"/>
          <w:color w:val="000000"/>
          <w:sz w:val="24"/>
          <w:szCs w:val="24"/>
        </w:rPr>
        <w:t>kota</w:t>
      </w:r>
      <w:proofErr w:type="gramEnd"/>
      <w:r w:rsidR="00B72A11" w:rsidRPr="00A43179">
        <w:rPr>
          <w:rFonts w:ascii="Times New Roman" w:hAnsi="Times New Roman"/>
          <w:i w:val="0"/>
          <w:color w:val="000000"/>
          <w:sz w:val="24"/>
          <w:szCs w:val="24"/>
        </w:rPr>
        <w:t xml:space="preserve"> itu sendiri tidak bisa dilepaskan dari kegiatan perdagangan maupun penyeberangan Pulau Samosir. Pelabuhan disini tidak hanya sebagai tempat bersandarnya modal transportasi kapal. Akan tetapi, menjadikan Pelabuhan Ajibata sebagai pusat kegiatan pemenuhan kebutuhan hidup masyarakat.</w:t>
      </w:r>
    </w:p>
    <w:p w14:paraId="06A3D3F5" w14:textId="77777777" w:rsidR="00B72A11" w:rsidRPr="00A43179" w:rsidRDefault="00B72A11" w:rsidP="00B72A11">
      <w:pPr>
        <w:pStyle w:val="guideline"/>
        <w:spacing w:line="360" w:lineRule="auto"/>
        <w:rPr>
          <w:rFonts w:ascii="Times New Roman" w:hAnsi="Times New Roman"/>
          <w:i w:val="0"/>
          <w:color w:val="000000"/>
          <w:sz w:val="24"/>
          <w:szCs w:val="24"/>
        </w:rPr>
      </w:pPr>
      <w:r w:rsidRPr="00A43179">
        <w:rPr>
          <w:rFonts w:ascii="Times New Roman" w:hAnsi="Times New Roman"/>
          <w:i w:val="0"/>
          <w:color w:val="000000"/>
          <w:sz w:val="24"/>
          <w:szCs w:val="24"/>
        </w:rPr>
        <w:t xml:space="preserve">Sejak tahun 1972 Pelabuhan Ajibata dikelola secara permanen oleh Dinas Perhubungan Ajibata. Keberadaan pelabuhan ini sangat menunjang perekonomian ataupun perdagangan bagi perkembangan Kecamatan Ajibata dan didukung dengan sarana transportasi darat untuk memperlancar kegiatan pelabuhan, seperti pengangkutan hasil pertanian serta turun naiknya penumpang dari kapal yang berlabuh untuk berbagai kepentingan. Ada dua hal yang disumbangkan oleh pelabuhan untuk meningkatkan perekonomian nasional yaitu berupa pajak yang diberikan kepada pemerintah pusat atau daerah. </w:t>
      </w:r>
    </w:p>
    <w:p w14:paraId="56071DB1" w14:textId="77777777" w:rsidR="00B72A11" w:rsidRDefault="00B72A11" w:rsidP="00B72A11">
      <w:pPr>
        <w:pStyle w:val="guideline"/>
        <w:spacing w:line="360" w:lineRule="auto"/>
        <w:rPr>
          <w:rFonts w:ascii="Times New Roman" w:hAnsi="Times New Roman"/>
          <w:i w:val="0"/>
          <w:color w:val="000000"/>
          <w:sz w:val="24"/>
          <w:szCs w:val="24"/>
        </w:rPr>
      </w:pPr>
      <w:r w:rsidRPr="00A43179">
        <w:rPr>
          <w:rFonts w:ascii="Times New Roman" w:hAnsi="Times New Roman"/>
          <w:i w:val="0"/>
          <w:color w:val="000000"/>
          <w:sz w:val="24"/>
          <w:szCs w:val="24"/>
        </w:rPr>
        <w:t xml:space="preserve">Demikian juga secara langsung berupa perolehan pendapatan pada jenis-jenis usaha lain yang dapat dikelola oleh masyarakat di lokasi pelabuhan. Begitu juga tumbuhnya usaha-usaha lain di daerah pelabuhan yang digerakkan oleh adanya aktivitas pelabuhan dan pada gilirannya akan memberikan nilai tambah ekonomi pada daerah sekitar atau belakang </w:t>
      </w:r>
      <w:proofErr w:type="gramStart"/>
      <w:r w:rsidRPr="00A43179">
        <w:rPr>
          <w:rFonts w:ascii="Times New Roman" w:hAnsi="Times New Roman"/>
          <w:i w:val="0"/>
          <w:color w:val="000000"/>
          <w:sz w:val="24"/>
          <w:szCs w:val="24"/>
        </w:rPr>
        <w:t>pelabuhan .</w:t>
      </w:r>
      <w:proofErr w:type="gramEnd"/>
      <w:r w:rsidRPr="00A43179">
        <w:rPr>
          <w:rFonts w:ascii="Times New Roman" w:hAnsi="Times New Roman"/>
          <w:i w:val="0"/>
          <w:color w:val="000000"/>
          <w:sz w:val="24"/>
          <w:szCs w:val="24"/>
        </w:rPr>
        <w:t xml:space="preserve"> Kegiatan ekonomi yang berlangsung di sekitar pelabuhan Ajibata sejak tahun 1972 hingga tahun 1992 memberikan lapangan pekerjaan bagi masyarakat sekitar khususnya masyarakat Desa Pardamean, Desa Parsaoran, Desa Motung, Desa Lumban Sirait, dan Desa Lumban Gurning. Desa-desa ini terletak di Kecamatan Ajibata. Ada yang bekerja sebagai awak kapal, pedagang, buruh pelabuhan, karyawan dan juga pemberi jasa lainnya seperti calo.</w:t>
      </w:r>
    </w:p>
    <w:p w14:paraId="4FF0BC0E" w14:textId="77777777" w:rsidR="00B72A11" w:rsidRPr="003823D5" w:rsidRDefault="008B1D77" w:rsidP="00844BCD">
      <w:pPr>
        <w:pStyle w:val="Heading2"/>
        <w:numPr>
          <w:ilvl w:val="1"/>
          <w:numId w:val="8"/>
        </w:numPr>
        <w:spacing w:line="360" w:lineRule="auto"/>
        <w:jc w:val="both"/>
        <w:rPr>
          <w:rFonts w:ascii="Times New Roman" w:hAnsi="Times New Roman"/>
          <w:i/>
          <w:sz w:val="24"/>
          <w:szCs w:val="24"/>
        </w:rPr>
      </w:pPr>
      <w:bookmarkStart w:id="45" w:name="_Toc30414074"/>
      <w:bookmarkStart w:id="46" w:name="_Toc30414138"/>
      <w:bookmarkStart w:id="47" w:name="_Toc45276871"/>
      <w:r w:rsidRPr="003823D5">
        <w:rPr>
          <w:rFonts w:ascii="Times New Roman" w:hAnsi="Times New Roman"/>
          <w:i/>
          <w:sz w:val="24"/>
          <w:szCs w:val="24"/>
        </w:rPr>
        <w:t>Constraint S</w:t>
      </w:r>
      <w:r w:rsidR="00B72A11" w:rsidRPr="003823D5">
        <w:rPr>
          <w:rFonts w:ascii="Times New Roman" w:hAnsi="Times New Roman"/>
          <w:i/>
          <w:sz w:val="24"/>
          <w:szCs w:val="24"/>
        </w:rPr>
        <w:t>atisfaction Problem</w:t>
      </w:r>
      <w:bookmarkEnd w:id="45"/>
      <w:bookmarkEnd w:id="46"/>
      <w:bookmarkEnd w:id="47"/>
    </w:p>
    <w:p w14:paraId="616B3243" w14:textId="2A2F47A7" w:rsidR="00B72A11" w:rsidRPr="00CC1C96" w:rsidRDefault="007A46CB" w:rsidP="00B72A11">
      <w:pPr>
        <w:spacing w:line="360" w:lineRule="auto"/>
        <w:ind w:right="195"/>
        <w:jc w:val="both"/>
        <w:rPr>
          <w:rFonts w:ascii="Times New Roman" w:hAnsi="Times New Roman"/>
          <w:sz w:val="24"/>
          <w:szCs w:val="24"/>
        </w:rPr>
      </w:pPr>
      <w:r>
        <w:rPr>
          <w:rFonts w:ascii="Times New Roman" w:hAnsi="Times New Roman"/>
          <w:i/>
          <w:sz w:val="24"/>
          <w:szCs w:val="24"/>
        </w:rPr>
        <w:t xml:space="preserve">Constraint </w:t>
      </w:r>
      <w:r w:rsidR="002E3584">
        <w:rPr>
          <w:rFonts w:ascii="Times New Roman" w:hAnsi="Times New Roman"/>
          <w:i/>
          <w:sz w:val="24"/>
          <w:szCs w:val="24"/>
        </w:rPr>
        <w:t xml:space="preserve">Satisfaction </w:t>
      </w:r>
      <w:r w:rsidR="002E3584" w:rsidRPr="00CC1C96">
        <w:rPr>
          <w:rFonts w:ascii="Times New Roman" w:hAnsi="Times New Roman"/>
          <w:i/>
          <w:sz w:val="24"/>
          <w:szCs w:val="24"/>
        </w:rPr>
        <w:t>Problem</w:t>
      </w:r>
      <w:r w:rsidR="00B72A11" w:rsidRPr="00CC1C96">
        <w:rPr>
          <w:rFonts w:ascii="Times New Roman" w:hAnsi="Times New Roman"/>
          <w:sz w:val="24"/>
          <w:szCs w:val="24"/>
        </w:rPr>
        <w:t xml:space="preserve"> (CSP) adalah sebuah teknik untuk mendapatkan suatu penyelesaian dari sebuah persoalan melalui pencarian objek atau kondisi yang memenuhi satu atau lebih kriteria </w:t>
      </w:r>
    </w:p>
    <w:p w14:paraId="47D5066F" w14:textId="012CB88D" w:rsidR="00B72A11" w:rsidRPr="00CC1C96" w:rsidRDefault="00B72A11" w:rsidP="00791448">
      <w:pPr>
        <w:spacing w:line="360" w:lineRule="auto"/>
        <w:ind w:right="60"/>
        <w:jc w:val="both"/>
        <w:rPr>
          <w:rFonts w:ascii="Times New Roman" w:hAnsi="Times New Roman"/>
          <w:sz w:val="24"/>
          <w:szCs w:val="24"/>
        </w:rPr>
      </w:pPr>
      <w:r w:rsidRPr="00CC1C96">
        <w:rPr>
          <w:rFonts w:ascii="Times New Roman" w:hAnsi="Times New Roman"/>
          <w:i/>
          <w:sz w:val="24"/>
          <w:szCs w:val="24"/>
        </w:rPr>
        <w:t>Constraint Satisfaction Problem</w:t>
      </w:r>
      <w:r w:rsidRPr="00CC1C96">
        <w:rPr>
          <w:rFonts w:ascii="Times New Roman" w:hAnsi="Times New Roman"/>
          <w:sz w:val="24"/>
          <w:szCs w:val="24"/>
        </w:rPr>
        <w:t xml:space="preserve"> memiliki tiga komponen yang perlu diperhatikan dalam pendekatannya, antara lain</w:t>
      </w:r>
      <w:r w:rsidR="002E3584" w:rsidRPr="00CC1C96">
        <w:rPr>
          <w:rFonts w:ascii="Times New Roman" w:hAnsi="Times New Roman"/>
          <w:i/>
          <w:sz w:val="24"/>
          <w:szCs w:val="24"/>
        </w:rPr>
        <w:t xml:space="preserve"> </w:t>
      </w:r>
      <w:r w:rsidRPr="00CC1C96">
        <w:rPr>
          <w:rFonts w:ascii="Times New Roman" w:hAnsi="Times New Roman"/>
          <w:i/>
          <w:sz w:val="24"/>
          <w:szCs w:val="24"/>
        </w:rPr>
        <w:t>Constraint</w:t>
      </w:r>
      <w:r w:rsidR="003823D5">
        <w:rPr>
          <w:rFonts w:ascii="Times New Roman" w:hAnsi="Times New Roman"/>
          <w:i/>
          <w:sz w:val="24"/>
          <w:szCs w:val="24"/>
        </w:rPr>
        <w:t>s</w:t>
      </w:r>
      <w:r w:rsidRPr="00CC1C96">
        <w:rPr>
          <w:rFonts w:ascii="Times New Roman" w:hAnsi="Times New Roman"/>
          <w:sz w:val="24"/>
          <w:szCs w:val="24"/>
        </w:rPr>
        <w:t xml:space="preserve">, merupakan suatu aturan yang ditentukan untuk mengatur nilai yang boleh diisikan ke dalam variabel atau kombinasi variabel. Terdapat beberapa jenis </w:t>
      </w:r>
      <w:r w:rsidRPr="00CC1C96">
        <w:rPr>
          <w:rFonts w:ascii="Times New Roman" w:hAnsi="Times New Roman"/>
          <w:i/>
          <w:sz w:val="24"/>
          <w:szCs w:val="24"/>
        </w:rPr>
        <w:t>constraint</w:t>
      </w:r>
      <w:r w:rsidR="003823D5">
        <w:rPr>
          <w:rFonts w:ascii="Times New Roman" w:hAnsi="Times New Roman"/>
          <w:i/>
          <w:sz w:val="24"/>
          <w:szCs w:val="24"/>
        </w:rPr>
        <w:t>s</w:t>
      </w:r>
      <w:r w:rsidRPr="00CC1C96">
        <w:rPr>
          <w:rFonts w:ascii="Times New Roman" w:hAnsi="Times New Roman"/>
          <w:sz w:val="24"/>
          <w:szCs w:val="24"/>
        </w:rPr>
        <w:t xml:space="preserve">, diantaranya </w:t>
      </w:r>
      <w:r w:rsidRPr="00CC1C96">
        <w:rPr>
          <w:rFonts w:ascii="Times New Roman" w:hAnsi="Times New Roman"/>
          <w:i/>
          <w:sz w:val="24"/>
          <w:szCs w:val="24"/>
        </w:rPr>
        <w:t xml:space="preserve">unary </w:t>
      </w:r>
      <w:r w:rsidRPr="00CC1C96">
        <w:rPr>
          <w:rFonts w:ascii="Times New Roman" w:hAnsi="Times New Roman"/>
          <w:sz w:val="24"/>
          <w:szCs w:val="24"/>
        </w:rPr>
        <w:t xml:space="preserve">(menyatakan persyaratan sepasang variabel), </w:t>
      </w:r>
      <w:r w:rsidRPr="00CC1C96">
        <w:rPr>
          <w:rFonts w:ascii="Times New Roman" w:hAnsi="Times New Roman"/>
          <w:i/>
          <w:sz w:val="24"/>
          <w:szCs w:val="24"/>
        </w:rPr>
        <w:t xml:space="preserve">binary </w:t>
      </w:r>
      <w:r w:rsidRPr="00CC1C96">
        <w:rPr>
          <w:rFonts w:ascii="Times New Roman" w:hAnsi="Times New Roman"/>
          <w:sz w:val="24"/>
          <w:szCs w:val="24"/>
        </w:rPr>
        <w:t xml:space="preserve">(menyatakan persyaratan sepasang variabel), </w:t>
      </w:r>
      <w:r w:rsidRPr="00CC1C96">
        <w:rPr>
          <w:rFonts w:ascii="Times New Roman" w:hAnsi="Times New Roman"/>
          <w:i/>
          <w:sz w:val="24"/>
          <w:szCs w:val="24"/>
        </w:rPr>
        <w:t>nary</w:t>
      </w:r>
      <w:r>
        <w:rPr>
          <w:rFonts w:ascii="Times New Roman" w:hAnsi="Times New Roman"/>
          <w:i/>
          <w:sz w:val="24"/>
          <w:szCs w:val="24"/>
        </w:rPr>
        <w:t xml:space="preserve"> </w:t>
      </w:r>
      <w:r w:rsidRPr="00CC1C96">
        <w:rPr>
          <w:rFonts w:ascii="Times New Roman" w:hAnsi="Times New Roman"/>
          <w:sz w:val="24"/>
          <w:szCs w:val="24"/>
        </w:rPr>
        <w:t xml:space="preserve">(menyatakan persyaratan tiga atau lebih variabel), dan </w:t>
      </w:r>
      <w:r w:rsidRPr="00CC1C96">
        <w:rPr>
          <w:rFonts w:ascii="Times New Roman" w:hAnsi="Times New Roman"/>
          <w:i/>
          <w:sz w:val="24"/>
          <w:szCs w:val="24"/>
        </w:rPr>
        <w:t xml:space="preserve">preference </w:t>
      </w:r>
      <w:r w:rsidRPr="00CC1C96">
        <w:rPr>
          <w:rFonts w:ascii="Times New Roman" w:hAnsi="Times New Roman"/>
          <w:sz w:val="24"/>
          <w:szCs w:val="24"/>
        </w:rPr>
        <w:t xml:space="preserve">(syarat yang sebaiknya dipenuhi, tetapi tidak harus). </w:t>
      </w:r>
    </w:p>
    <w:p w14:paraId="5264ABF6" w14:textId="77777777" w:rsidR="00B72A11" w:rsidRPr="00CC1C96" w:rsidRDefault="00B72A11" w:rsidP="00791448">
      <w:pPr>
        <w:numPr>
          <w:ilvl w:val="0"/>
          <w:numId w:val="6"/>
        </w:numPr>
        <w:spacing w:after="4" w:line="360" w:lineRule="auto"/>
        <w:ind w:left="428" w:right="194" w:hanging="286"/>
        <w:jc w:val="both"/>
        <w:rPr>
          <w:rFonts w:ascii="Times New Roman" w:hAnsi="Times New Roman"/>
          <w:sz w:val="24"/>
          <w:szCs w:val="24"/>
        </w:rPr>
      </w:pPr>
      <w:r w:rsidRPr="00CC1C96">
        <w:rPr>
          <w:rFonts w:ascii="Times New Roman" w:hAnsi="Times New Roman"/>
          <w:sz w:val="24"/>
          <w:szCs w:val="24"/>
        </w:rPr>
        <w:t xml:space="preserve">Domain, merupakan kumpulan nilai legal diisi ke dalam variabel. Dengan kata lain, sebuah domain </w:t>
      </w:r>
      <w:proofErr w:type="gramStart"/>
      <w:r w:rsidRPr="00CC1C96">
        <w:rPr>
          <w:rFonts w:ascii="Times New Roman" w:hAnsi="Times New Roman"/>
          <w:sz w:val="24"/>
          <w:szCs w:val="24"/>
        </w:rPr>
        <w:t>akan</w:t>
      </w:r>
      <w:proofErr w:type="gramEnd"/>
      <w:r w:rsidRPr="00CC1C96">
        <w:rPr>
          <w:rFonts w:ascii="Times New Roman" w:hAnsi="Times New Roman"/>
          <w:sz w:val="24"/>
          <w:szCs w:val="24"/>
        </w:rPr>
        <w:t xml:space="preserve"> membatasi nilai suatu variabel. </w:t>
      </w:r>
    </w:p>
    <w:p w14:paraId="7B25DBD3" w14:textId="77777777" w:rsidR="00B72A11" w:rsidRPr="00CC1C96" w:rsidRDefault="00B72A11" w:rsidP="00791448">
      <w:pPr>
        <w:numPr>
          <w:ilvl w:val="0"/>
          <w:numId w:val="6"/>
        </w:numPr>
        <w:spacing w:after="4" w:line="360" w:lineRule="auto"/>
        <w:ind w:left="428" w:right="194" w:hanging="286"/>
        <w:jc w:val="both"/>
        <w:rPr>
          <w:rFonts w:ascii="Times New Roman" w:hAnsi="Times New Roman"/>
          <w:sz w:val="24"/>
          <w:szCs w:val="24"/>
        </w:rPr>
      </w:pPr>
      <w:r w:rsidRPr="00CC1C96">
        <w:rPr>
          <w:rFonts w:ascii="Times New Roman" w:hAnsi="Times New Roman"/>
          <w:sz w:val="24"/>
          <w:szCs w:val="24"/>
        </w:rPr>
        <w:t xml:space="preserve">Variabel, merupakan suatu penampung yang dapat diisi dengan berbagai nilai. Biasanya persoalan dimulai di sini, yaitu ketika variabel harus diisi oleh domain yang telah memenuhi </w:t>
      </w:r>
      <w:r w:rsidRPr="00CC1C96">
        <w:rPr>
          <w:rFonts w:ascii="Times New Roman" w:hAnsi="Times New Roman"/>
          <w:i/>
          <w:sz w:val="24"/>
          <w:szCs w:val="24"/>
        </w:rPr>
        <w:t>constraint</w:t>
      </w:r>
      <w:r w:rsidR="003823D5">
        <w:rPr>
          <w:rFonts w:ascii="Times New Roman" w:hAnsi="Times New Roman"/>
          <w:i/>
          <w:sz w:val="24"/>
          <w:szCs w:val="24"/>
        </w:rPr>
        <w:t>s</w:t>
      </w:r>
      <w:r w:rsidRPr="00CC1C96">
        <w:rPr>
          <w:rFonts w:ascii="Times New Roman" w:hAnsi="Times New Roman"/>
          <w:sz w:val="24"/>
          <w:szCs w:val="24"/>
        </w:rPr>
        <w:t xml:space="preserve">. </w:t>
      </w:r>
    </w:p>
    <w:p w14:paraId="1EDAE35D" w14:textId="432CEBE7" w:rsidR="007B70E9" w:rsidRDefault="00B72A11" w:rsidP="00791448">
      <w:pPr>
        <w:spacing w:line="360" w:lineRule="auto"/>
        <w:ind w:right="60"/>
        <w:jc w:val="both"/>
        <w:rPr>
          <w:rFonts w:ascii="Times New Roman" w:hAnsi="Times New Roman"/>
          <w:sz w:val="24"/>
          <w:szCs w:val="24"/>
        </w:rPr>
      </w:pPr>
      <w:r w:rsidRPr="00CC1C96">
        <w:rPr>
          <w:rFonts w:ascii="Times New Roman" w:hAnsi="Times New Roman"/>
          <w:sz w:val="24"/>
          <w:szCs w:val="24"/>
        </w:rPr>
        <w:t xml:space="preserve">Untuk menentukan isi sebuah variabel yang hendak diisi, dapat dilakukan melalui dua </w:t>
      </w:r>
      <w:proofErr w:type="gramStart"/>
      <w:r w:rsidRPr="00CC1C96">
        <w:rPr>
          <w:rFonts w:ascii="Times New Roman" w:hAnsi="Times New Roman"/>
          <w:sz w:val="24"/>
          <w:szCs w:val="24"/>
        </w:rPr>
        <w:t>cara</w:t>
      </w:r>
      <w:proofErr w:type="gramEnd"/>
      <w:r w:rsidRPr="00CC1C96">
        <w:rPr>
          <w:rFonts w:ascii="Times New Roman" w:hAnsi="Times New Roman"/>
          <w:sz w:val="24"/>
          <w:szCs w:val="24"/>
        </w:rPr>
        <w:t xml:space="preserve"> yaitu </w:t>
      </w:r>
      <w:r w:rsidRPr="00CC1C96">
        <w:rPr>
          <w:rFonts w:ascii="Times New Roman" w:hAnsi="Times New Roman"/>
          <w:i/>
          <w:sz w:val="24"/>
          <w:szCs w:val="24"/>
        </w:rPr>
        <w:t>Most Constrained Variable</w:t>
      </w:r>
      <w:r w:rsidRPr="00CC1C96">
        <w:rPr>
          <w:rFonts w:ascii="Times New Roman" w:hAnsi="Times New Roman"/>
          <w:sz w:val="24"/>
          <w:szCs w:val="24"/>
        </w:rPr>
        <w:t xml:space="preserve"> Penentuan variabel yang pertama diisi dan berikutnya dimulai dari variabel yang paling banyak mengandung </w:t>
      </w:r>
      <w:r w:rsidRPr="00CC1C96">
        <w:rPr>
          <w:rFonts w:ascii="Times New Roman" w:hAnsi="Times New Roman"/>
          <w:i/>
          <w:sz w:val="24"/>
          <w:szCs w:val="24"/>
        </w:rPr>
        <w:t>constraint</w:t>
      </w:r>
      <w:r w:rsidR="003823D5">
        <w:rPr>
          <w:rFonts w:ascii="Times New Roman" w:hAnsi="Times New Roman"/>
          <w:i/>
          <w:sz w:val="24"/>
          <w:szCs w:val="24"/>
        </w:rPr>
        <w:t>s</w:t>
      </w:r>
      <w:r w:rsidRPr="00CC1C96">
        <w:rPr>
          <w:rFonts w:ascii="Times New Roman" w:hAnsi="Times New Roman"/>
          <w:sz w:val="24"/>
          <w:szCs w:val="24"/>
        </w:rPr>
        <w:t xml:space="preserve">.   </w:t>
      </w:r>
    </w:p>
    <w:p w14:paraId="4E5131CA" w14:textId="77777777" w:rsidR="00B72A11" w:rsidRPr="007B70E9" w:rsidRDefault="00B72A11" w:rsidP="00791448">
      <w:pPr>
        <w:numPr>
          <w:ilvl w:val="0"/>
          <w:numId w:val="7"/>
        </w:numPr>
        <w:spacing w:after="4" w:line="360" w:lineRule="auto"/>
        <w:ind w:right="60" w:hanging="360"/>
        <w:jc w:val="both"/>
        <w:rPr>
          <w:rFonts w:ascii="Times New Roman" w:hAnsi="Times New Roman"/>
          <w:sz w:val="24"/>
          <w:szCs w:val="24"/>
        </w:rPr>
      </w:pPr>
      <w:r w:rsidRPr="007B70E9">
        <w:rPr>
          <w:rFonts w:ascii="Times New Roman" w:hAnsi="Times New Roman"/>
          <w:i/>
          <w:sz w:val="24"/>
          <w:szCs w:val="24"/>
        </w:rPr>
        <w:t>Least Constrained Variable</w:t>
      </w:r>
      <w:r w:rsidRPr="007B70E9">
        <w:rPr>
          <w:rFonts w:ascii="Times New Roman" w:hAnsi="Times New Roman"/>
          <w:sz w:val="24"/>
          <w:szCs w:val="24"/>
        </w:rPr>
        <w:t xml:space="preserve"> Penentuan variabel yang pertama diisi dan berikutnya dimulai dari variabel yang paling sedikit mengandung </w:t>
      </w:r>
      <w:r w:rsidRPr="007B70E9">
        <w:rPr>
          <w:rFonts w:ascii="Times New Roman" w:hAnsi="Times New Roman"/>
          <w:i/>
          <w:sz w:val="24"/>
          <w:szCs w:val="24"/>
        </w:rPr>
        <w:t>constraint</w:t>
      </w:r>
      <w:r w:rsidR="003823D5">
        <w:rPr>
          <w:rFonts w:ascii="Times New Roman" w:hAnsi="Times New Roman"/>
          <w:i/>
          <w:sz w:val="24"/>
          <w:szCs w:val="24"/>
        </w:rPr>
        <w:t>s</w:t>
      </w:r>
      <w:r w:rsidRPr="007B70E9">
        <w:rPr>
          <w:rFonts w:ascii="Times New Roman" w:hAnsi="Times New Roman"/>
          <w:sz w:val="24"/>
          <w:szCs w:val="24"/>
        </w:rPr>
        <w:t>.</w:t>
      </w:r>
    </w:p>
    <w:p w14:paraId="1BEFE568" w14:textId="77777777" w:rsidR="00B72A11" w:rsidRPr="00CC1C96" w:rsidRDefault="00B72A11" w:rsidP="00844BCD">
      <w:pPr>
        <w:pStyle w:val="Heading2"/>
        <w:numPr>
          <w:ilvl w:val="1"/>
          <w:numId w:val="8"/>
        </w:numPr>
        <w:spacing w:line="360" w:lineRule="auto"/>
        <w:jc w:val="both"/>
        <w:rPr>
          <w:rFonts w:ascii="Times New Roman" w:hAnsi="Times New Roman"/>
          <w:sz w:val="24"/>
          <w:szCs w:val="24"/>
        </w:rPr>
      </w:pPr>
      <w:bookmarkStart w:id="48" w:name="_Toc30414075"/>
      <w:bookmarkStart w:id="49" w:name="_Toc30414139"/>
      <w:bookmarkStart w:id="50" w:name="_Toc45276872"/>
      <w:r w:rsidRPr="00CC1C96">
        <w:rPr>
          <w:rFonts w:ascii="Times New Roman" w:hAnsi="Times New Roman"/>
          <w:sz w:val="24"/>
          <w:szCs w:val="24"/>
        </w:rPr>
        <w:t xml:space="preserve">Algoritme </w:t>
      </w:r>
      <w:r w:rsidRPr="00D2468C">
        <w:rPr>
          <w:rFonts w:ascii="Times New Roman" w:hAnsi="Times New Roman"/>
          <w:i/>
          <w:sz w:val="24"/>
          <w:szCs w:val="24"/>
        </w:rPr>
        <w:t xml:space="preserve">Backtracking </w:t>
      </w:r>
      <w:r w:rsidRPr="00D2468C">
        <w:rPr>
          <w:rFonts w:ascii="Times New Roman" w:hAnsi="Times New Roman"/>
          <w:i/>
          <w:iCs/>
          <w:sz w:val="24"/>
          <w:szCs w:val="24"/>
        </w:rPr>
        <w:t>Constraint Satisfaction Problem</w:t>
      </w:r>
      <w:r w:rsidRPr="00CC1C96">
        <w:rPr>
          <w:rFonts w:ascii="Times New Roman" w:hAnsi="Times New Roman"/>
          <w:iCs/>
          <w:sz w:val="24"/>
          <w:szCs w:val="24"/>
        </w:rPr>
        <w:t xml:space="preserve"> (</w:t>
      </w:r>
      <w:r w:rsidRPr="00CC1C96">
        <w:rPr>
          <w:rFonts w:ascii="Times New Roman" w:hAnsi="Times New Roman"/>
          <w:sz w:val="24"/>
          <w:szCs w:val="24"/>
        </w:rPr>
        <w:t>CSP)</w:t>
      </w:r>
      <w:bookmarkEnd w:id="48"/>
      <w:bookmarkEnd w:id="49"/>
      <w:bookmarkEnd w:id="50"/>
    </w:p>
    <w:p w14:paraId="5D408425" w14:textId="4562504D" w:rsidR="00B72A11" w:rsidRPr="00A43179" w:rsidRDefault="00B72A11" w:rsidP="00B72A11">
      <w:pPr>
        <w:spacing w:line="360" w:lineRule="auto"/>
        <w:jc w:val="both"/>
        <w:rPr>
          <w:rFonts w:ascii="Times New Roman" w:hAnsi="Times New Roman"/>
          <w:sz w:val="24"/>
          <w:szCs w:val="24"/>
          <w:lang w:val="en-AU"/>
        </w:rPr>
      </w:pPr>
      <w:r w:rsidRPr="00A43179">
        <w:rPr>
          <w:rFonts w:ascii="Times New Roman" w:hAnsi="Times New Roman"/>
          <w:sz w:val="24"/>
          <w:szCs w:val="24"/>
          <w:lang w:val="en-AU"/>
        </w:rPr>
        <w:t xml:space="preserve">Algoritme </w:t>
      </w:r>
      <w:r w:rsidRPr="00A43179">
        <w:rPr>
          <w:rFonts w:ascii="Times New Roman" w:hAnsi="Times New Roman"/>
          <w:i/>
          <w:sz w:val="24"/>
          <w:szCs w:val="24"/>
          <w:lang w:val="en-AU"/>
        </w:rPr>
        <w:t>backtracking</w:t>
      </w:r>
      <w:r w:rsidRPr="00A43179">
        <w:rPr>
          <w:rFonts w:ascii="Times New Roman" w:hAnsi="Times New Roman"/>
          <w:sz w:val="24"/>
          <w:szCs w:val="24"/>
          <w:lang w:val="en-AU"/>
        </w:rPr>
        <w:t xml:space="preserve"> melakukan pencarian solusi persoalan secara sistematis pada semua kemungkinan solusi yang ada pada setiap node dengan berbasis pada </w:t>
      </w:r>
      <w:r w:rsidRPr="00A43179">
        <w:rPr>
          <w:rFonts w:ascii="Times New Roman" w:hAnsi="Times New Roman"/>
          <w:i/>
          <w:sz w:val="24"/>
          <w:szCs w:val="24"/>
          <w:lang w:val="en-AU"/>
        </w:rPr>
        <w:t>Depth First Search</w:t>
      </w:r>
      <w:r w:rsidRPr="00A43179">
        <w:rPr>
          <w:rFonts w:ascii="Times New Roman" w:hAnsi="Times New Roman"/>
          <w:sz w:val="24"/>
          <w:szCs w:val="24"/>
          <w:lang w:val="en-AU"/>
        </w:rPr>
        <w:t xml:space="preserve"> (DFS</w:t>
      </w:r>
      <w:r w:rsidR="002E3584" w:rsidRPr="00A43179">
        <w:rPr>
          <w:rFonts w:ascii="Times New Roman" w:hAnsi="Times New Roman"/>
          <w:sz w:val="24"/>
          <w:szCs w:val="24"/>
          <w:lang w:val="en-AU"/>
        </w:rPr>
        <w:t>) rekursif</w:t>
      </w:r>
      <w:r w:rsidRPr="00A43179">
        <w:rPr>
          <w:rFonts w:ascii="Times New Roman" w:hAnsi="Times New Roman"/>
          <w:sz w:val="24"/>
          <w:szCs w:val="24"/>
          <w:lang w:val="en-AU"/>
        </w:rPr>
        <w:t xml:space="preserve">. DFS merupakan suatu metode pencarian yang dilakukan pada satu node dalam setiap level dari yang paling kiri. Jika solusi belum juga ditemukan, maka pencarian dilanjutkan pada node sebelah kanan. Demikian seterusnya sampai ditemukan solusi atau jika menemukan jalan buntu </w:t>
      </w:r>
      <w:proofErr w:type="gramStart"/>
      <w:r w:rsidRPr="00A43179">
        <w:rPr>
          <w:rFonts w:ascii="Times New Roman" w:hAnsi="Times New Roman"/>
          <w:sz w:val="24"/>
          <w:szCs w:val="24"/>
          <w:lang w:val="en-AU"/>
        </w:rPr>
        <w:t>akan</w:t>
      </w:r>
      <w:proofErr w:type="gramEnd"/>
      <w:r w:rsidRPr="00A43179">
        <w:rPr>
          <w:rFonts w:ascii="Times New Roman" w:hAnsi="Times New Roman"/>
          <w:sz w:val="24"/>
          <w:szCs w:val="24"/>
          <w:lang w:val="en-AU"/>
        </w:rPr>
        <w:t xml:space="preserve"> </w:t>
      </w:r>
      <w:r w:rsidRPr="00A43179">
        <w:rPr>
          <w:rFonts w:ascii="Times New Roman" w:hAnsi="Times New Roman"/>
          <w:i/>
          <w:sz w:val="24"/>
          <w:szCs w:val="24"/>
          <w:lang w:val="en-AU"/>
        </w:rPr>
        <w:t>backtrack</w:t>
      </w:r>
      <w:r w:rsidRPr="00A43179">
        <w:rPr>
          <w:rFonts w:ascii="Times New Roman" w:hAnsi="Times New Roman"/>
          <w:sz w:val="24"/>
          <w:szCs w:val="24"/>
          <w:lang w:val="en-AU"/>
        </w:rPr>
        <w:t xml:space="preserve"> ke posisi sebelumnya. Jika solusi telah ditemukan maka pencarian </w:t>
      </w:r>
      <w:proofErr w:type="gramStart"/>
      <w:r w:rsidRPr="00A43179">
        <w:rPr>
          <w:rFonts w:ascii="Times New Roman" w:hAnsi="Times New Roman"/>
          <w:sz w:val="24"/>
          <w:szCs w:val="24"/>
          <w:lang w:val="en-AU"/>
        </w:rPr>
        <w:t>akan</w:t>
      </w:r>
      <w:proofErr w:type="gramEnd"/>
      <w:r w:rsidRPr="00A43179">
        <w:rPr>
          <w:rFonts w:ascii="Times New Roman" w:hAnsi="Times New Roman"/>
          <w:sz w:val="24"/>
          <w:szCs w:val="24"/>
          <w:lang w:val="en-AU"/>
        </w:rPr>
        <w:t xml:space="preserve"> berhenti meskipun ada node yang belum ditelusuri.</w:t>
      </w:r>
    </w:p>
    <w:p w14:paraId="0F1A7695" w14:textId="77777777" w:rsidR="00B72A11" w:rsidRDefault="00B72A11" w:rsidP="00B72A11">
      <w:pPr>
        <w:spacing w:line="360" w:lineRule="auto"/>
        <w:jc w:val="both"/>
        <w:rPr>
          <w:rFonts w:ascii="Times New Roman" w:hAnsi="Times New Roman"/>
          <w:sz w:val="24"/>
          <w:szCs w:val="24"/>
        </w:rPr>
      </w:pPr>
      <w:r w:rsidRPr="00A43179">
        <w:rPr>
          <w:rFonts w:ascii="Times New Roman" w:hAnsi="Times New Roman"/>
          <w:sz w:val="24"/>
          <w:szCs w:val="24"/>
        </w:rPr>
        <w:t>Skema umum untuk la</w:t>
      </w:r>
      <w:r w:rsidR="00884EB9">
        <w:rPr>
          <w:rFonts w:ascii="Times New Roman" w:hAnsi="Times New Roman"/>
          <w:sz w:val="24"/>
          <w:szCs w:val="24"/>
        </w:rPr>
        <w:t>ngkah-langkah pencarian sesuai A</w:t>
      </w:r>
      <w:r w:rsidRPr="00A43179">
        <w:rPr>
          <w:rFonts w:ascii="Times New Roman" w:hAnsi="Times New Roman"/>
          <w:sz w:val="24"/>
          <w:szCs w:val="24"/>
        </w:rPr>
        <w:t xml:space="preserve">lgoritma </w:t>
      </w:r>
      <w:r w:rsidRPr="00A43179">
        <w:rPr>
          <w:rFonts w:ascii="Times New Roman" w:hAnsi="Times New Roman"/>
          <w:i/>
          <w:sz w:val="24"/>
          <w:szCs w:val="24"/>
        </w:rPr>
        <w:t xml:space="preserve">Backtracking </w:t>
      </w:r>
      <w:r w:rsidR="00F57DF9">
        <w:rPr>
          <w:rFonts w:ascii="Times New Roman" w:hAnsi="Times New Roman"/>
          <w:sz w:val="24"/>
          <w:szCs w:val="24"/>
        </w:rPr>
        <w:t>dapat dilihat pada Gambar 1</w:t>
      </w:r>
      <w:r w:rsidRPr="00A43179">
        <w:rPr>
          <w:rFonts w:ascii="Times New Roman" w:hAnsi="Times New Roman"/>
          <w:sz w:val="24"/>
          <w:szCs w:val="24"/>
        </w:rPr>
        <w:t>.</w:t>
      </w:r>
    </w:p>
    <w:p w14:paraId="003BD765" w14:textId="77777777" w:rsidR="005F353D" w:rsidRDefault="00B72A11" w:rsidP="005F353D">
      <w:pPr>
        <w:keepNext/>
        <w:spacing w:line="360" w:lineRule="auto"/>
        <w:jc w:val="center"/>
      </w:pPr>
      <w:r w:rsidRPr="00A43179">
        <w:rPr>
          <w:rFonts w:ascii="Times New Roman" w:hAnsi="Times New Roman"/>
          <w:noProof/>
          <w:sz w:val="24"/>
          <w:szCs w:val="24"/>
        </w:rPr>
        <w:drawing>
          <wp:inline distT="0" distB="0" distL="0" distR="0" wp14:anchorId="4F91950D" wp14:editId="1F0FE5FF">
            <wp:extent cx="3096260" cy="404685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6260" cy="4046855"/>
                    </a:xfrm>
                    <a:prstGeom prst="rect">
                      <a:avLst/>
                    </a:prstGeom>
                    <a:noFill/>
                    <a:ln>
                      <a:noFill/>
                    </a:ln>
                  </pic:spPr>
                </pic:pic>
              </a:graphicData>
            </a:graphic>
          </wp:inline>
        </w:drawing>
      </w:r>
    </w:p>
    <w:p w14:paraId="0543DE44" w14:textId="4C823E52" w:rsidR="00B72A11" w:rsidRPr="005F353D" w:rsidRDefault="005F353D" w:rsidP="005F353D">
      <w:pPr>
        <w:pStyle w:val="Caption"/>
        <w:jc w:val="center"/>
        <w:rPr>
          <w:rFonts w:ascii="Times New Roman" w:hAnsi="Times New Roman"/>
          <w:sz w:val="24"/>
          <w:szCs w:val="24"/>
          <w:lang w:val="en-AU"/>
        </w:rPr>
      </w:pPr>
      <w:bookmarkStart w:id="51" w:name="_Toc45276928"/>
      <w:r w:rsidRPr="005F353D">
        <w:rPr>
          <w:rFonts w:ascii="Times New Roman" w:hAnsi="Times New Roman"/>
          <w:sz w:val="24"/>
          <w:szCs w:val="24"/>
        </w:rPr>
        <w:t xml:space="preserve">Gambar </w:t>
      </w:r>
      <w:r w:rsidRPr="005F353D">
        <w:rPr>
          <w:rFonts w:ascii="Times New Roman" w:hAnsi="Times New Roman"/>
          <w:sz w:val="24"/>
          <w:szCs w:val="24"/>
        </w:rPr>
        <w:fldChar w:fldCharType="begin"/>
      </w:r>
      <w:r w:rsidRPr="005F353D">
        <w:rPr>
          <w:rFonts w:ascii="Times New Roman" w:hAnsi="Times New Roman"/>
          <w:sz w:val="24"/>
          <w:szCs w:val="24"/>
        </w:rPr>
        <w:instrText xml:space="preserve"> SEQ Gambar \* ARABIC </w:instrText>
      </w:r>
      <w:r w:rsidRPr="005F353D">
        <w:rPr>
          <w:rFonts w:ascii="Times New Roman" w:hAnsi="Times New Roman"/>
          <w:sz w:val="24"/>
          <w:szCs w:val="24"/>
        </w:rPr>
        <w:fldChar w:fldCharType="separate"/>
      </w:r>
      <w:r w:rsidR="006A7004">
        <w:rPr>
          <w:rFonts w:ascii="Times New Roman" w:hAnsi="Times New Roman"/>
          <w:noProof/>
          <w:sz w:val="24"/>
          <w:szCs w:val="24"/>
        </w:rPr>
        <w:t>1</w:t>
      </w:r>
      <w:r w:rsidRPr="005F353D">
        <w:rPr>
          <w:rFonts w:ascii="Times New Roman" w:hAnsi="Times New Roman"/>
          <w:sz w:val="24"/>
          <w:szCs w:val="24"/>
        </w:rPr>
        <w:fldChar w:fldCharType="end"/>
      </w:r>
      <w:r w:rsidRPr="005F353D">
        <w:rPr>
          <w:rFonts w:ascii="Times New Roman" w:hAnsi="Times New Roman"/>
          <w:sz w:val="24"/>
          <w:szCs w:val="24"/>
        </w:rPr>
        <w:t>. Alur Program Algoritma Backtracking CSP</w:t>
      </w:r>
      <w:bookmarkEnd w:id="51"/>
    </w:p>
    <w:p w14:paraId="3757B94A" w14:textId="77777777" w:rsidR="00B72A11" w:rsidRPr="00A43179" w:rsidRDefault="00B72A11" w:rsidP="00874F43">
      <w:pPr>
        <w:spacing w:line="360" w:lineRule="auto"/>
        <w:jc w:val="center"/>
        <w:rPr>
          <w:rFonts w:ascii="Times New Roman" w:hAnsi="Times New Roman"/>
          <w:sz w:val="24"/>
          <w:szCs w:val="24"/>
        </w:rPr>
      </w:pPr>
    </w:p>
    <w:p w14:paraId="3B6C1BC2" w14:textId="77777777" w:rsidR="00B72A11" w:rsidRPr="00B57523" w:rsidRDefault="00B72A11" w:rsidP="00844BCD">
      <w:pPr>
        <w:pStyle w:val="Heading2"/>
        <w:numPr>
          <w:ilvl w:val="1"/>
          <w:numId w:val="8"/>
        </w:numPr>
        <w:spacing w:line="360" w:lineRule="auto"/>
        <w:jc w:val="both"/>
        <w:rPr>
          <w:rFonts w:ascii="Times New Roman" w:hAnsi="Times New Roman"/>
          <w:sz w:val="24"/>
          <w:szCs w:val="24"/>
        </w:rPr>
      </w:pPr>
      <w:bookmarkStart w:id="52" w:name="_Toc30414076"/>
      <w:bookmarkStart w:id="53" w:name="_Toc30414140"/>
      <w:bookmarkStart w:id="54" w:name="_Toc45276873"/>
      <w:r w:rsidRPr="00B57523">
        <w:rPr>
          <w:rFonts w:ascii="Times New Roman" w:hAnsi="Times New Roman"/>
          <w:sz w:val="24"/>
          <w:szCs w:val="24"/>
        </w:rPr>
        <w:t>Lintasan Terpendek</w:t>
      </w:r>
      <w:bookmarkEnd w:id="52"/>
      <w:bookmarkEnd w:id="53"/>
      <w:bookmarkEnd w:id="54"/>
    </w:p>
    <w:p w14:paraId="3D71AD14" w14:textId="1CE74692" w:rsidR="00B72A11" w:rsidRPr="00A43179" w:rsidRDefault="00B72A11" w:rsidP="00B72A11">
      <w:pPr>
        <w:spacing w:line="360" w:lineRule="auto"/>
        <w:jc w:val="both"/>
        <w:rPr>
          <w:rFonts w:ascii="Times New Roman" w:hAnsi="Times New Roman"/>
          <w:sz w:val="24"/>
          <w:szCs w:val="24"/>
        </w:rPr>
      </w:pPr>
      <w:r w:rsidRPr="00A43179">
        <w:rPr>
          <w:rFonts w:ascii="Times New Roman" w:hAnsi="Times New Roman"/>
          <w:sz w:val="24"/>
          <w:szCs w:val="24"/>
        </w:rPr>
        <w:t>Lintasan atau jalur terpendek adalah jalur minimum yang diperlukan untuk mencapai suatu lokasi ke lokasi lainnya (Yusaputra, 2013). Sedangkan menurut (Hayati &amp; Yohanes, 2014) lintasan terpendek adalah lintasan atau jalur yang dilalui dari satu titik atau node ke titik lainnya dengan bobot yang paling kecil. Tujuan dari pencarian lintasan atau jalur te</w:t>
      </w:r>
      <w:r w:rsidR="006723AD">
        <w:rPr>
          <w:rFonts w:ascii="Times New Roman" w:hAnsi="Times New Roman"/>
          <w:sz w:val="24"/>
          <w:szCs w:val="24"/>
        </w:rPr>
        <w:t>rpendek adalah untuk memperoleh</w:t>
      </w:r>
      <w:r w:rsidRPr="00A43179">
        <w:rPr>
          <w:rFonts w:ascii="Times New Roman" w:hAnsi="Times New Roman"/>
          <w:sz w:val="24"/>
          <w:szCs w:val="24"/>
        </w:rPr>
        <w:t xml:space="preserve"> biaya atau jarak yang paling </w:t>
      </w:r>
      <w:r w:rsidR="00651DF0">
        <w:rPr>
          <w:rFonts w:ascii="Times New Roman" w:hAnsi="Times New Roman"/>
          <w:sz w:val="24"/>
          <w:szCs w:val="24"/>
        </w:rPr>
        <w:t>dekat</w:t>
      </w:r>
      <w:r w:rsidRPr="00A43179">
        <w:rPr>
          <w:rFonts w:ascii="Times New Roman" w:hAnsi="Times New Roman"/>
          <w:sz w:val="24"/>
          <w:szCs w:val="24"/>
        </w:rPr>
        <w:t xml:space="preserve"> dalam sebuah perjalanan dari lokasi awal ke lokasi tujuan (Hayati &amp; Yohanes, 2014). Dalam pencarian lintasan atau jalur terpendek</w:t>
      </w:r>
      <w:r w:rsidR="00884EB9">
        <w:rPr>
          <w:rFonts w:ascii="Times New Roman" w:hAnsi="Times New Roman"/>
          <w:sz w:val="24"/>
          <w:szCs w:val="24"/>
        </w:rPr>
        <w:t>, terdapat metode atau algoritme</w:t>
      </w:r>
      <w:r w:rsidRPr="00A43179">
        <w:rPr>
          <w:rFonts w:ascii="Times New Roman" w:hAnsi="Times New Roman"/>
          <w:sz w:val="24"/>
          <w:szCs w:val="24"/>
        </w:rPr>
        <w:t xml:space="preserve"> yang dapat digunakan. Algoritme pencarian jalur atau rute bertujuan untuk memilih rute paling </w:t>
      </w:r>
      <w:r w:rsidR="00651DF0">
        <w:rPr>
          <w:rFonts w:ascii="Times New Roman" w:hAnsi="Times New Roman"/>
          <w:sz w:val="24"/>
          <w:szCs w:val="24"/>
        </w:rPr>
        <w:t>dekat</w:t>
      </w:r>
      <w:r w:rsidRPr="00A43179">
        <w:rPr>
          <w:rFonts w:ascii="Times New Roman" w:hAnsi="Times New Roman"/>
          <w:sz w:val="24"/>
          <w:szCs w:val="24"/>
        </w:rPr>
        <w:t xml:space="preserve"> dari awal ke tempat yang dituju. Algoritme yang digunakan penulis dalam penyelesain pencarian jalur atau lintasan terpendek pada pengerjaan tugas akhir ini yaitu </w:t>
      </w:r>
      <w:r w:rsidRPr="00A43179">
        <w:rPr>
          <w:rFonts w:ascii="Times New Roman" w:hAnsi="Times New Roman"/>
          <w:i/>
          <w:sz w:val="24"/>
          <w:szCs w:val="24"/>
        </w:rPr>
        <w:t>Steepest Ascent Hill Climbing</w:t>
      </w:r>
      <w:r w:rsidRPr="00A43179">
        <w:rPr>
          <w:rFonts w:ascii="Times New Roman" w:hAnsi="Times New Roman"/>
          <w:sz w:val="24"/>
          <w:szCs w:val="24"/>
        </w:rPr>
        <w:t>.</w:t>
      </w:r>
    </w:p>
    <w:p w14:paraId="4D09BCAB" w14:textId="77777777" w:rsidR="00B72A11" w:rsidRDefault="00B72A11" w:rsidP="00B72A11">
      <w:pPr>
        <w:spacing w:line="360" w:lineRule="auto"/>
      </w:pPr>
    </w:p>
    <w:p w14:paraId="0997D540" w14:textId="77777777" w:rsidR="00B72A11" w:rsidRPr="00A43179" w:rsidRDefault="00B72A11" w:rsidP="00844BCD">
      <w:pPr>
        <w:pStyle w:val="Heading2"/>
        <w:numPr>
          <w:ilvl w:val="1"/>
          <w:numId w:val="8"/>
        </w:numPr>
        <w:spacing w:line="360" w:lineRule="auto"/>
        <w:jc w:val="both"/>
        <w:rPr>
          <w:rFonts w:ascii="Times New Roman" w:hAnsi="Times New Roman"/>
          <w:sz w:val="24"/>
          <w:szCs w:val="24"/>
        </w:rPr>
      </w:pPr>
      <w:bookmarkStart w:id="55" w:name="_Toc30414077"/>
      <w:bookmarkStart w:id="56" w:name="_Toc30414141"/>
      <w:bookmarkStart w:id="57" w:name="_Toc45276874"/>
      <w:r w:rsidRPr="00A43179">
        <w:rPr>
          <w:rFonts w:ascii="Times New Roman" w:hAnsi="Times New Roman"/>
          <w:sz w:val="24"/>
          <w:szCs w:val="24"/>
        </w:rPr>
        <w:t xml:space="preserve">Algoritme </w:t>
      </w:r>
      <w:r w:rsidRPr="00884EB9">
        <w:rPr>
          <w:rFonts w:ascii="Times New Roman" w:hAnsi="Times New Roman"/>
          <w:i/>
          <w:sz w:val="24"/>
          <w:szCs w:val="24"/>
        </w:rPr>
        <w:t>Steepest Ascent Hill Climbing</w:t>
      </w:r>
      <w:bookmarkEnd w:id="55"/>
      <w:bookmarkEnd w:id="56"/>
      <w:bookmarkEnd w:id="57"/>
    </w:p>
    <w:p w14:paraId="20DCA5A9" w14:textId="0538A0FE" w:rsidR="00B72A11" w:rsidRPr="00A43179" w:rsidRDefault="00ED7F72" w:rsidP="00B72A11">
      <w:pPr>
        <w:spacing w:line="360" w:lineRule="auto"/>
        <w:jc w:val="both"/>
        <w:rPr>
          <w:rFonts w:ascii="Times New Roman" w:hAnsi="Times New Roman"/>
          <w:sz w:val="24"/>
          <w:szCs w:val="24"/>
        </w:rPr>
      </w:pPr>
      <w:r>
        <w:rPr>
          <w:rFonts w:ascii="Times New Roman" w:hAnsi="Times New Roman"/>
          <w:i/>
          <w:sz w:val="24"/>
          <w:szCs w:val="24"/>
        </w:rPr>
        <w:t>Steepest Ascent Hill C</w:t>
      </w:r>
      <w:r w:rsidR="00B72A11" w:rsidRPr="00ED7F72">
        <w:rPr>
          <w:rFonts w:ascii="Times New Roman" w:hAnsi="Times New Roman"/>
          <w:i/>
          <w:sz w:val="24"/>
          <w:szCs w:val="24"/>
        </w:rPr>
        <w:t>limbing</w:t>
      </w:r>
      <w:r w:rsidR="00B72A11" w:rsidRPr="00A43179">
        <w:rPr>
          <w:rFonts w:ascii="Times New Roman" w:hAnsi="Times New Roman"/>
          <w:sz w:val="24"/>
          <w:szCs w:val="24"/>
        </w:rPr>
        <w:t xml:space="preserve"> merupakan metode algoritme yang banyak digunakan untuk permasalahan optimasi. Salah satu penerapannya adalah untuk mencari rute yang terpendek dengan </w:t>
      </w:r>
      <w:proofErr w:type="gramStart"/>
      <w:r w:rsidR="00B72A11" w:rsidRPr="00A43179">
        <w:rPr>
          <w:rFonts w:ascii="Times New Roman" w:hAnsi="Times New Roman"/>
          <w:sz w:val="24"/>
          <w:szCs w:val="24"/>
        </w:rPr>
        <w:t>cara</w:t>
      </w:r>
      <w:proofErr w:type="gramEnd"/>
      <w:r w:rsidR="00B72A11" w:rsidRPr="00A43179">
        <w:rPr>
          <w:rFonts w:ascii="Times New Roman" w:hAnsi="Times New Roman"/>
          <w:sz w:val="24"/>
          <w:szCs w:val="24"/>
        </w:rPr>
        <w:t xml:space="preserve"> memaksimumkan atau meminimumkan nilai dari fungsi optimasi yang ada. Secara harafiah </w:t>
      </w:r>
      <w:r w:rsidR="007A46CB">
        <w:rPr>
          <w:rFonts w:ascii="Times New Roman" w:hAnsi="Times New Roman"/>
          <w:i/>
          <w:sz w:val="24"/>
          <w:szCs w:val="24"/>
        </w:rPr>
        <w:t>s</w:t>
      </w:r>
      <w:r w:rsidR="00B72A11" w:rsidRPr="00725392">
        <w:rPr>
          <w:rFonts w:ascii="Times New Roman" w:hAnsi="Times New Roman"/>
          <w:i/>
          <w:sz w:val="24"/>
          <w:szCs w:val="24"/>
        </w:rPr>
        <w:t>teepest</w:t>
      </w:r>
      <w:r w:rsidR="00B72A11" w:rsidRPr="00A43179">
        <w:rPr>
          <w:rFonts w:ascii="Times New Roman" w:hAnsi="Times New Roman"/>
          <w:sz w:val="24"/>
          <w:szCs w:val="24"/>
        </w:rPr>
        <w:t xml:space="preserve"> be</w:t>
      </w:r>
      <w:r w:rsidR="00725392">
        <w:rPr>
          <w:rFonts w:ascii="Times New Roman" w:hAnsi="Times New Roman"/>
          <w:sz w:val="24"/>
          <w:szCs w:val="24"/>
        </w:rPr>
        <w:t xml:space="preserve">rarti paling tinggi, sedangkan </w:t>
      </w:r>
      <w:r w:rsidR="007A46CB">
        <w:rPr>
          <w:rFonts w:ascii="Times New Roman" w:hAnsi="Times New Roman"/>
          <w:i/>
          <w:sz w:val="24"/>
          <w:szCs w:val="24"/>
        </w:rPr>
        <w:t>a</w:t>
      </w:r>
      <w:r w:rsidR="00B72A11" w:rsidRPr="00725392">
        <w:rPr>
          <w:rFonts w:ascii="Times New Roman" w:hAnsi="Times New Roman"/>
          <w:i/>
          <w:sz w:val="24"/>
          <w:szCs w:val="24"/>
        </w:rPr>
        <w:t>scent</w:t>
      </w:r>
      <w:r w:rsidR="00B72A11" w:rsidRPr="00A43179">
        <w:rPr>
          <w:rFonts w:ascii="Times New Roman" w:hAnsi="Times New Roman"/>
          <w:sz w:val="24"/>
          <w:szCs w:val="24"/>
        </w:rPr>
        <w:t xml:space="preserve"> berarti kenaikan. Dengan demikian </w:t>
      </w:r>
      <w:r w:rsidR="00725392">
        <w:rPr>
          <w:rFonts w:ascii="Times New Roman" w:hAnsi="Times New Roman"/>
          <w:i/>
          <w:sz w:val="24"/>
          <w:szCs w:val="24"/>
        </w:rPr>
        <w:t>Steepest A</w:t>
      </w:r>
      <w:r w:rsidR="00B72A11" w:rsidRPr="00725392">
        <w:rPr>
          <w:rFonts w:ascii="Times New Roman" w:hAnsi="Times New Roman"/>
          <w:i/>
          <w:sz w:val="24"/>
          <w:szCs w:val="24"/>
        </w:rPr>
        <w:t>scent</w:t>
      </w:r>
      <w:r w:rsidR="00B72A11" w:rsidRPr="00A43179">
        <w:rPr>
          <w:rFonts w:ascii="Times New Roman" w:hAnsi="Times New Roman"/>
          <w:sz w:val="24"/>
          <w:szCs w:val="24"/>
        </w:rPr>
        <w:t xml:space="preserve"> berarti kenaikan paling tinggi.</w:t>
      </w:r>
    </w:p>
    <w:p w14:paraId="4BCBFAB8" w14:textId="77777777" w:rsidR="00B72A11" w:rsidRPr="00A43179" w:rsidRDefault="00B72A11" w:rsidP="00B72A11">
      <w:pPr>
        <w:spacing w:line="360" w:lineRule="auto"/>
        <w:jc w:val="both"/>
        <w:rPr>
          <w:rFonts w:ascii="Times New Roman" w:hAnsi="Times New Roman"/>
          <w:sz w:val="24"/>
          <w:szCs w:val="24"/>
        </w:rPr>
      </w:pPr>
    </w:p>
    <w:p w14:paraId="6B5E32C4" w14:textId="10B861F4" w:rsidR="00B72A11" w:rsidRPr="00A43179" w:rsidRDefault="00B72A11" w:rsidP="00B72A11">
      <w:pPr>
        <w:spacing w:line="360" w:lineRule="auto"/>
        <w:jc w:val="both"/>
        <w:rPr>
          <w:rFonts w:ascii="Times New Roman" w:hAnsi="Times New Roman"/>
          <w:sz w:val="24"/>
          <w:szCs w:val="24"/>
        </w:rPr>
      </w:pPr>
      <w:r w:rsidRPr="00A43179">
        <w:rPr>
          <w:rFonts w:ascii="Times New Roman" w:hAnsi="Times New Roman"/>
          <w:sz w:val="24"/>
          <w:szCs w:val="24"/>
        </w:rPr>
        <w:t xml:space="preserve">Algoritme </w:t>
      </w:r>
      <w:r w:rsidR="00725392">
        <w:rPr>
          <w:rFonts w:ascii="Times New Roman" w:hAnsi="Times New Roman"/>
          <w:i/>
          <w:sz w:val="24"/>
          <w:szCs w:val="24"/>
        </w:rPr>
        <w:t xml:space="preserve">Steepest Ascent Hill </w:t>
      </w:r>
      <w:r w:rsidR="005F353D">
        <w:rPr>
          <w:rFonts w:ascii="Times New Roman" w:hAnsi="Times New Roman"/>
          <w:i/>
          <w:sz w:val="24"/>
          <w:szCs w:val="24"/>
        </w:rPr>
        <w:t>C</w:t>
      </w:r>
      <w:r w:rsidR="005F353D" w:rsidRPr="00725392">
        <w:rPr>
          <w:rFonts w:ascii="Times New Roman" w:hAnsi="Times New Roman"/>
          <w:i/>
          <w:sz w:val="24"/>
          <w:szCs w:val="24"/>
        </w:rPr>
        <w:t>limbing</w:t>
      </w:r>
      <w:r w:rsidR="005F353D" w:rsidRPr="00A43179">
        <w:rPr>
          <w:rFonts w:ascii="Times New Roman" w:hAnsi="Times New Roman"/>
          <w:sz w:val="24"/>
          <w:szCs w:val="24"/>
        </w:rPr>
        <w:t>:</w:t>
      </w:r>
    </w:p>
    <w:p w14:paraId="17CE85D0" w14:textId="77777777" w:rsidR="00B72A11" w:rsidRPr="00A43179" w:rsidRDefault="00B72A11" w:rsidP="00B72A11">
      <w:pPr>
        <w:spacing w:line="360" w:lineRule="auto"/>
        <w:jc w:val="both"/>
        <w:rPr>
          <w:rFonts w:ascii="Times New Roman" w:hAnsi="Times New Roman"/>
          <w:sz w:val="24"/>
          <w:szCs w:val="24"/>
        </w:rPr>
      </w:pPr>
      <w:r w:rsidRPr="00A43179">
        <w:rPr>
          <w:rFonts w:ascii="Times New Roman" w:hAnsi="Times New Roman"/>
          <w:sz w:val="24"/>
          <w:szCs w:val="24"/>
        </w:rPr>
        <w:t>1. Evaluasi keadaan awal (</w:t>
      </w:r>
      <w:r w:rsidRPr="00A43179">
        <w:rPr>
          <w:rFonts w:ascii="Times New Roman" w:hAnsi="Times New Roman"/>
          <w:i/>
          <w:sz w:val="24"/>
          <w:szCs w:val="24"/>
        </w:rPr>
        <w:t>Initial State</w:t>
      </w:r>
      <w:r w:rsidRPr="00A43179">
        <w:rPr>
          <w:rFonts w:ascii="Times New Roman" w:hAnsi="Times New Roman"/>
          <w:sz w:val="24"/>
          <w:szCs w:val="24"/>
        </w:rPr>
        <w:t xml:space="preserve">). Jika keadaan awal </w:t>
      </w:r>
      <w:proofErr w:type="gramStart"/>
      <w:r w:rsidRPr="00A43179">
        <w:rPr>
          <w:rFonts w:ascii="Times New Roman" w:hAnsi="Times New Roman"/>
          <w:sz w:val="24"/>
          <w:szCs w:val="24"/>
        </w:rPr>
        <w:t>sama</w:t>
      </w:r>
      <w:proofErr w:type="gramEnd"/>
      <w:r w:rsidRPr="00A43179">
        <w:rPr>
          <w:rFonts w:ascii="Times New Roman" w:hAnsi="Times New Roman"/>
          <w:sz w:val="24"/>
          <w:szCs w:val="24"/>
        </w:rPr>
        <w:t xml:space="preserve"> dengan tujuan (</w:t>
      </w:r>
      <w:r w:rsidRPr="00A43179">
        <w:rPr>
          <w:rFonts w:ascii="Times New Roman" w:hAnsi="Times New Roman"/>
          <w:i/>
          <w:sz w:val="24"/>
          <w:szCs w:val="24"/>
        </w:rPr>
        <w:t>Goal state</w:t>
      </w:r>
      <w:r w:rsidRPr="00A43179">
        <w:rPr>
          <w:rFonts w:ascii="Times New Roman" w:hAnsi="Times New Roman"/>
          <w:sz w:val="24"/>
          <w:szCs w:val="24"/>
        </w:rPr>
        <w:t xml:space="preserve">) maka kembali pada </w:t>
      </w:r>
      <w:r w:rsidRPr="00A43179">
        <w:rPr>
          <w:rFonts w:ascii="Times New Roman" w:hAnsi="Times New Roman"/>
          <w:i/>
          <w:sz w:val="24"/>
          <w:szCs w:val="24"/>
        </w:rPr>
        <w:t>initial state</w:t>
      </w:r>
      <w:r w:rsidRPr="00A43179">
        <w:rPr>
          <w:rFonts w:ascii="Times New Roman" w:hAnsi="Times New Roman"/>
          <w:sz w:val="24"/>
          <w:szCs w:val="24"/>
        </w:rPr>
        <w:t xml:space="preserve"> dan berhenti berproses. Jika tidak maka </w:t>
      </w:r>
      <w:r w:rsidRPr="00A43179">
        <w:rPr>
          <w:rFonts w:ascii="Times New Roman" w:hAnsi="Times New Roman"/>
          <w:i/>
          <w:sz w:val="24"/>
          <w:szCs w:val="24"/>
        </w:rPr>
        <w:t>initial state</w:t>
      </w:r>
      <w:r w:rsidRPr="00A43179">
        <w:rPr>
          <w:rFonts w:ascii="Times New Roman" w:hAnsi="Times New Roman"/>
          <w:sz w:val="24"/>
          <w:szCs w:val="24"/>
        </w:rPr>
        <w:t xml:space="preserve"> tersebut jadikan sebagai </w:t>
      </w:r>
      <w:r w:rsidRPr="00A43179">
        <w:rPr>
          <w:rFonts w:ascii="Times New Roman" w:hAnsi="Times New Roman"/>
          <w:i/>
          <w:sz w:val="24"/>
          <w:szCs w:val="24"/>
        </w:rPr>
        <w:t>current state.</w:t>
      </w:r>
      <w:r w:rsidRPr="00A43179">
        <w:rPr>
          <w:rFonts w:ascii="Times New Roman" w:hAnsi="Times New Roman"/>
          <w:sz w:val="24"/>
          <w:szCs w:val="24"/>
        </w:rPr>
        <w:t xml:space="preserve"> </w:t>
      </w:r>
    </w:p>
    <w:p w14:paraId="68F032BC" w14:textId="77777777" w:rsidR="00B72A11" w:rsidRPr="00A43179" w:rsidRDefault="00B72A11" w:rsidP="00B72A11">
      <w:pPr>
        <w:spacing w:line="360" w:lineRule="auto"/>
        <w:jc w:val="both"/>
        <w:rPr>
          <w:rFonts w:ascii="Times New Roman" w:hAnsi="Times New Roman"/>
          <w:sz w:val="24"/>
          <w:szCs w:val="24"/>
        </w:rPr>
      </w:pPr>
      <w:r w:rsidRPr="00A43179">
        <w:rPr>
          <w:rFonts w:ascii="Times New Roman" w:hAnsi="Times New Roman"/>
          <w:sz w:val="24"/>
          <w:szCs w:val="24"/>
        </w:rPr>
        <w:t xml:space="preserve">2. Mulai dengan </w:t>
      </w:r>
      <w:r w:rsidRPr="00A43179">
        <w:rPr>
          <w:rFonts w:ascii="Times New Roman" w:hAnsi="Times New Roman"/>
          <w:i/>
          <w:sz w:val="24"/>
          <w:szCs w:val="24"/>
        </w:rPr>
        <w:t>current state</w:t>
      </w:r>
      <w:r w:rsidRPr="00A43179">
        <w:rPr>
          <w:rFonts w:ascii="Times New Roman" w:hAnsi="Times New Roman"/>
          <w:sz w:val="24"/>
          <w:szCs w:val="24"/>
        </w:rPr>
        <w:t xml:space="preserve"> = </w:t>
      </w:r>
      <w:r w:rsidRPr="00A43179">
        <w:rPr>
          <w:rFonts w:ascii="Times New Roman" w:hAnsi="Times New Roman"/>
          <w:i/>
          <w:sz w:val="24"/>
          <w:szCs w:val="24"/>
        </w:rPr>
        <w:t>initial state</w:t>
      </w:r>
      <w:r w:rsidRPr="00A43179">
        <w:rPr>
          <w:rFonts w:ascii="Times New Roman" w:hAnsi="Times New Roman"/>
          <w:sz w:val="24"/>
          <w:szCs w:val="24"/>
        </w:rPr>
        <w:t xml:space="preserve">. </w:t>
      </w:r>
    </w:p>
    <w:p w14:paraId="61D73CA6" w14:textId="77777777" w:rsidR="00B72A11" w:rsidRDefault="00B72A11" w:rsidP="00B72A11">
      <w:pPr>
        <w:spacing w:line="360" w:lineRule="auto"/>
        <w:jc w:val="both"/>
        <w:rPr>
          <w:rFonts w:ascii="Times New Roman" w:hAnsi="Times New Roman"/>
          <w:sz w:val="24"/>
          <w:szCs w:val="24"/>
        </w:rPr>
      </w:pPr>
      <w:r w:rsidRPr="00A43179">
        <w:rPr>
          <w:rFonts w:ascii="Times New Roman" w:hAnsi="Times New Roman"/>
          <w:sz w:val="24"/>
          <w:szCs w:val="24"/>
        </w:rPr>
        <w:t>3. Dapatkan semua pewaris (</w:t>
      </w:r>
      <w:r w:rsidRPr="00A43179">
        <w:rPr>
          <w:rFonts w:ascii="Times New Roman" w:hAnsi="Times New Roman"/>
          <w:i/>
          <w:sz w:val="24"/>
          <w:szCs w:val="24"/>
        </w:rPr>
        <w:t>successor</w:t>
      </w:r>
      <w:r w:rsidRPr="00A43179">
        <w:rPr>
          <w:rFonts w:ascii="Times New Roman" w:hAnsi="Times New Roman"/>
          <w:sz w:val="24"/>
          <w:szCs w:val="24"/>
        </w:rPr>
        <w:t xml:space="preserve">) yang dapat dijadikan </w:t>
      </w:r>
      <w:r w:rsidRPr="00A43179">
        <w:rPr>
          <w:rFonts w:ascii="Times New Roman" w:hAnsi="Times New Roman"/>
          <w:i/>
          <w:sz w:val="24"/>
          <w:szCs w:val="24"/>
        </w:rPr>
        <w:t>next state</w:t>
      </w:r>
      <w:r w:rsidRPr="00A43179">
        <w:rPr>
          <w:rFonts w:ascii="Times New Roman" w:hAnsi="Times New Roman"/>
          <w:sz w:val="24"/>
          <w:szCs w:val="24"/>
        </w:rPr>
        <w:t xml:space="preserve"> pada </w:t>
      </w:r>
      <w:r w:rsidRPr="00A43179">
        <w:rPr>
          <w:rFonts w:ascii="Times New Roman" w:hAnsi="Times New Roman"/>
          <w:i/>
          <w:sz w:val="24"/>
          <w:szCs w:val="24"/>
        </w:rPr>
        <w:t>current state</w:t>
      </w:r>
      <w:r w:rsidRPr="00A43179">
        <w:rPr>
          <w:rFonts w:ascii="Times New Roman" w:hAnsi="Times New Roman"/>
          <w:sz w:val="24"/>
          <w:szCs w:val="24"/>
        </w:rPr>
        <w:t xml:space="preserve">nya dan evaluasi </w:t>
      </w:r>
      <w:r w:rsidRPr="00A43179">
        <w:rPr>
          <w:rFonts w:ascii="Times New Roman" w:hAnsi="Times New Roman"/>
          <w:i/>
          <w:sz w:val="24"/>
          <w:szCs w:val="24"/>
        </w:rPr>
        <w:t>successor</w:t>
      </w:r>
      <w:r w:rsidRPr="00A43179">
        <w:rPr>
          <w:rFonts w:ascii="Times New Roman" w:hAnsi="Times New Roman"/>
          <w:sz w:val="24"/>
          <w:szCs w:val="24"/>
        </w:rPr>
        <w:t xml:space="preserve"> tersebut dengan fungsi evaluasi dan beri nilai pada setiap </w:t>
      </w:r>
      <w:r w:rsidRPr="00A43179">
        <w:rPr>
          <w:rFonts w:ascii="Times New Roman" w:hAnsi="Times New Roman"/>
          <w:i/>
          <w:sz w:val="24"/>
          <w:szCs w:val="24"/>
        </w:rPr>
        <w:t>successor</w:t>
      </w:r>
      <w:r w:rsidRPr="00A43179">
        <w:rPr>
          <w:rFonts w:ascii="Times New Roman" w:hAnsi="Times New Roman"/>
          <w:sz w:val="24"/>
          <w:szCs w:val="24"/>
        </w:rPr>
        <w:t xml:space="preserve"> tersebut. Jika salah satu dari </w:t>
      </w:r>
      <w:r w:rsidRPr="00A43179">
        <w:rPr>
          <w:rFonts w:ascii="Times New Roman" w:hAnsi="Times New Roman"/>
          <w:i/>
          <w:sz w:val="24"/>
          <w:szCs w:val="24"/>
        </w:rPr>
        <w:t xml:space="preserve">successor </w:t>
      </w:r>
      <w:r w:rsidRPr="00A43179">
        <w:rPr>
          <w:rFonts w:ascii="Times New Roman" w:hAnsi="Times New Roman"/>
          <w:sz w:val="24"/>
          <w:szCs w:val="24"/>
        </w:rPr>
        <w:t xml:space="preserve">tersebut mempunyai nilai yang lebih baik dari </w:t>
      </w:r>
      <w:r w:rsidRPr="00725392">
        <w:rPr>
          <w:rFonts w:ascii="Times New Roman" w:hAnsi="Times New Roman"/>
          <w:i/>
          <w:sz w:val="24"/>
          <w:szCs w:val="24"/>
        </w:rPr>
        <w:t>current state</w:t>
      </w:r>
      <w:r w:rsidRPr="00A43179">
        <w:rPr>
          <w:rFonts w:ascii="Times New Roman" w:hAnsi="Times New Roman"/>
          <w:sz w:val="24"/>
          <w:szCs w:val="24"/>
        </w:rPr>
        <w:t xml:space="preserve"> maka jadikan </w:t>
      </w:r>
      <w:r w:rsidRPr="00A43179">
        <w:rPr>
          <w:rFonts w:ascii="Times New Roman" w:hAnsi="Times New Roman"/>
          <w:i/>
          <w:sz w:val="24"/>
          <w:szCs w:val="24"/>
        </w:rPr>
        <w:t>successor</w:t>
      </w:r>
      <w:r w:rsidRPr="00A43179">
        <w:rPr>
          <w:rFonts w:ascii="Times New Roman" w:hAnsi="Times New Roman"/>
          <w:sz w:val="24"/>
          <w:szCs w:val="24"/>
        </w:rPr>
        <w:t xml:space="preserve"> dengan nilai yang paling baik tersebut sebagai </w:t>
      </w:r>
      <w:r w:rsidRPr="00A43179">
        <w:rPr>
          <w:rFonts w:ascii="Times New Roman" w:hAnsi="Times New Roman"/>
          <w:i/>
          <w:sz w:val="24"/>
          <w:szCs w:val="24"/>
        </w:rPr>
        <w:t>new current state.</w:t>
      </w:r>
      <w:r w:rsidRPr="00A43179">
        <w:rPr>
          <w:rFonts w:ascii="Times New Roman" w:hAnsi="Times New Roman"/>
          <w:sz w:val="24"/>
          <w:szCs w:val="24"/>
        </w:rPr>
        <w:t xml:space="preserve"> Lakukan operasi ini terus menerus hingga tercapai </w:t>
      </w:r>
      <w:r w:rsidRPr="00A43179">
        <w:rPr>
          <w:rFonts w:ascii="Times New Roman" w:hAnsi="Times New Roman"/>
          <w:i/>
          <w:sz w:val="24"/>
          <w:szCs w:val="24"/>
        </w:rPr>
        <w:t>current state = goal state</w:t>
      </w:r>
      <w:r w:rsidRPr="00A43179">
        <w:rPr>
          <w:rFonts w:ascii="Times New Roman" w:hAnsi="Times New Roman"/>
          <w:sz w:val="24"/>
          <w:szCs w:val="24"/>
        </w:rPr>
        <w:t xml:space="preserve"> atau tidak ada perubahan pada </w:t>
      </w:r>
      <w:r w:rsidRPr="00A34BBF">
        <w:rPr>
          <w:rFonts w:ascii="Times New Roman" w:hAnsi="Times New Roman"/>
          <w:i/>
          <w:sz w:val="24"/>
          <w:szCs w:val="24"/>
        </w:rPr>
        <w:t>current state</w:t>
      </w:r>
      <w:r w:rsidR="00A34BBF">
        <w:rPr>
          <w:rFonts w:ascii="Times New Roman" w:hAnsi="Times New Roman"/>
          <w:sz w:val="24"/>
          <w:szCs w:val="24"/>
        </w:rPr>
        <w:t xml:space="preserve"> </w:t>
      </w:r>
      <w:r w:rsidRPr="00A43179">
        <w:rPr>
          <w:rFonts w:ascii="Times New Roman" w:hAnsi="Times New Roman"/>
          <w:sz w:val="24"/>
          <w:szCs w:val="24"/>
        </w:rPr>
        <w:t>nya.</w:t>
      </w:r>
    </w:p>
    <w:p w14:paraId="193E8ACB" w14:textId="77777777" w:rsidR="00B72A11" w:rsidRDefault="00B72A11" w:rsidP="00B72A11">
      <w:pPr>
        <w:spacing w:line="360" w:lineRule="auto"/>
        <w:jc w:val="both"/>
        <w:rPr>
          <w:rFonts w:ascii="Times New Roman" w:hAnsi="Times New Roman"/>
          <w:sz w:val="24"/>
          <w:szCs w:val="24"/>
        </w:rPr>
      </w:pPr>
    </w:p>
    <w:p w14:paraId="0F5F4319" w14:textId="77777777" w:rsidR="00B72A11" w:rsidRDefault="00B72A11" w:rsidP="00B72A11">
      <w:pPr>
        <w:spacing w:line="360" w:lineRule="auto"/>
        <w:jc w:val="both"/>
        <w:rPr>
          <w:rFonts w:ascii="Times New Roman" w:hAnsi="Times New Roman"/>
          <w:sz w:val="24"/>
          <w:szCs w:val="24"/>
        </w:rPr>
      </w:pPr>
    </w:p>
    <w:p w14:paraId="549DD625" w14:textId="77777777" w:rsidR="00B72A11" w:rsidRDefault="00B72A11" w:rsidP="00B72A11">
      <w:pPr>
        <w:spacing w:line="360" w:lineRule="auto"/>
        <w:jc w:val="both"/>
        <w:rPr>
          <w:rFonts w:ascii="Times New Roman" w:hAnsi="Times New Roman"/>
          <w:sz w:val="24"/>
          <w:szCs w:val="24"/>
        </w:rPr>
      </w:pPr>
    </w:p>
    <w:p w14:paraId="462D2EE5" w14:textId="77777777" w:rsidR="00B72A11" w:rsidRDefault="00B72A11" w:rsidP="00B72A11">
      <w:pPr>
        <w:spacing w:line="360" w:lineRule="auto"/>
        <w:jc w:val="both"/>
        <w:rPr>
          <w:rFonts w:ascii="Times New Roman" w:hAnsi="Times New Roman"/>
          <w:sz w:val="24"/>
          <w:szCs w:val="24"/>
        </w:rPr>
      </w:pPr>
    </w:p>
    <w:p w14:paraId="4E6CDEC8" w14:textId="77777777" w:rsidR="00B72A11" w:rsidRDefault="00B72A11" w:rsidP="00B72A11">
      <w:pPr>
        <w:spacing w:line="360" w:lineRule="auto"/>
        <w:jc w:val="both"/>
        <w:rPr>
          <w:rFonts w:ascii="Times New Roman" w:hAnsi="Times New Roman"/>
          <w:sz w:val="24"/>
          <w:szCs w:val="24"/>
        </w:rPr>
      </w:pPr>
    </w:p>
    <w:p w14:paraId="41AB8575" w14:textId="77777777" w:rsidR="00B72A11" w:rsidRDefault="00B72A11" w:rsidP="00B72A11">
      <w:pPr>
        <w:spacing w:line="360" w:lineRule="auto"/>
        <w:jc w:val="both"/>
        <w:rPr>
          <w:rFonts w:ascii="Times New Roman" w:hAnsi="Times New Roman"/>
          <w:sz w:val="24"/>
          <w:szCs w:val="24"/>
        </w:rPr>
      </w:pPr>
    </w:p>
    <w:p w14:paraId="6C2BBB6F" w14:textId="77777777" w:rsidR="00B72A11" w:rsidRDefault="00B72A11" w:rsidP="00B72A11">
      <w:pPr>
        <w:spacing w:line="360" w:lineRule="auto"/>
        <w:jc w:val="both"/>
        <w:rPr>
          <w:rFonts w:ascii="Times New Roman" w:hAnsi="Times New Roman"/>
          <w:sz w:val="24"/>
          <w:szCs w:val="24"/>
        </w:rPr>
      </w:pPr>
    </w:p>
    <w:p w14:paraId="64C27AAC" w14:textId="77777777" w:rsidR="00B72A11" w:rsidRDefault="00B72A11" w:rsidP="00B72A11">
      <w:pPr>
        <w:spacing w:line="360" w:lineRule="auto"/>
        <w:jc w:val="both"/>
        <w:rPr>
          <w:rFonts w:ascii="Times New Roman" w:hAnsi="Times New Roman"/>
          <w:sz w:val="24"/>
          <w:szCs w:val="24"/>
        </w:rPr>
      </w:pPr>
    </w:p>
    <w:p w14:paraId="13E90150" w14:textId="77777777" w:rsidR="00B72A11" w:rsidRDefault="00B72A11" w:rsidP="00B72A11">
      <w:pPr>
        <w:spacing w:line="360" w:lineRule="auto"/>
        <w:jc w:val="both"/>
        <w:rPr>
          <w:rFonts w:ascii="Times New Roman" w:hAnsi="Times New Roman"/>
          <w:sz w:val="24"/>
          <w:szCs w:val="24"/>
        </w:rPr>
      </w:pPr>
    </w:p>
    <w:p w14:paraId="6CE411F5" w14:textId="77777777" w:rsidR="00B72A11" w:rsidRDefault="00B72A11" w:rsidP="00B72A11">
      <w:pPr>
        <w:spacing w:line="360" w:lineRule="auto"/>
        <w:jc w:val="both"/>
        <w:rPr>
          <w:rFonts w:ascii="Times New Roman" w:hAnsi="Times New Roman"/>
          <w:sz w:val="24"/>
          <w:szCs w:val="24"/>
        </w:rPr>
      </w:pPr>
    </w:p>
    <w:p w14:paraId="0491D12E" w14:textId="77777777" w:rsidR="00B72A11" w:rsidRDefault="00B72A11" w:rsidP="00B72A11">
      <w:pPr>
        <w:spacing w:line="360" w:lineRule="auto"/>
        <w:jc w:val="both"/>
        <w:rPr>
          <w:rFonts w:ascii="Times New Roman" w:hAnsi="Times New Roman"/>
          <w:sz w:val="24"/>
          <w:szCs w:val="24"/>
        </w:rPr>
      </w:pPr>
    </w:p>
    <w:p w14:paraId="691277D9" w14:textId="77777777" w:rsidR="00B72A11" w:rsidRDefault="00B72A11" w:rsidP="00B72A11">
      <w:pPr>
        <w:spacing w:line="360" w:lineRule="auto"/>
        <w:jc w:val="both"/>
        <w:rPr>
          <w:rFonts w:ascii="Times New Roman" w:hAnsi="Times New Roman"/>
          <w:sz w:val="24"/>
          <w:szCs w:val="24"/>
        </w:rPr>
      </w:pPr>
    </w:p>
    <w:p w14:paraId="048CAB22" w14:textId="77777777" w:rsidR="00B72A11" w:rsidRDefault="00B72A11" w:rsidP="00B72A11">
      <w:pPr>
        <w:spacing w:line="360" w:lineRule="auto"/>
        <w:jc w:val="both"/>
        <w:rPr>
          <w:rFonts w:ascii="Times New Roman" w:hAnsi="Times New Roman"/>
          <w:sz w:val="24"/>
          <w:szCs w:val="24"/>
        </w:rPr>
      </w:pPr>
    </w:p>
    <w:p w14:paraId="238DEF06" w14:textId="3CACFE56" w:rsidR="00B72A11" w:rsidRPr="00A43179" w:rsidRDefault="00B72A11" w:rsidP="00B72A11">
      <w:pPr>
        <w:spacing w:line="360" w:lineRule="auto"/>
        <w:jc w:val="both"/>
        <w:rPr>
          <w:rFonts w:ascii="Times New Roman" w:hAnsi="Times New Roman"/>
          <w:sz w:val="24"/>
          <w:szCs w:val="24"/>
          <w:lang w:val="en-AU"/>
        </w:rPr>
      </w:pPr>
      <w:r w:rsidRPr="00A43179">
        <w:rPr>
          <w:rFonts w:ascii="Times New Roman" w:hAnsi="Times New Roman"/>
          <w:noProof/>
          <w:sz w:val="24"/>
          <w:szCs w:val="24"/>
        </w:rPr>
        <w:drawing>
          <wp:anchor distT="0" distB="0" distL="114300" distR="114300" simplePos="0" relativeHeight="251659264" behindDoc="0" locked="0" layoutInCell="1" allowOverlap="1" wp14:anchorId="3FF72C0C" wp14:editId="2166DE99">
            <wp:simplePos x="0" y="0"/>
            <wp:positionH relativeFrom="column">
              <wp:posOffset>720090</wp:posOffset>
            </wp:positionH>
            <wp:positionV relativeFrom="paragraph">
              <wp:posOffset>-52705</wp:posOffset>
            </wp:positionV>
            <wp:extent cx="4211955" cy="4557395"/>
            <wp:effectExtent l="0" t="0" r="0" b="0"/>
            <wp:wrapThrough wrapText="bothSides">
              <wp:wrapPolygon edited="0">
                <wp:start x="0" y="0"/>
                <wp:lineTo x="0" y="21489"/>
                <wp:lineTo x="21493" y="21489"/>
                <wp:lineTo x="21493"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11955" cy="4557395"/>
                    </a:xfrm>
                    <a:prstGeom prst="rect">
                      <a:avLst/>
                    </a:prstGeom>
                    <a:noFill/>
                    <a:ln>
                      <a:noFill/>
                    </a:ln>
                  </pic:spPr>
                </pic:pic>
              </a:graphicData>
            </a:graphic>
          </wp:anchor>
        </w:drawing>
      </w:r>
    </w:p>
    <w:p w14:paraId="17179173" w14:textId="77777777" w:rsidR="00B72A11" w:rsidRPr="00B72A11" w:rsidRDefault="00B72A11" w:rsidP="00B72A11">
      <w:pPr>
        <w:spacing w:line="360" w:lineRule="auto"/>
        <w:rPr>
          <w:lang w:val="en-AU"/>
        </w:rPr>
      </w:pPr>
    </w:p>
    <w:p w14:paraId="7E339B33" w14:textId="77777777" w:rsidR="00B72A11" w:rsidRDefault="00B72A11" w:rsidP="004D3B05">
      <w:pPr>
        <w:pStyle w:val="guideline"/>
        <w:rPr>
          <w:rFonts w:ascii="Times New Roman" w:hAnsi="Times New Roman"/>
          <w:sz w:val="24"/>
          <w:szCs w:val="24"/>
        </w:rPr>
      </w:pPr>
    </w:p>
    <w:p w14:paraId="1CD5FD19" w14:textId="77777777" w:rsidR="00B72A11" w:rsidRDefault="00B72A11" w:rsidP="004D3B05">
      <w:pPr>
        <w:pStyle w:val="guideline"/>
        <w:rPr>
          <w:rFonts w:ascii="Times New Roman" w:hAnsi="Times New Roman"/>
          <w:sz w:val="24"/>
          <w:szCs w:val="24"/>
        </w:rPr>
      </w:pPr>
    </w:p>
    <w:p w14:paraId="585B6E70" w14:textId="77777777" w:rsidR="00B72A11" w:rsidRPr="00B72A11" w:rsidRDefault="00B72A11" w:rsidP="004D3B05">
      <w:pPr>
        <w:pStyle w:val="guideline"/>
        <w:rPr>
          <w:rFonts w:ascii="Times New Roman" w:hAnsi="Times New Roman"/>
          <w:i w:val="0"/>
          <w:sz w:val="24"/>
          <w:szCs w:val="24"/>
        </w:rPr>
      </w:pPr>
    </w:p>
    <w:p w14:paraId="46A8AE08" w14:textId="77777777" w:rsidR="00B72A11" w:rsidRDefault="00B72A11" w:rsidP="004D3B05">
      <w:pPr>
        <w:pStyle w:val="guideline"/>
        <w:rPr>
          <w:rFonts w:ascii="Times New Roman" w:hAnsi="Times New Roman"/>
          <w:sz w:val="24"/>
          <w:szCs w:val="24"/>
        </w:rPr>
      </w:pPr>
    </w:p>
    <w:p w14:paraId="50293F99" w14:textId="77777777" w:rsidR="00B72A11" w:rsidRDefault="00B72A11" w:rsidP="004D3B05">
      <w:pPr>
        <w:pStyle w:val="guideline"/>
        <w:rPr>
          <w:rFonts w:ascii="Times New Roman" w:hAnsi="Times New Roman"/>
          <w:sz w:val="24"/>
          <w:szCs w:val="24"/>
        </w:rPr>
      </w:pPr>
    </w:p>
    <w:p w14:paraId="5979B07D" w14:textId="77777777" w:rsidR="00B72A11" w:rsidRDefault="00B72A11" w:rsidP="004D3B05">
      <w:pPr>
        <w:pStyle w:val="guideline"/>
        <w:rPr>
          <w:rFonts w:ascii="Times New Roman" w:hAnsi="Times New Roman"/>
          <w:sz w:val="24"/>
          <w:szCs w:val="24"/>
        </w:rPr>
      </w:pPr>
    </w:p>
    <w:p w14:paraId="2C74986F" w14:textId="77777777" w:rsidR="00B72A11" w:rsidRDefault="00B72A11" w:rsidP="004D3B05">
      <w:pPr>
        <w:pStyle w:val="guideline"/>
        <w:rPr>
          <w:rFonts w:ascii="Times New Roman" w:hAnsi="Times New Roman"/>
          <w:sz w:val="24"/>
          <w:szCs w:val="24"/>
        </w:rPr>
      </w:pPr>
    </w:p>
    <w:p w14:paraId="100898D1" w14:textId="77777777" w:rsidR="00B72A11" w:rsidRDefault="00B72A11" w:rsidP="004D3B05">
      <w:pPr>
        <w:pStyle w:val="guideline"/>
        <w:rPr>
          <w:rFonts w:ascii="Times New Roman" w:hAnsi="Times New Roman"/>
          <w:sz w:val="24"/>
          <w:szCs w:val="24"/>
        </w:rPr>
      </w:pPr>
    </w:p>
    <w:p w14:paraId="34DB5022" w14:textId="77777777" w:rsidR="00B72A11" w:rsidRDefault="00B72A11" w:rsidP="004D3B05">
      <w:pPr>
        <w:pStyle w:val="guideline"/>
        <w:rPr>
          <w:rFonts w:ascii="Times New Roman" w:hAnsi="Times New Roman"/>
          <w:sz w:val="24"/>
          <w:szCs w:val="24"/>
        </w:rPr>
      </w:pPr>
    </w:p>
    <w:p w14:paraId="5C9E09C2" w14:textId="77777777" w:rsidR="00B72A11" w:rsidRDefault="00B72A11" w:rsidP="004D3B05">
      <w:pPr>
        <w:pStyle w:val="guideline"/>
        <w:rPr>
          <w:rFonts w:ascii="Times New Roman" w:hAnsi="Times New Roman"/>
          <w:sz w:val="24"/>
          <w:szCs w:val="24"/>
        </w:rPr>
      </w:pPr>
    </w:p>
    <w:p w14:paraId="35E93669" w14:textId="77777777" w:rsidR="00B72A11" w:rsidRDefault="00B72A11" w:rsidP="004D3B05">
      <w:pPr>
        <w:pStyle w:val="guideline"/>
        <w:rPr>
          <w:rFonts w:ascii="Times New Roman" w:hAnsi="Times New Roman"/>
          <w:sz w:val="24"/>
          <w:szCs w:val="24"/>
        </w:rPr>
      </w:pPr>
      <w:bookmarkStart w:id="58" w:name="_GoBack"/>
    </w:p>
    <w:bookmarkEnd w:id="58"/>
    <w:p w14:paraId="4ED9394E" w14:textId="77777777" w:rsidR="00B72A11" w:rsidRDefault="00B72A11" w:rsidP="004D3B05">
      <w:pPr>
        <w:pStyle w:val="guideline"/>
        <w:rPr>
          <w:rFonts w:ascii="Times New Roman" w:hAnsi="Times New Roman"/>
          <w:sz w:val="24"/>
          <w:szCs w:val="24"/>
        </w:rPr>
      </w:pPr>
    </w:p>
    <w:p w14:paraId="7E783308" w14:textId="77777777" w:rsidR="00B72A11" w:rsidRDefault="00B72A11" w:rsidP="004D3B05">
      <w:pPr>
        <w:pStyle w:val="guideline"/>
        <w:rPr>
          <w:rFonts w:ascii="Times New Roman" w:hAnsi="Times New Roman"/>
          <w:sz w:val="24"/>
          <w:szCs w:val="24"/>
        </w:rPr>
      </w:pPr>
    </w:p>
    <w:p w14:paraId="644AC7F8" w14:textId="77777777" w:rsidR="00B72A11" w:rsidRDefault="00B72A11" w:rsidP="004D3B05">
      <w:pPr>
        <w:pStyle w:val="guideline"/>
        <w:rPr>
          <w:rFonts w:ascii="Times New Roman" w:hAnsi="Times New Roman"/>
          <w:sz w:val="24"/>
          <w:szCs w:val="24"/>
        </w:rPr>
      </w:pPr>
    </w:p>
    <w:p w14:paraId="23E65DEC" w14:textId="77777777" w:rsidR="00B72A11" w:rsidRDefault="00B72A11" w:rsidP="004D3B05">
      <w:pPr>
        <w:pStyle w:val="guideline"/>
        <w:rPr>
          <w:rFonts w:ascii="Times New Roman" w:hAnsi="Times New Roman"/>
          <w:sz w:val="24"/>
          <w:szCs w:val="24"/>
        </w:rPr>
      </w:pPr>
    </w:p>
    <w:p w14:paraId="57ADDEA1" w14:textId="77777777" w:rsidR="00B72A11" w:rsidRDefault="00B72A11" w:rsidP="004D3B05">
      <w:pPr>
        <w:pStyle w:val="guideline"/>
        <w:rPr>
          <w:rFonts w:ascii="Times New Roman" w:hAnsi="Times New Roman"/>
          <w:sz w:val="24"/>
          <w:szCs w:val="24"/>
        </w:rPr>
      </w:pPr>
    </w:p>
    <w:p w14:paraId="4442B3A9" w14:textId="77777777" w:rsidR="00B72A11" w:rsidRDefault="00B72A11" w:rsidP="004D3B05">
      <w:pPr>
        <w:pStyle w:val="guideline"/>
        <w:rPr>
          <w:rFonts w:ascii="Times New Roman" w:hAnsi="Times New Roman"/>
          <w:sz w:val="24"/>
          <w:szCs w:val="24"/>
        </w:rPr>
      </w:pPr>
    </w:p>
    <w:p w14:paraId="4DF326D2" w14:textId="77777777" w:rsidR="00B72A11" w:rsidRDefault="00B72A11" w:rsidP="004D3B05">
      <w:pPr>
        <w:pStyle w:val="guideline"/>
        <w:rPr>
          <w:rFonts w:ascii="Times New Roman" w:hAnsi="Times New Roman"/>
          <w:sz w:val="24"/>
          <w:szCs w:val="24"/>
        </w:rPr>
      </w:pPr>
    </w:p>
    <w:p w14:paraId="04252A9F" w14:textId="77777777" w:rsidR="00B72A11" w:rsidRDefault="00B72A11" w:rsidP="004D3B05">
      <w:pPr>
        <w:pStyle w:val="guideline"/>
        <w:rPr>
          <w:rFonts w:ascii="Times New Roman" w:hAnsi="Times New Roman"/>
          <w:sz w:val="24"/>
          <w:szCs w:val="24"/>
        </w:rPr>
      </w:pPr>
    </w:p>
    <w:p w14:paraId="20E0D18F" w14:textId="77777777" w:rsidR="00B72A11" w:rsidRDefault="00B72A11" w:rsidP="004D3B05">
      <w:pPr>
        <w:pStyle w:val="guideline"/>
        <w:rPr>
          <w:rFonts w:ascii="Times New Roman" w:hAnsi="Times New Roman"/>
          <w:sz w:val="24"/>
          <w:szCs w:val="24"/>
        </w:rPr>
      </w:pPr>
    </w:p>
    <w:p w14:paraId="6BD40C79" w14:textId="77777777" w:rsidR="00B72A11" w:rsidRDefault="00B72A11" w:rsidP="004D3B05">
      <w:pPr>
        <w:pStyle w:val="guideline"/>
        <w:rPr>
          <w:rFonts w:ascii="Times New Roman" w:hAnsi="Times New Roman"/>
          <w:sz w:val="24"/>
          <w:szCs w:val="24"/>
        </w:rPr>
      </w:pPr>
    </w:p>
    <w:p w14:paraId="40EF80A2" w14:textId="77777777" w:rsidR="00B72A11" w:rsidRDefault="00B72A11" w:rsidP="004D3B05">
      <w:pPr>
        <w:pStyle w:val="guideline"/>
        <w:rPr>
          <w:rFonts w:ascii="Times New Roman" w:hAnsi="Times New Roman"/>
          <w:i w:val="0"/>
          <w:sz w:val="24"/>
          <w:szCs w:val="24"/>
        </w:rPr>
      </w:pPr>
    </w:p>
    <w:p w14:paraId="0A0C1119" w14:textId="53A5F9A4" w:rsidR="00874F43" w:rsidRPr="00A43179" w:rsidRDefault="005F353D" w:rsidP="00874F43">
      <w:pPr>
        <w:spacing w:line="360" w:lineRule="auto"/>
        <w:rPr>
          <w:rFonts w:ascii="Times New Roman" w:hAnsi="Times New Roman"/>
          <w:sz w:val="24"/>
          <w:szCs w:val="24"/>
        </w:rPr>
      </w:pPr>
      <w:r>
        <w:rPr>
          <w:noProof/>
        </w:rPr>
        <mc:AlternateContent>
          <mc:Choice Requires="wps">
            <w:drawing>
              <wp:anchor distT="0" distB="0" distL="114300" distR="114300" simplePos="0" relativeHeight="251673600" behindDoc="0" locked="0" layoutInCell="1" allowOverlap="1" wp14:anchorId="1874F600" wp14:editId="5F2BCE85">
                <wp:simplePos x="0" y="0"/>
                <wp:positionH relativeFrom="margin">
                  <wp:align>right</wp:align>
                </wp:positionH>
                <wp:positionV relativeFrom="paragraph">
                  <wp:posOffset>189865</wp:posOffset>
                </wp:positionV>
                <wp:extent cx="4803775" cy="407035"/>
                <wp:effectExtent l="0" t="0" r="0" b="0"/>
                <wp:wrapThrough wrapText="bothSides">
                  <wp:wrapPolygon edited="0">
                    <wp:start x="0" y="0"/>
                    <wp:lineTo x="0" y="20218"/>
                    <wp:lineTo x="21500" y="20218"/>
                    <wp:lineTo x="21500" y="0"/>
                    <wp:lineTo x="0" y="0"/>
                  </wp:wrapPolygon>
                </wp:wrapThrough>
                <wp:docPr id="2" name="Text Box 2"/>
                <wp:cNvGraphicFramePr/>
                <a:graphic xmlns:a="http://schemas.openxmlformats.org/drawingml/2006/main">
                  <a:graphicData uri="http://schemas.microsoft.com/office/word/2010/wordprocessingShape">
                    <wps:wsp>
                      <wps:cNvSpPr txBox="1"/>
                      <wps:spPr>
                        <a:xfrm>
                          <a:off x="0" y="0"/>
                          <a:ext cx="4803775" cy="407035"/>
                        </a:xfrm>
                        <a:prstGeom prst="rect">
                          <a:avLst/>
                        </a:prstGeom>
                        <a:solidFill>
                          <a:prstClr val="white"/>
                        </a:solidFill>
                        <a:ln>
                          <a:noFill/>
                        </a:ln>
                        <a:effectLst/>
                      </wps:spPr>
                      <wps:txbx>
                        <w:txbxContent>
                          <w:p w14:paraId="38788A51" w14:textId="15A03AA2" w:rsidR="00925080" w:rsidRPr="005F353D" w:rsidRDefault="00925080" w:rsidP="005F353D">
                            <w:pPr>
                              <w:pStyle w:val="Caption"/>
                              <w:rPr>
                                <w:rFonts w:ascii="Times New Roman" w:hAnsi="Times New Roman"/>
                                <w:noProof/>
                                <w:sz w:val="24"/>
                                <w:szCs w:val="24"/>
                              </w:rPr>
                            </w:pPr>
                            <w:bookmarkStart w:id="59" w:name="_Toc45276929"/>
                            <w:r w:rsidRPr="005F353D">
                              <w:rPr>
                                <w:rFonts w:ascii="Times New Roman" w:hAnsi="Times New Roman"/>
                                <w:sz w:val="24"/>
                                <w:szCs w:val="24"/>
                              </w:rPr>
                              <w:t xml:space="preserve">Gambar </w:t>
                            </w:r>
                            <w:r w:rsidRPr="005F353D">
                              <w:rPr>
                                <w:rFonts w:ascii="Times New Roman" w:hAnsi="Times New Roman"/>
                                <w:sz w:val="24"/>
                                <w:szCs w:val="24"/>
                              </w:rPr>
                              <w:fldChar w:fldCharType="begin"/>
                            </w:r>
                            <w:r w:rsidRPr="005F353D">
                              <w:rPr>
                                <w:rFonts w:ascii="Times New Roman" w:hAnsi="Times New Roman"/>
                                <w:sz w:val="24"/>
                                <w:szCs w:val="24"/>
                              </w:rPr>
                              <w:instrText xml:space="preserve"> SEQ Gambar \* ARABIC </w:instrText>
                            </w:r>
                            <w:r w:rsidRPr="005F353D">
                              <w:rPr>
                                <w:rFonts w:ascii="Times New Roman" w:hAnsi="Times New Roman"/>
                                <w:sz w:val="24"/>
                                <w:szCs w:val="24"/>
                              </w:rPr>
                              <w:fldChar w:fldCharType="separate"/>
                            </w:r>
                            <w:r w:rsidR="006A7004">
                              <w:rPr>
                                <w:rFonts w:ascii="Times New Roman" w:hAnsi="Times New Roman"/>
                                <w:noProof/>
                                <w:sz w:val="24"/>
                                <w:szCs w:val="24"/>
                              </w:rPr>
                              <w:t>2</w:t>
                            </w:r>
                            <w:r w:rsidRPr="005F353D">
                              <w:rPr>
                                <w:rFonts w:ascii="Times New Roman" w:hAnsi="Times New Roman"/>
                                <w:sz w:val="24"/>
                                <w:szCs w:val="24"/>
                              </w:rPr>
                              <w:fldChar w:fldCharType="end"/>
                            </w:r>
                            <w:r w:rsidRPr="005F353D">
                              <w:rPr>
                                <w:rFonts w:ascii="Times New Roman" w:hAnsi="Times New Roman"/>
                                <w:sz w:val="24"/>
                                <w:szCs w:val="24"/>
                              </w:rPr>
                              <w:t>. Alur program Algoritme Steepest Ascent Hill Climbing CSP</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74F600" id="_x0000_t202" coordsize="21600,21600" o:spt="202" path="m,l,21600r21600,l21600,xe">
                <v:stroke joinstyle="miter"/>
                <v:path gradientshapeok="t" o:connecttype="rect"/>
              </v:shapetype>
              <v:shape id="Text Box 2" o:spid="_x0000_s1026" type="#_x0000_t202" style="position:absolute;margin-left:327.05pt;margin-top:14.95pt;width:378.25pt;height:32.0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" stroked="f">
                <v:textbox inset="0,0,0,0">
                  <w:txbxContent>
                    <w:p w14:paraId="38788A51" w14:textId="15A03AA2" w:rsidR="00925080" w:rsidRPr="005F353D" w:rsidRDefault="00925080" w:rsidP="005F353D">
                      <w:pPr>
                        <w:pStyle w:val="Caption"/>
                        <w:rPr>
                          <w:rFonts w:ascii="Times New Roman" w:hAnsi="Times New Roman"/>
                          <w:noProof/>
                          <w:sz w:val="24"/>
                          <w:szCs w:val="24"/>
                        </w:rPr>
                      </w:pPr>
                      <w:bookmarkStart w:id="60" w:name="_Toc45276929"/>
                      <w:r w:rsidRPr="005F353D">
                        <w:rPr>
                          <w:rFonts w:ascii="Times New Roman" w:hAnsi="Times New Roman"/>
                          <w:sz w:val="24"/>
                          <w:szCs w:val="24"/>
                        </w:rPr>
                        <w:t xml:space="preserve">Gambar </w:t>
                      </w:r>
                      <w:r w:rsidRPr="005F353D">
                        <w:rPr>
                          <w:rFonts w:ascii="Times New Roman" w:hAnsi="Times New Roman"/>
                          <w:sz w:val="24"/>
                          <w:szCs w:val="24"/>
                        </w:rPr>
                        <w:fldChar w:fldCharType="begin"/>
                      </w:r>
                      <w:r w:rsidRPr="005F353D">
                        <w:rPr>
                          <w:rFonts w:ascii="Times New Roman" w:hAnsi="Times New Roman"/>
                          <w:sz w:val="24"/>
                          <w:szCs w:val="24"/>
                        </w:rPr>
                        <w:instrText xml:space="preserve"> SEQ Gambar \* ARABIC </w:instrText>
                      </w:r>
                      <w:r w:rsidRPr="005F353D">
                        <w:rPr>
                          <w:rFonts w:ascii="Times New Roman" w:hAnsi="Times New Roman"/>
                          <w:sz w:val="24"/>
                          <w:szCs w:val="24"/>
                        </w:rPr>
                        <w:fldChar w:fldCharType="separate"/>
                      </w:r>
                      <w:r w:rsidR="006A7004">
                        <w:rPr>
                          <w:rFonts w:ascii="Times New Roman" w:hAnsi="Times New Roman"/>
                          <w:noProof/>
                          <w:sz w:val="24"/>
                          <w:szCs w:val="24"/>
                        </w:rPr>
                        <w:t>2</w:t>
                      </w:r>
                      <w:r w:rsidRPr="005F353D">
                        <w:rPr>
                          <w:rFonts w:ascii="Times New Roman" w:hAnsi="Times New Roman"/>
                          <w:sz w:val="24"/>
                          <w:szCs w:val="24"/>
                        </w:rPr>
                        <w:fldChar w:fldCharType="end"/>
                      </w:r>
                      <w:r w:rsidRPr="005F353D">
                        <w:rPr>
                          <w:rFonts w:ascii="Times New Roman" w:hAnsi="Times New Roman"/>
                          <w:sz w:val="24"/>
                          <w:szCs w:val="24"/>
                        </w:rPr>
                        <w:t>. Alur program Algoritme Steepest Ascent Hill Climbing CSP</w:t>
                      </w:r>
                      <w:bookmarkEnd w:id="60"/>
                    </w:p>
                  </w:txbxContent>
                </v:textbox>
                <w10:wrap type="through" anchorx="margin"/>
              </v:shape>
            </w:pict>
          </mc:Fallback>
        </mc:AlternateContent>
      </w:r>
    </w:p>
    <w:p w14:paraId="0BF8905A" w14:textId="77777777" w:rsidR="00B72A11" w:rsidRPr="00911C40" w:rsidRDefault="008D5A58" w:rsidP="0049076C">
      <w:pPr>
        <w:pStyle w:val="Heading2"/>
        <w:numPr>
          <w:ilvl w:val="1"/>
          <w:numId w:val="8"/>
        </w:numPr>
        <w:jc w:val="both"/>
        <w:rPr>
          <w:rFonts w:ascii="Times New Roman" w:hAnsi="Times New Roman"/>
        </w:rPr>
      </w:pPr>
      <w:bookmarkStart w:id="61" w:name="_Toc45276875"/>
      <w:r w:rsidRPr="00911C40">
        <w:rPr>
          <w:rFonts w:ascii="Times New Roman" w:hAnsi="Times New Roman"/>
          <w:sz w:val="24"/>
          <w:szCs w:val="24"/>
        </w:rPr>
        <w:t>Penelitian Terdahulu</w:t>
      </w:r>
      <w:bookmarkEnd w:id="61"/>
    </w:p>
    <w:p w14:paraId="2EB16F59" w14:textId="14AE81AF" w:rsidR="008D5A58" w:rsidRDefault="00B72A11" w:rsidP="00B72A11">
      <w:pPr>
        <w:pStyle w:val="guideline"/>
        <w:spacing w:line="360" w:lineRule="auto"/>
        <w:rPr>
          <w:rFonts w:ascii="Times New Roman" w:hAnsi="Times New Roman"/>
          <w:i w:val="0"/>
          <w:color w:val="auto"/>
          <w:sz w:val="24"/>
          <w:szCs w:val="24"/>
        </w:rPr>
        <w:sectPr w:rsidR="008D5A58" w:rsidSect="003B64A1">
          <w:footerReference w:type="default" r:id="rId18"/>
          <w:footerReference w:type="first" r:id="rId19"/>
          <w:pgSz w:w="11907" w:h="16840" w:code="9"/>
          <w:pgMar w:top="1411" w:right="1411" w:bottom="1411" w:left="1800" w:header="720" w:footer="144" w:gutter="0"/>
          <w:cols w:space="720"/>
          <w:titlePg/>
          <w:docGrid w:linePitch="360"/>
        </w:sectPr>
      </w:pPr>
      <w:r w:rsidRPr="00B72A11">
        <w:rPr>
          <w:rFonts w:ascii="Times New Roman" w:hAnsi="Times New Roman"/>
          <w:i w:val="0"/>
          <w:color w:val="auto"/>
          <w:sz w:val="24"/>
          <w:szCs w:val="24"/>
        </w:rPr>
        <w:t xml:space="preserve">Pada bagian ini terdapat daftar dari related work atau penelitian yang dilakukan </w:t>
      </w:r>
      <w:r w:rsidRPr="00B72A11">
        <w:rPr>
          <w:rFonts w:ascii="Times New Roman" w:hAnsi="Times New Roman"/>
          <w:i w:val="0"/>
          <w:color w:val="auto"/>
          <w:sz w:val="24"/>
          <w:szCs w:val="24"/>
          <w:lang w:val="en-US"/>
        </w:rPr>
        <w:t xml:space="preserve">     </w:t>
      </w:r>
      <w:r w:rsidRPr="00B72A11">
        <w:rPr>
          <w:rFonts w:ascii="Times New Roman" w:hAnsi="Times New Roman"/>
          <w:i w:val="0"/>
          <w:color w:val="auto"/>
          <w:sz w:val="24"/>
          <w:szCs w:val="24"/>
        </w:rPr>
        <w:t>sebelumnya</w:t>
      </w:r>
      <w:r w:rsidR="005C552C">
        <w:rPr>
          <w:rFonts w:ascii="Times New Roman" w:hAnsi="Times New Roman"/>
          <w:i w:val="0"/>
          <w:color w:val="auto"/>
          <w:sz w:val="24"/>
          <w:szCs w:val="24"/>
        </w:rPr>
        <w:t>, dapat dilihat pada Tabel 1</w:t>
      </w:r>
      <w:r w:rsidRPr="00B72A11">
        <w:rPr>
          <w:rFonts w:ascii="Times New Roman" w:hAnsi="Times New Roman"/>
          <w:i w:val="0"/>
          <w:color w:val="auto"/>
          <w:sz w:val="24"/>
          <w:szCs w:val="24"/>
        </w:rPr>
        <w:t>.</w:t>
      </w:r>
    </w:p>
    <w:p w14:paraId="6809783B" w14:textId="42598D72" w:rsidR="008D5A58" w:rsidRPr="0000095B" w:rsidRDefault="005F353D" w:rsidP="005F353D">
      <w:pPr>
        <w:pStyle w:val="Caption"/>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bookmarkStart w:id="62" w:name="_Toc44550859"/>
      <w:r w:rsidRPr="0000095B">
        <w:rPr>
          <w:rFonts w:ascii="Times New Roman" w:hAnsi="Times New Roman"/>
          <w:sz w:val="24"/>
          <w:szCs w:val="24"/>
        </w:rPr>
        <w:t xml:space="preserve">Table </w:t>
      </w:r>
      <w:r w:rsidRPr="0000095B">
        <w:rPr>
          <w:rFonts w:ascii="Times New Roman" w:hAnsi="Times New Roman"/>
          <w:sz w:val="24"/>
          <w:szCs w:val="24"/>
        </w:rPr>
        <w:fldChar w:fldCharType="begin"/>
      </w:r>
      <w:r w:rsidRPr="0000095B">
        <w:rPr>
          <w:rFonts w:ascii="Times New Roman" w:hAnsi="Times New Roman"/>
          <w:sz w:val="24"/>
          <w:szCs w:val="24"/>
        </w:rPr>
        <w:instrText xml:space="preserve"> SEQ Table \* ARABIC </w:instrText>
      </w:r>
      <w:r w:rsidRPr="0000095B">
        <w:rPr>
          <w:rFonts w:ascii="Times New Roman" w:hAnsi="Times New Roman"/>
          <w:sz w:val="24"/>
          <w:szCs w:val="24"/>
        </w:rPr>
        <w:fldChar w:fldCharType="separate"/>
      </w:r>
      <w:r w:rsidR="006A7004">
        <w:rPr>
          <w:rFonts w:ascii="Times New Roman" w:hAnsi="Times New Roman"/>
          <w:noProof/>
          <w:sz w:val="24"/>
          <w:szCs w:val="24"/>
        </w:rPr>
        <w:t>1</w:t>
      </w:r>
      <w:r w:rsidRPr="0000095B">
        <w:rPr>
          <w:rFonts w:ascii="Times New Roman" w:hAnsi="Times New Roman"/>
          <w:sz w:val="24"/>
          <w:szCs w:val="24"/>
        </w:rPr>
        <w:fldChar w:fldCharType="end"/>
      </w:r>
      <w:r w:rsidRPr="0000095B">
        <w:rPr>
          <w:rFonts w:ascii="Times New Roman" w:hAnsi="Times New Roman"/>
          <w:sz w:val="24"/>
          <w:szCs w:val="24"/>
        </w:rPr>
        <w:t>. Penelitian terlebih dahulu</w:t>
      </w:r>
      <w:bookmarkEnd w:id="62"/>
    </w:p>
    <w:p w14:paraId="4DD52A51" w14:textId="77777777" w:rsidR="005F353D" w:rsidRPr="005F353D" w:rsidRDefault="005F353D" w:rsidP="005F353D"/>
    <w:tbl>
      <w:tblPr>
        <w:tblStyle w:val="TableGrid0"/>
        <w:tblW w:w="15845" w:type="dxa"/>
        <w:jc w:val="center"/>
        <w:tblInd w:w="0" w:type="dxa"/>
        <w:tblCellMar>
          <w:top w:w="6" w:type="dxa"/>
          <w:left w:w="65" w:type="dxa"/>
          <w:right w:w="48" w:type="dxa"/>
        </w:tblCellMar>
        <w:tblLook w:val="04A0" w:firstRow="1" w:lastRow="0" w:firstColumn="1" w:lastColumn="0" w:noHBand="0" w:noVBand="1"/>
      </w:tblPr>
      <w:tblGrid>
        <w:gridCol w:w="455"/>
        <w:gridCol w:w="1620"/>
        <w:gridCol w:w="720"/>
        <w:gridCol w:w="2340"/>
        <w:gridCol w:w="2520"/>
        <w:gridCol w:w="3060"/>
        <w:gridCol w:w="2160"/>
        <w:gridCol w:w="2970"/>
      </w:tblGrid>
      <w:tr w:rsidR="008D5A58" w:rsidRPr="00A43179" w14:paraId="676E7CBA" w14:textId="77777777" w:rsidTr="000510F6">
        <w:trPr>
          <w:trHeight w:val="650"/>
          <w:jc w:val="center"/>
        </w:trPr>
        <w:tc>
          <w:tcPr>
            <w:tcW w:w="455" w:type="dxa"/>
            <w:tcBorders>
              <w:top w:val="single" w:sz="4" w:space="0" w:color="000000"/>
              <w:left w:val="single" w:sz="4" w:space="0" w:color="000000"/>
              <w:bottom w:val="single" w:sz="4" w:space="0" w:color="000000"/>
              <w:right w:val="single" w:sz="4" w:space="0" w:color="000000"/>
            </w:tcBorders>
          </w:tcPr>
          <w:p w14:paraId="4E56538A" w14:textId="77777777" w:rsidR="008D5A58" w:rsidRPr="00A43179" w:rsidRDefault="008D5A58" w:rsidP="008A2DC7">
            <w:pPr>
              <w:spacing w:line="360" w:lineRule="auto"/>
              <w:jc w:val="center"/>
              <w:rPr>
                <w:rFonts w:ascii="Times New Roman" w:hAnsi="Times New Roman" w:cs="Times New Roman"/>
                <w:sz w:val="20"/>
                <w:szCs w:val="20"/>
              </w:rPr>
            </w:pPr>
            <w:r w:rsidRPr="00A43179">
              <w:rPr>
                <w:rFonts w:ascii="Times New Roman" w:eastAsia="Times New Roman" w:hAnsi="Times New Roman" w:cs="Times New Roman"/>
                <w:b/>
                <w:sz w:val="20"/>
                <w:szCs w:val="20"/>
              </w:rPr>
              <w:t>No</w:t>
            </w:r>
          </w:p>
          <w:p w14:paraId="60CFA262" w14:textId="77777777" w:rsidR="008D5A58" w:rsidRPr="00A43179" w:rsidRDefault="008D5A58" w:rsidP="008A2DC7">
            <w:pPr>
              <w:spacing w:line="360" w:lineRule="auto"/>
              <w:ind w:left="43"/>
              <w:jc w:val="center"/>
              <w:rPr>
                <w:rFonts w:ascii="Times New Roman" w:hAnsi="Times New Roman" w:cs="Times New Roman"/>
                <w:sz w:val="20"/>
                <w:szCs w:val="20"/>
              </w:rPr>
            </w:pPr>
          </w:p>
        </w:tc>
        <w:tc>
          <w:tcPr>
            <w:tcW w:w="1620" w:type="dxa"/>
            <w:tcBorders>
              <w:top w:val="single" w:sz="4" w:space="0" w:color="000000"/>
              <w:left w:val="single" w:sz="4" w:space="0" w:color="000000"/>
              <w:bottom w:val="single" w:sz="4" w:space="0" w:color="000000"/>
              <w:right w:val="single" w:sz="4" w:space="0" w:color="000000"/>
            </w:tcBorders>
          </w:tcPr>
          <w:p w14:paraId="18956DDC" w14:textId="77777777" w:rsidR="008D5A58" w:rsidRPr="00A43179" w:rsidRDefault="008D5A58" w:rsidP="008A2DC7">
            <w:pPr>
              <w:spacing w:line="360" w:lineRule="auto"/>
              <w:jc w:val="center"/>
              <w:rPr>
                <w:rFonts w:ascii="Times New Roman" w:hAnsi="Times New Roman" w:cs="Times New Roman"/>
                <w:sz w:val="20"/>
                <w:szCs w:val="20"/>
              </w:rPr>
            </w:pPr>
            <w:r w:rsidRPr="00A43179">
              <w:rPr>
                <w:rFonts w:ascii="Times New Roman" w:eastAsia="Times New Roman" w:hAnsi="Times New Roman" w:cs="Times New Roman"/>
                <w:b/>
                <w:sz w:val="20"/>
                <w:szCs w:val="20"/>
              </w:rPr>
              <w:t>Penulis</w:t>
            </w:r>
          </w:p>
          <w:p w14:paraId="37A445BF" w14:textId="77777777" w:rsidR="008D5A58" w:rsidRPr="00A43179" w:rsidRDefault="008D5A58" w:rsidP="008A2DC7">
            <w:pPr>
              <w:spacing w:line="360" w:lineRule="auto"/>
              <w:ind w:right="221"/>
              <w:jc w:val="center"/>
              <w:rPr>
                <w:rFonts w:ascii="Times New Roman" w:hAnsi="Times New Roman" w:cs="Times New Roman"/>
                <w:sz w:val="20"/>
                <w:szCs w:val="20"/>
              </w:rPr>
            </w:pPr>
          </w:p>
        </w:tc>
        <w:tc>
          <w:tcPr>
            <w:tcW w:w="720" w:type="dxa"/>
            <w:tcBorders>
              <w:top w:val="single" w:sz="4" w:space="0" w:color="000000"/>
              <w:left w:val="single" w:sz="4" w:space="0" w:color="000000"/>
              <w:bottom w:val="single" w:sz="4" w:space="0" w:color="000000"/>
              <w:right w:val="single" w:sz="4" w:space="0" w:color="000000"/>
            </w:tcBorders>
          </w:tcPr>
          <w:p w14:paraId="34148C66" w14:textId="77777777" w:rsidR="008D5A58" w:rsidRPr="00A43179" w:rsidRDefault="008D5A58" w:rsidP="008A2DC7">
            <w:pPr>
              <w:spacing w:line="360" w:lineRule="auto"/>
              <w:jc w:val="center"/>
              <w:rPr>
                <w:rFonts w:ascii="Times New Roman" w:hAnsi="Times New Roman" w:cs="Times New Roman"/>
                <w:sz w:val="20"/>
                <w:szCs w:val="20"/>
              </w:rPr>
            </w:pPr>
            <w:r w:rsidRPr="00A43179">
              <w:rPr>
                <w:rFonts w:ascii="Times New Roman" w:eastAsia="Times New Roman" w:hAnsi="Times New Roman" w:cs="Times New Roman"/>
                <w:b/>
                <w:sz w:val="20"/>
                <w:szCs w:val="20"/>
              </w:rPr>
              <w:t>Tahun</w:t>
            </w:r>
          </w:p>
          <w:p w14:paraId="135B00FF" w14:textId="77777777" w:rsidR="008D5A58" w:rsidRPr="00A43179" w:rsidRDefault="008D5A58" w:rsidP="008A2DC7">
            <w:pPr>
              <w:spacing w:line="360" w:lineRule="auto"/>
              <w:ind w:left="43"/>
              <w:jc w:val="center"/>
              <w:rPr>
                <w:rFonts w:ascii="Times New Roman" w:hAnsi="Times New Roman" w:cs="Times New Roman"/>
                <w:sz w:val="20"/>
                <w:szCs w:val="20"/>
              </w:rPr>
            </w:pPr>
          </w:p>
        </w:tc>
        <w:tc>
          <w:tcPr>
            <w:tcW w:w="2340" w:type="dxa"/>
            <w:tcBorders>
              <w:top w:val="single" w:sz="4" w:space="0" w:color="000000"/>
              <w:left w:val="single" w:sz="4" w:space="0" w:color="000000"/>
              <w:bottom w:val="single" w:sz="4" w:space="0" w:color="000000"/>
              <w:right w:val="single" w:sz="4" w:space="0" w:color="000000"/>
            </w:tcBorders>
          </w:tcPr>
          <w:p w14:paraId="2541E53E" w14:textId="77777777" w:rsidR="008D5A58" w:rsidRPr="00A43179" w:rsidRDefault="008D5A58" w:rsidP="008A2DC7">
            <w:pPr>
              <w:spacing w:line="360" w:lineRule="auto"/>
              <w:jc w:val="center"/>
              <w:rPr>
                <w:rFonts w:ascii="Times New Roman" w:hAnsi="Times New Roman" w:cs="Times New Roman"/>
                <w:sz w:val="20"/>
                <w:szCs w:val="20"/>
              </w:rPr>
            </w:pPr>
            <w:r w:rsidRPr="00A43179">
              <w:rPr>
                <w:rFonts w:ascii="Times New Roman" w:eastAsia="Times New Roman" w:hAnsi="Times New Roman" w:cs="Times New Roman"/>
                <w:b/>
                <w:sz w:val="20"/>
                <w:szCs w:val="20"/>
              </w:rPr>
              <w:t>Tujuan</w:t>
            </w:r>
          </w:p>
        </w:tc>
        <w:tc>
          <w:tcPr>
            <w:tcW w:w="2520" w:type="dxa"/>
            <w:tcBorders>
              <w:top w:val="single" w:sz="4" w:space="0" w:color="000000"/>
              <w:left w:val="single" w:sz="4" w:space="0" w:color="000000"/>
              <w:bottom w:val="single" w:sz="4" w:space="0" w:color="000000"/>
              <w:right w:val="single" w:sz="4" w:space="0" w:color="000000"/>
            </w:tcBorders>
          </w:tcPr>
          <w:p w14:paraId="6C04549C" w14:textId="77777777" w:rsidR="008D5A58" w:rsidRPr="00A43179" w:rsidRDefault="00884EB9" w:rsidP="008A2DC7">
            <w:pPr>
              <w:spacing w:line="360" w:lineRule="auto"/>
              <w:ind w:left="504" w:hanging="362"/>
              <w:jc w:val="center"/>
              <w:rPr>
                <w:rFonts w:ascii="Times New Roman" w:hAnsi="Times New Roman" w:cs="Times New Roman"/>
                <w:sz w:val="20"/>
                <w:szCs w:val="20"/>
              </w:rPr>
            </w:pPr>
            <w:r>
              <w:rPr>
                <w:rFonts w:ascii="Times New Roman" w:eastAsia="Times New Roman" w:hAnsi="Times New Roman" w:cs="Times New Roman"/>
                <w:b/>
                <w:sz w:val="20"/>
                <w:szCs w:val="20"/>
              </w:rPr>
              <w:t>Algoritme</w:t>
            </w:r>
            <w:r w:rsidR="008D5A58" w:rsidRPr="00A43179">
              <w:rPr>
                <w:rFonts w:ascii="Times New Roman" w:eastAsia="Times New Roman" w:hAnsi="Times New Roman" w:cs="Times New Roman"/>
                <w:b/>
                <w:sz w:val="20"/>
                <w:szCs w:val="20"/>
              </w:rPr>
              <w:t xml:space="preserve"> dan Dataset</w:t>
            </w:r>
          </w:p>
        </w:tc>
        <w:tc>
          <w:tcPr>
            <w:tcW w:w="3060" w:type="dxa"/>
            <w:tcBorders>
              <w:top w:val="single" w:sz="4" w:space="0" w:color="000000"/>
              <w:left w:val="single" w:sz="4" w:space="0" w:color="000000"/>
              <w:bottom w:val="single" w:sz="4" w:space="0" w:color="000000"/>
              <w:right w:val="single" w:sz="4" w:space="0" w:color="000000"/>
            </w:tcBorders>
          </w:tcPr>
          <w:p w14:paraId="7D2EE3BF" w14:textId="77777777" w:rsidR="008D5A58" w:rsidRPr="00A43179" w:rsidRDefault="008D5A58" w:rsidP="008A2DC7">
            <w:pPr>
              <w:spacing w:line="360" w:lineRule="auto"/>
              <w:jc w:val="center"/>
              <w:rPr>
                <w:rFonts w:ascii="Times New Roman" w:hAnsi="Times New Roman" w:cs="Times New Roman"/>
                <w:sz w:val="20"/>
                <w:szCs w:val="20"/>
              </w:rPr>
            </w:pPr>
            <w:r w:rsidRPr="00A43179">
              <w:rPr>
                <w:rFonts w:ascii="Times New Roman" w:eastAsia="Times New Roman" w:hAnsi="Times New Roman" w:cs="Times New Roman"/>
                <w:b/>
                <w:sz w:val="20"/>
                <w:szCs w:val="20"/>
              </w:rPr>
              <w:t>Hasilnya</w:t>
            </w:r>
          </w:p>
          <w:p w14:paraId="0AE418FE" w14:textId="77777777" w:rsidR="008D5A58" w:rsidRPr="00A43179" w:rsidRDefault="008D5A58" w:rsidP="008A2DC7">
            <w:pPr>
              <w:spacing w:line="360" w:lineRule="auto"/>
              <w:ind w:right="221"/>
              <w:jc w:val="center"/>
              <w:rPr>
                <w:rFonts w:ascii="Times New Roman" w:hAnsi="Times New Roman" w:cs="Times New Roman"/>
                <w:sz w:val="20"/>
                <w:szCs w:val="20"/>
              </w:rPr>
            </w:pPr>
          </w:p>
        </w:tc>
        <w:tc>
          <w:tcPr>
            <w:tcW w:w="2160" w:type="dxa"/>
            <w:tcBorders>
              <w:top w:val="single" w:sz="4" w:space="0" w:color="000000"/>
              <w:left w:val="single" w:sz="4" w:space="0" w:color="000000"/>
              <w:bottom w:val="single" w:sz="4" w:space="0" w:color="000000"/>
              <w:right w:val="single" w:sz="4" w:space="0" w:color="000000"/>
            </w:tcBorders>
          </w:tcPr>
          <w:p w14:paraId="6B9F6C76" w14:textId="77777777" w:rsidR="008D5A58" w:rsidRPr="00A43179" w:rsidRDefault="008D5A58" w:rsidP="008A2DC7">
            <w:pPr>
              <w:spacing w:line="360" w:lineRule="auto"/>
              <w:ind w:left="238" w:hanging="178"/>
              <w:jc w:val="center"/>
              <w:rPr>
                <w:rFonts w:ascii="Times New Roman" w:hAnsi="Times New Roman" w:cs="Times New Roman"/>
                <w:sz w:val="20"/>
                <w:szCs w:val="20"/>
              </w:rPr>
            </w:pPr>
            <w:r w:rsidRPr="00A43179">
              <w:rPr>
                <w:rFonts w:ascii="Times New Roman" w:eastAsia="Times New Roman" w:hAnsi="Times New Roman" w:cs="Times New Roman"/>
                <w:b/>
                <w:sz w:val="20"/>
                <w:szCs w:val="20"/>
              </w:rPr>
              <w:t>Perbedaan dengan</w:t>
            </w:r>
          </w:p>
          <w:p w14:paraId="5E10E0CE" w14:textId="77777777" w:rsidR="008D5A58" w:rsidRPr="00A43179" w:rsidRDefault="008D5A58" w:rsidP="008A2DC7">
            <w:pPr>
              <w:spacing w:line="360" w:lineRule="auto"/>
              <w:ind w:left="238" w:hanging="178"/>
              <w:jc w:val="center"/>
              <w:rPr>
                <w:rFonts w:ascii="Times New Roman" w:hAnsi="Times New Roman" w:cs="Times New Roman"/>
                <w:sz w:val="20"/>
                <w:szCs w:val="20"/>
              </w:rPr>
            </w:pPr>
            <w:r w:rsidRPr="00A43179">
              <w:rPr>
                <w:rFonts w:ascii="Times New Roman" w:eastAsia="Times New Roman" w:hAnsi="Times New Roman" w:cs="Times New Roman"/>
                <w:b/>
                <w:sz w:val="20"/>
                <w:szCs w:val="20"/>
              </w:rPr>
              <w:t>TA1D3TI-</w:t>
            </w:r>
            <w:r w:rsidR="005C552C">
              <w:rPr>
                <w:rFonts w:ascii="Times New Roman" w:eastAsia="Times New Roman" w:hAnsi="Times New Roman" w:cs="Times New Roman"/>
                <w:b/>
                <w:sz w:val="20"/>
                <w:szCs w:val="20"/>
              </w:rPr>
              <w:t>19</w:t>
            </w:r>
          </w:p>
        </w:tc>
        <w:tc>
          <w:tcPr>
            <w:tcW w:w="2970" w:type="dxa"/>
            <w:tcBorders>
              <w:top w:val="single" w:sz="4" w:space="0" w:color="000000"/>
              <w:left w:val="single" w:sz="4" w:space="0" w:color="000000"/>
              <w:bottom w:val="single" w:sz="4" w:space="0" w:color="000000"/>
              <w:right w:val="single" w:sz="4" w:space="0" w:color="000000"/>
            </w:tcBorders>
          </w:tcPr>
          <w:p w14:paraId="488D1514" w14:textId="77777777" w:rsidR="008D5A58" w:rsidRPr="00A43179" w:rsidRDefault="008D5A58" w:rsidP="008A2DC7">
            <w:pPr>
              <w:spacing w:line="360" w:lineRule="auto"/>
              <w:ind w:right="282"/>
              <w:jc w:val="center"/>
              <w:rPr>
                <w:rFonts w:ascii="Times New Roman" w:hAnsi="Times New Roman" w:cs="Times New Roman"/>
                <w:sz w:val="20"/>
                <w:szCs w:val="20"/>
              </w:rPr>
            </w:pPr>
            <w:r w:rsidRPr="00A43179">
              <w:rPr>
                <w:rFonts w:ascii="Times New Roman" w:eastAsia="Times New Roman" w:hAnsi="Times New Roman" w:cs="Times New Roman"/>
                <w:b/>
                <w:sz w:val="20"/>
                <w:szCs w:val="20"/>
              </w:rPr>
              <w:t>Saran</w:t>
            </w:r>
          </w:p>
        </w:tc>
      </w:tr>
      <w:tr w:rsidR="008D5A58" w:rsidRPr="00A43179" w14:paraId="18F1A85C" w14:textId="77777777" w:rsidTr="000510F6">
        <w:trPr>
          <w:trHeight w:val="3098"/>
          <w:jc w:val="center"/>
        </w:trPr>
        <w:tc>
          <w:tcPr>
            <w:tcW w:w="455" w:type="dxa"/>
            <w:tcBorders>
              <w:top w:val="single" w:sz="4" w:space="0" w:color="000000"/>
              <w:left w:val="single" w:sz="4" w:space="0" w:color="000000"/>
              <w:bottom w:val="single" w:sz="4" w:space="0" w:color="000000"/>
              <w:right w:val="single" w:sz="4" w:space="0" w:color="000000"/>
            </w:tcBorders>
          </w:tcPr>
          <w:p w14:paraId="14B3CAF5" w14:textId="77777777" w:rsidR="008D5A58" w:rsidRPr="00A43179" w:rsidRDefault="008D5A58" w:rsidP="000510F6">
            <w:pPr>
              <w:spacing w:line="360" w:lineRule="auto"/>
              <w:ind w:left="43"/>
              <w:rPr>
                <w:rFonts w:ascii="Times New Roman" w:hAnsi="Times New Roman" w:cs="Times New Roman"/>
                <w:sz w:val="20"/>
                <w:szCs w:val="20"/>
              </w:rPr>
            </w:pPr>
            <w:r w:rsidRPr="00A43179">
              <w:rPr>
                <w:rFonts w:ascii="Times New Roman" w:hAnsi="Times New Roman" w:cs="Times New Roman"/>
                <w:sz w:val="20"/>
                <w:szCs w:val="20"/>
              </w:rPr>
              <w:t>1.</w:t>
            </w:r>
            <w:r w:rsidRPr="00A43179">
              <w:rPr>
                <w:rFonts w:ascii="Times New Roman" w:eastAsia="Arial" w:hAnsi="Times New Roman" w:cs="Times New Roman"/>
                <w:sz w:val="20"/>
                <w:szCs w:val="20"/>
              </w:rPr>
              <w:t xml:space="preserve"> </w:t>
            </w:r>
            <w:r w:rsidRPr="00A43179">
              <w:rPr>
                <w:rFonts w:ascii="Times New Roman" w:hAnsi="Times New Roman" w:cs="Times New Roman"/>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507DD53F" w14:textId="77777777" w:rsidR="008D5A58" w:rsidRPr="00A43179" w:rsidRDefault="008D5A58" w:rsidP="000510F6">
            <w:pPr>
              <w:spacing w:line="360" w:lineRule="auto"/>
              <w:ind w:left="43"/>
              <w:rPr>
                <w:rFonts w:ascii="Times New Roman" w:hAnsi="Times New Roman" w:cs="Times New Roman"/>
                <w:sz w:val="20"/>
                <w:szCs w:val="20"/>
              </w:rPr>
            </w:pPr>
            <w:r w:rsidRPr="00A43179">
              <w:rPr>
                <w:rFonts w:ascii="Times New Roman" w:hAnsi="Times New Roman" w:cs="Times New Roman"/>
                <w:sz w:val="20"/>
                <w:szCs w:val="20"/>
              </w:rPr>
              <w:t>Rio Febriyana, Wayan Firdaus Mahmudy</w:t>
            </w:r>
          </w:p>
        </w:tc>
        <w:tc>
          <w:tcPr>
            <w:tcW w:w="720" w:type="dxa"/>
            <w:tcBorders>
              <w:top w:val="single" w:sz="4" w:space="0" w:color="000000"/>
              <w:left w:val="single" w:sz="4" w:space="0" w:color="000000"/>
              <w:bottom w:val="single" w:sz="4" w:space="0" w:color="000000"/>
              <w:right w:val="single" w:sz="4" w:space="0" w:color="000000"/>
            </w:tcBorders>
          </w:tcPr>
          <w:p w14:paraId="066AAD3A" w14:textId="77777777" w:rsidR="008D5A58" w:rsidRPr="00A43179" w:rsidRDefault="008D5A58" w:rsidP="000510F6">
            <w:pPr>
              <w:spacing w:line="360" w:lineRule="auto"/>
              <w:ind w:left="43"/>
              <w:rPr>
                <w:rFonts w:ascii="Times New Roman" w:hAnsi="Times New Roman" w:cs="Times New Roman"/>
                <w:sz w:val="20"/>
                <w:szCs w:val="20"/>
              </w:rPr>
            </w:pPr>
            <w:r w:rsidRPr="00A43179">
              <w:rPr>
                <w:rFonts w:ascii="Times New Roman" w:hAnsi="Times New Roman" w:cs="Times New Roman"/>
                <w:sz w:val="20"/>
                <w:szCs w:val="20"/>
              </w:rPr>
              <w:t xml:space="preserve">2016 </w:t>
            </w:r>
          </w:p>
        </w:tc>
        <w:tc>
          <w:tcPr>
            <w:tcW w:w="2340" w:type="dxa"/>
            <w:tcBorders>
              <w:top w:val="single" w:sz="4" w:space="0" w:color="000000"/>
              <w:left w:val="single" w:sz="4" w:space="0" w:color="000000"/>
              <w:bottom w:val="single" w:sz="4" w:space="0" w:color="000000"/>
              <w:right w:val="single" w:sz="4" w:space="0" w:color="000000"/>
            </w:tcBorders>
          </w:tcPr>
          <w:p w14:paraId="45844DA8" w14:textId="77777777" w:rsidR="008D5A58" w:rsidRPr="00A43179" w:rsidRDefault="008D5A58" w:rsidP="000510F6">
            <w:pPr>
              <w:spacing w:line="360" w:lineRule="auto"/>
              <w:ind w:right="13"/>
              <w:rPr>
                <w:rFonts w:ascii="Times New Roman" w:hAnsi="Times New Roman" w:cs="Times New Roman"/>
                <w:sz w:val="20"/>
                <w:szCs w:val="20"/>
              </w:rPr>
            </w:pPr>
            <w:r w:rsidRPr="00A43179">
              <w:rPr>
                <w:rFonts w:ascii="Times New Roman" w:hAnsi="Times New Roman" w:cs="Times New Roman"/>
                <w:sz w:val="20"/>
                <w:szCs w:val="20"/>
              </w:rPr>
              <w:t xml:space="preserve"> Meneliti lebih lanjut mengenai Optimasi Penjadwalan Kapal Penyeberangan Ketapang-Gilimanuk menggunakan Algoritme Genetika</w:t>
            </w:r>
          </w:p>
        </w:tc>
        <w:tc>
          <w:tcPr>
            <w:tcW w:w="2520" w:type="dxa"/>
            <w:tcBorders>
              <w:top w:val="single" w:sz="4" w:space="0" w:color="000000"/>
              <w:left w:val="single" w:sz="4" w:space="0" w:color="000000"/>
              <w:bottom w:val="single" w:sz="4" w:space="0" w:color="000000"/>
              <w:right w:val="single" w:sz="4" w:space="0" w:color="000000"/>
            </w:tcBorders>
          </w:tcPr>
          <w:p w14:paraId="7FA3F9B9" w14:textId="77777777" w:rsidR="008D5A58" w:rsidRPr="00A43179" w:rsidRDefault="008D5A58" w:rsidP="000510F6">
            <w:pPr>
              <w:spacing w:line="360" w:lineRule="auto"/>
              <w:ind w:right="19"/>
              <w:rPr>
                <w:rFonts w:ascii="Times New Roman" w:hAnsi="Times New Roman" w:cs="Times New Roman"/>
                <w:sz w:val="20"/>
                <w:szCs w:val="20"/>
              </w:rPr>
            </w:pPr>
            <w:r w:rsidRPr="00A43179">
              <w:rPr>
                <w:rFonts w:ascii="Times New Roman" w:hAnsi="Times New Roman" w:cs="Times New Roman"/>
                <w:sz w:val="20"/>
                <w:szCs w:val="20"/>
              </w:rPr>
              <w:t>Implementasi menggunakan metode algoritme genetika dengan menggunakan bahasa pemrograman java</w:t>
            </w:r>
            <w:r w:rsidRPr="00A43179">
              <w:rPr>
                <w:rFonts w:ascii="Times New Roman" w:eastAsia="Times New Roman" w:hAnsi="Times New Roman" w:cs="Times New Roman"/>
                <w:i/>
                <w:sz w:val="20"/>
                <w:szCs w:val="20"/>
              </w:rPr>
              <w:t>.</w:t>
            </w:r>
          </w:p>
        </w:tc>
        <w:tc>
          <w:tcPr>
            <w:tcW w:w="3060" w:type="dxa"/>
            <w:tcBorders>
              <w:top w:val="single" w:sz="4" w:space="0" w:color="000000"/>
              <w:left w:val="single" w:sz="4" w:space="0" w:color="000000"/>
              <w:bottom w:val="single" w:sz="4" w:space="0" w:color="000000"/>
              <w:right w:val="single" w:sz="4" w:space="0" w:color="000000"/>
            </w:tcBorders>
          </w:tcPr>
          <w:p w14:paraId="50B02A4A" w14:textId="77777777" w:rsidR="008D5A58" w:rsidRPr="00A43179" w:rsidRDefault="008D5A58" w:rsidP="000510F6">
            <w:pPr>
              <w:spacing w:line="360" w:lineRule="auto"/>
              <w:ind w:left="43"/>
              <w:rPr>
                <w:rFonts w:ascii="Times New Roman" w:hAnsi="Times New Roman" w:cs="Times New Roman"/>
                <w:sz w:val="20"/>
                <w:szCs w:val="20"/>
              </w:rPr>
            </w:pPr>
            <w:r w:rsidRPr="00A43179">
              <w:rPr>
                <w:rFonts w:ascii="Times New Roman" w:hAnsi="Times New Roman" w:cs="Times New Roman"/>
                <w:sz w:val="20"/>
                <w:szCs w:val="20"/>
              </w:rPr>
              <w:t xml:space="preserve">Penelitian ini mampu </w:t>
            </w:r>
          </w:p>
          <w:p w14:paraId="11532AEF" w14:textId="77777777" w:rsidR="008D5A58" w:rsidRPr="00A43179" w:rsidRDefault="008D5A58" w:rsidP="000510F6">
            <w:pPr>
              <w:spacing w:line="360" w:lineRule="auto"/>
              <w:ind w:left="43" w:right="195"/>
              <w:rPr>
                <w:rFonts w:ascii="Times New Roman" w:hAnsi="Times New Roman" w:cs="Times New Roman"/>
                <w:sz w:val="20"/>
                <w:szCs w:val="20"/>
              </w:rPr>
            </w:pPr>
            <w:proofErr w:type="gramStart"/>
            <w:r w:rsidRPr="00A43179">
              <w:rPr>
                <w:rFonts w:ascii="Times New Roman" w:hAnsi="Times New Roman" w:cs="Times New Roman"/>
                <w:sz w:val="20"/>
                <w:szCs w:val="20"/>
              </w:rPr>
              <w:t>menghasilkan</w:t>
            </w:r>
            <w:proofErr w:type="gramEnd"/>
            <w:r w:rsidRPr="00A43179">
              <w:rPr>
                <w:rFonts w:ascii="Times New Roman" w:hAnsi="Times New Roman" w:cs="Times New Roman"/>
                <w:sz w:val="20"/>
                <w:szCs w:val="20"/>
              </w:rPr>
              <w:t xml:space="preserve"> sebuah aplikasi penjadwalan kapal Ketapang Gilimanuk dan dapat menyelesaikan permasalahan penjadwalan kapal penyeberangan Ketapang-Gilimanuk dengan optimal.</w:t>
            </w:r>
          </w:p>
        </w:tc>
        <w:tc>
          <w:tcPr>
            <w:tcW w:w="2160" w:type="dxa"/>
            <w:tcBorders>
              <w:top w:val="single" w:sz="4" w:space="0" w:color="000000"/>
              <w:left w:val="single" w:sz="4" w:space="0" w:color="000000"/>
              <w:bottom w:val="single" w:sz="4" w:space="0" w:color="000000"/>
              <w:right w:val="single" w:sz="4" w:space="0" w:color="000000"/>
            </w:tcBorders>
          </w:tcPr>
          <w:p w14:paraId="3EA2C254" w14:textId="77777777" w:rsidR="008D5A58" w:rsidRPr="00A43179" w:rsidRDefault="008D5A58" w:rsidP="000510F6">
            <w:pPr>
              <w:spacing w:line="360" w:lineRule="auto"/>
              <w:ind w:left="43"/>
              <w:rPr>
                <w:rFonts w:ascii="Times New Roman" w:hAnsi="Times New Roman" w:cs="Times New Roman"/>
                <w:sz w:val="20"/>
                <w:szCs w:val="20"/>
              </w:rPr>
            </w:pPr>
            <w:r w:rsidRPr="00A43179">
              <w:rPr>
                <w:rFonts w:ascii="Times New Roman" w:hAnsi="Times New Roman" w:cs="Times New Roman"/>
                <w:sz w:val="20"/>
                <w:szCs w:val="20"/>
              </w:rPr>
              <w:t>Membuat Penjadwalan kapal di Ajibata dengan menggunakan metode gabungan algoritme Backtracking CSP dan Stepest Ascent Hill Climbing</w:t>
            </w:r>
          </w:p>
        </w:tc>
        <w:tc>
          <w:tcPr>
            <w:tcW w:w="2970" w:type="dxa"/>
            <w:tcBorders>
              <w:top w:val="single" w:sz="4" w:space="0" w:color="000000"/>
              <w:left w:val="single" w:sz="4" w:space="0" w:color="000000"/>
              <w:bottom w:val="single" w:sz="4" w:space="0" w:color="000000"/>
              <w:right w:val="single" w:sz="4" w:space="0" w:color="000000"/>
            </w:tcBorders>
          </w:tcPr>
          <w:p w14:paraId="0505F081" w14:textId="77777777" w:rsidR="008D5A58" w:rsidRPr="00A43179" w:rsidRDefault="008D5A58" w:rsidP="000510F6">
            <w:pPr>
              <w:pStyle w:val="ListParagraph"/>
              <w:numPr>
                <w:ilvl w:val="0"/>
                <w:numId w:val="11"/>
              </w:numPr>
              <w:spacing w:after="3" w:line="360" w:lineRule="auto"/>
              <w:ind w:right="236"/>
              <w:rPr>
                <w:rFonts w:ascii="Times New Roman" w:eastAsiaTheme="minorEastAsia" w:hAnsi="Times New Roman" w:cs="Times New Roman"/>
                <w:sz w:val="20"/>
                <w:szCs w:val="20"/>
              </w:rPr>
            </w:pPr>
            <w:r w:rsidRPr="00A43179">
              <w:rPr>
                <w:rFonts w:ascii="Times New Roman" w:eastAsiaTheme="minorEastAsia" w:hAnsi="Times New Roman" w:cs="Times New Roman"/>
                <w:sz w:val="20"/>
                <w:szCs w:val="20"/>
              </w:rPr>
              <w:t xml:space="preserve">Modifikasi Algoritme Genetika pada fungsi mutasi untuk meningkatkan akurasi yang lebih baik. </w:t>
            </w:r>
          </w:p>
          <w:p w14:paraId="4FE82C20" w14:textId="77777777" w:rsidR="008D5A58" w:rsidRPr="00A43179" w:rsidRDefault="008D5A58" w:rsidP="000510F6">
            <w:pPr>
              <w:pStyle w:val="ListParagraph"/>
              <w:numPr>
                <w:ilvl w:val="0"/>
                <w:numId w:val="11"/>
              </w:numPr>
              <w:spacing w:after="3" w:line="360" w:lineRule="auto"/>
              <w:ind w:right="236"/>
              <w:rPr>
                <w:rFonts w:ascii="Times New Roman" w:eastAsiaTheme="minorEastAsia" w:hAnsi="Times New Roman" w:cs="Times New Roman"/>
                <w:sz w:val="20"/>
                <w:szCs w:val="20"/>
              </w:rPr>
            </w:pPr>
            <w:r w:rsidRPr="00A43179">
              <w:rPr>
                <w:rFonts w:ascii="Times New Roman" w:eastAsiaTheme="minorEastAsia" w:hAnsi="Times New Roman" w:cs="Times New Roman"/>
                <w:sz w:val="20"/>
                <w:szCs w:val="20"/>
              </w:rPr>
              <w:t>Tampilan dirancang agar lebih menarik, sederhana, dan konsisiten.</w:t>
            </w:r>
          </w:p>
        </w:tc>
      </w:tr>
      <w:tr w:rsidR="008D5A58" w:rsidRPr="00A43179" w14:paraId="3E963FEC" w14:textId="77777777" w:rsidTr="000510F6">
        <w:trPr>
          <w:trHeight w:val="1055"/>
          <w:jc w:val="center"/>
        </w:trPr>
        <w:tc>
          <w:tcPr>
            <w:tcW w:w="455" w:type="dxa"/>
            <w:tcBorders>
              <w:top w:val="single" w:sz="4" w:space="0" w:color="000000"/>
              <w:left w:val="single" w:sz="4" w:space="0" w:color="000000"/>
              <w:bottom w:val="single" w:sz="4" w:space="0" w:color="000000"/>
              <w:right w:val="single" w:sz="4" w:space="0" w:color="000000"/>
            </w:tcBorders>
          </w:tcPr>
          <w:p w14:paraId="09D49802" w14:textId="77777777" w:rsidR="008D5A58" w:rsidRPr="00A43179" w:rsidRDefault="008D5A58" w:rsidP="000510F6">
            <w:pPr>
              <w:spacing w:line="360" w:lineRule="auto"/>
              <w:rPr>
                <w:rFonts w:ascii="Times New Roman" w:hAnsi="Times New Roman" w:cs="Times New Roman"/>
                <w:sz w:val="20"/>
                <w:szCs w:val="20"/>
              </w:rPr>
            </w:pPr>
            <w:r w:rsidRPr="00A43179">
              <w:rPr>
                <w:rFonts w:ascii="Times New Roman" w:hAnsi="Times New Roman" w:cs="Times New Roman"/>
                <w:sz w:val="20"/>
                <w:szCs w:val="20"/>
              </w:rPr>
              <w:t>2.</w:t>
            </w:r>
            <w:r w:rsidRPr="00A43179">
              <w:rPr>
                <w:rFonts w:ascii="Times New Roman" w:eastAsia="Arial" w:hAnsi="Times New Roman" w:cs="Times New Roman"/>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3BD83C40" w14:textId="77777777" w:rsidR="008D5A58" w:rsidRPr="00A43179" w:rsidRDefault="008D5A58" w:rsidP="000510F6">
            <w:pPr>
              <w:spacing w:line="360" w:lineRule="auto"/>
              <w:rPr>
                <w:rFonts w:ascii="Times New Roman" w:hAnsi="Times New Roman" w:cs="Times New Roman"/>
                <w:sz w:val="20"/>
                <w:szCs w:val="20"/>
              </w:rPr>
            </w:pPr>
            <w:r w:rsidRPr="00A43179">
              <w:rPr>
                <w:rFonts w:ascii="Times New Roman" w:hAnsi="Times New Roman" w:cs="Times New Roman"/>
                <w:sz w:val="20"/>
                <w:szCs w:val="20"/>
              </w:rPr>
              <w:t xml:space="preserve">Chandra Ari </w:t>
            </w:r>
          </w:p>
          <w:p w14:paraId="718C2D93" w14:textId="77777777" w:rsidR="008D5A58" w:rsidRPr="00A43179" w:rsidRDefault="008D5A58" w:rsidP="000510F6">
            <w:pPr>
              <w:spacing w:line="360" w:lineRule="auto"/>
              <w:rPr>
                <w:rFonts w:ascii="Times New Roman" w:hAnsi="Times New Roman" w:cs="Times New Roman"/>
                <w:sz w:val="20"/>
                <w:szCs w:val="20"/>
              </w:rPr>
            </w:pPr>
            <w:r w:rsidRPr="00A43179">
              <w:rPr>
                <w:rFonts w:ascii="Times New Roman" w:hAnsi="Times New Roman" w:cs="Times New Roman"/>
                <w:sz w:val="20"/>
                <w:szCs w:val="20"/>
              </w:rPr>
              <w:t xml:space="preserve">Gunawan, </w:t>
            </w:r>
          </w:p>
          <w:p w14:paraId="29BD67CD" w14:textId="77777777" w:rsidR="008D5A58" w:rsidRPr="00A43179" w:rsidRDefault="008D5A58" w:rsidP="000510F6">
            <w:pPr>
              <w:spacing w:line="360" w:lineRule="auto"/>
              <w:rPr>
                <w:rFonts w:ascii="Times New Roman" w:hAnsi="Times New Roman" w:cs="Times New Roman"/>
                <w:sz w:val="20"/>
                <w:szCs w:val="20"/>
              </w:rPr>
            </w:pPr>
            <w:r w:rsidRPr="00A43179">
              <w:rPr>
                <w:rFonts w:ascii="Times New Roman" w:hAnsi="Times New Roman" w:cs="Times New Roman"/>
                <w:sz w:val="20"/>
                <w:szCs w:val="20"/>
              </w:rPr>
              <w:t xml:space="preserve">Hapnes Toba </w:t>
            </w:r>
          </w:p>
        </w:tc>
        <w:tc>
          <w:tcPr>
            <w:tcW w:w="720" w:type="dxa"/>
            <w:tcBorders>
              <w:top w:val="single" w:sz="4" w:space="0" w:color="000000"/>
              <w:left w:val="single" w:sz="4" w:space="0" w:color="000000"/>
              <w:bottom w:val="single" w:sz="4" w:space="0" w:color="000000"/>
              <w:right w:val="single" w:sz="4" w:space="0" w:color="000000"/>
            </w:tcBorders>
          </w:tcPr>
          <w:p w14:paraId="6243DFA3" w14:textId="77777777" w:rsidR="008D5A58" w:rsidRPr="00A43179" w:rsidRDefault="008D5A58" w:rsidP="000510F6">
            <w:pPr>
              <w:spacing w:line="360" w:lineRule="auto"/>
              <w:rPr>
                <w:rFonts w:ascii="Times New Roman" w:hAnsi="Times New Roman" w:cs="Times New Roman"/>
                <w:sz w:val="20"/>
                <w:szCs w:val="20"/>
              </w:rPr>
            </w:pPr>
            <w:r w:rsidRPr="00A43179">
              <w:rPr>
                <w:rFonts w:ascii="Times New Roman" w:hAnsi="Times New Roman" w:cs="Times New Roman"/>
                <w:sz w:val="20"/>
                <w:szCs w:val="20"/>
              </w:rPr>
              <w:t xml:space="preserve">2016 </w:t>
            </w:r>
          </w:p>
        </w:tc>
        <w:tc>
          <w:tcPr>
            <w:tcW w:w="2340" w:type="dxa"/>
            <w:tcBorders>
              <w:top w:val="single" w:sz="4" w:space="0" w:color="000000"/>
              <w:left w:val="single" w:sz="4" w:space="0" w:color="000000"/>
              <w:bottom w:val="single" w:sz="4" w:space="0" w:color="000000"/>
              <w:right w:val="single" w:sz="4" w:space="0" w:color="000000"/>
            </w:tcBorders>
          </w:tcPr>
          <w:p w14:paraId="60E76AF2" w14:textId="77777777" w:rsidR="008D5A58" w:rsidRPr="00A43179" w:rsidRDefault="008D5A58" w:rsidP="000510F6">
            <w:pPr>
              <w:spacing w:line="360" w:lineRule="auto"/>
              <w:ind w:right="232"/>
              <w:rPr>
                <w:rFonts w:ascii="Times New Roman" w:hAnsi="Times New Roman" w:cs="Times New Roman"/>
                <w:sz w:val="20"/>
                <w:szCs w:val="20"/>
              </w:rPr>
            </w:pPr>
            <w:r w:rsidRPr="00A43179">
              <w:rPr>
                <w:rFonts w:ascii="Times New Roman" w:hAnsi="Times New Roman" w:cs="Times New Roman"/>
                <w:sz w:val="20"/>
                <w:szCs w:val="20"/>
              </w:rPr>
              <w:t xml:space="preserve">Penelitian ini bertujuan untuk melakukan penyusunan jadwal otomatis pada pengolaan </w:t>
            </w:r>
          </w:p>
          <w:p w14:paraId="28FEB3FC" w14:textId="77777777" w:rsidR="008D5A58" w:rsidRPr="00A43179" w:rsidRDefault="008D5A58" w:rsidP="000510F6">
            <w:pPr>
              <w:spacing w:line="360" w:lineRule="auto"/>
              <w:ind w:right="136"/>
              <w:rPr>
                <w:rFonts w:ascii="Times New Roman" w:hAnsi="Times New Roman" w:cs="Times New Roman"/>
                <w:sz w:val="20"/>
                <w:szCs w:val="20"/>
              </w:rPr>
            </w:pPr>
            <w:proofErr w:type="gramStart"/>
            <w:r w:rsidRPr="00A43179">
              <w:rPr>
                <w:rFonts w:ascii="Times New Roman" w:hAnsi="Times New Roman" w:cs="Times New Roman"/>
                <w:sz w:val="20"/>
                <w:szCs w:val="20"/>
              </w:rPr>
              <w:t>staf</w:t>
            </w:r>
            <w:proofErr w:type="gramEnd"/>
            <w:r w:rsidRPr="00A43179">
              <w:rPr>
                <w:rFonts w:ascii="Times New Roman" w:hAnsi="Times New Roman" w:cs="Times New Roman"/>
                <w:sz w:val="20"/>
                <w:szCs w:val="20"/>
              </w:rPr>
              <w:t xml:space="preserve"> dengan menggunakan pendekatan CSP untuk menghasilkan pembuatan jadwal yang fleksibel. </w:t>
            </w:r>
          </w:p>
        </w:tc>
        <w:tc>
          <w:tcPr>
            <w:tcW w:w="2520" w:type="dxa"/>
            <w:tcBorders>
              <w:top w:val="single" w:sz="4" w:space="0" w:color="000000"/>
              <w:left w:val="single" w:sz="4" w:space="0" w:color="000000"/>
              <w:bottom w:val="single" w:sz="4" w:space="0" w:color="000000"/>
              <w:right w:val="single" w:sz="4" w:space="0" w:color="000000"/>
            </w:tcBorders>
          </w:tcPr>
          <w:p w14:paraId="4E4B9DDE" w14:textId="77777777" w:rsidR="008D5A58" w:rsidRPr="00A43179" w:rsidRDefault="008D5A58" w:rsidP="000510F6">
            <w:pPr>
              <w:spacing w:line="360" w:lineRule="auto"/>
              <w:ind w:right="195"/>
              <w:rPr>
                <w:rFonts w:ascii="Times New Roman" w:hAnsi="Times New Roman" w:cs="Times New Roman"/>
                <w:sz w:val="20"/>
                <w:szCs w:val="20"/>
              </w:rPr>
            </w:pPr>
            <w:r w:rsidRPr="00A43179">
              <w:rPr>
                <w:rFonts w:ascii="Times New Roman" w:hAnsi="Times New Roman" w:cs="Times New Roman"/>
                <w:sz w:val="20"/>
                <w:szCs w:val="20"/>
              </w:rPr>
              <w:t xml:space="preserve">Pendekatan CSP yaitu pendekatan yang menerapakan sistem pencarian </w:t>
            </w:r>
          </w:p>
          <w:p w14:paraId="45F426E3" w14:textId="77777777" w:rsidR="008D5A58" w:rsidRPr="00A43179" w:rsidRDefault="008D5A58" w:rsidP="000510F6">
            <w:pPr>
              <w:spacing w:line="360" w:lineRule="auto"/>
              <w:ind w:right="170"/>
              <w:rPr>
                <w:rFonts w:ascii="Times New Roman" w:hAnsi="Times New Roman" w:cs="Times New Roman"/>
                <w:sz w:val="20"/>
                <w:szCs w:val="20"/>
              </w:rPr>
            </w:pPr>
            <w:r w:rsidRPr="00A43179">
              <w:rPr>
                <w:rFonts w:ascii="Times New Roman" w:hAnsi="Times New Roman" w:cs="Times New Roman"/>
                <w:sz w:val="20"/>
                <w:szCs w:val="20"/>
              </w:rPr>
              <w:t xml:space="preserve">suatu solusi dari masalah dengan cara mencari objek yang dapt memenuhi </w:t>
            </w:r>
          </w:p>
          <w:p w14:paraId="4284B91E" w14:textId="77777777" w:rsidR="008D5A58" w:rsidRPr="00A43179" w:rsidRDefault="008D5A58" w:rsidP="000510F6">
            <w:pPr>
              <w:spacing w:line="360" w:lineRule="auto"/>
              <w:rPr>
                <w:rFonts w:ascii="Times New Roman" w:hAnsi="Times New Roman" w:cs="Times New Roman"/>
                <w:sz w:val="20"/>
                <w:szCs w:val="20"/>
              </w:rPr>
            </w:pPr>
            <w:proofErr w:type="gramStart"/>
            <w:r w:rsidRPr="00A43179">
              <w:rPr>
                <w:rFonts w:ascii="Times New Roman" w:hAnsi="Times New Roman" w:cs="Times New Roman"/>
                <w:sz w:val="20"/>
                <w:szCs w:val="20"/>
              </w:rPr>
              <w:t>kriteria</w:t>
            </w:r>
            <w:proofErr w:type="gramEnd"/>
            <w:r w:rsidRPr="00A43179">
              <w:rPr>
                <w:rFonts w:ascii="Times New Roman" w:hAnsi="Times New Roman" w:cs="Times New Roman"/>
                <w:sz w:val="20"/>
                <w:szCs w:val="20"/>
              </w:rPr>
              <w:t xml:space="preserve"> dalam penjadwalan tersebut. </w:t>
            </w:r>
            <w:r w:rsidRPr="00A43179">
              <w:rPr>
                <w:rFonts w:ascii="Times New Roman" w:eastAsia="Times New Roman" w:hAnsi="Times New Roman" w:cs="Times New Roman"/>
                <w:i/>
                <w:sz w:val="20"/>
                <w:szCs w:val="20"/>
              </w:rPr>
              <w:t xml:space="preserve"> </w:t>
            </w:r>
          </w:p>
        </w:tc>
        <w:tc>
          <w:tcPr>
            <w:tcW w:w="3060" w:type="dxa"/>
            <w:tcBorders>
              <w:top w:val="single" w:sz="4" w:space="0" w:color="000000"/>
              <w:left w:val="single" w:sz="4" w:space="0" w:color="000000"/>
              <w:bottom w:val="single" w:sz="4" w:space="0" w:color="000000"/>
              <w:right w:val="single" w:sz="4" w:space="0" w:color="000000"/>
            </w:tcBorders>
          </w:tcPr>
          <w:p w14:paraId="78BE87E4" w14:textId="77777777" w:rsidR="008D5A58" w:rsidRPr="00A43179" w:rsidRDefault="008D5A58" w:rsidP="000510F6">
            <w:pPr>
              <w:numPr>
                <w:ilvl w:val="0"/>
                <w:numId w:val="9"/>
              </w:numPr>
              <w:spacing w:line="360" w:lineRule="auto"/>
              <w:ind w:hanging="360"/>
              <w:rPr>
                <w:rFonts w:ascii="Times New Roman" w:hAnsi="Times New Roman" w:cs="Times New Roman"/>
                <w:sz w:val="20"/>
                <w:szCs w:val="20"/>
              </w:rPr>
            </w:pPr>
            <w:r w:rsidRPr="00A43179">
              <w:rPr>
                <w:rFonts w:ascii="Times New Roman" w:hAnsi="Times New Roman" w:cs="Times New Roman"/>
                <w:sz w:val="20"/>
                <w:szCs w:val="20"/>
              </w:rPr>
              <w:t xml:space="preserve">Mengahasilkan penanangnan bentrok jadwal dengan </w:t>
            </w:r>
          </w:p>
          <w:p w14:paraId="4070276B" w14:textId="77777777" w:rsidR="008D5A58" w:rsidRPr="00A43179" w:rsidRDefault="008D5A58" w:rsidP="000510F6">
            <w:pPr>
              <w:spacing w:line="360" w:lineRule="auto"/>
              <w:ind w:right="209"/>
              <w:rPr>
                <w:rFonts w:ascii="Times New Roman" w:hAnsi="Times New Roman" w:cs="Times New Roman"/>
                <w:sz w:val="20"/>
                <w:szCs w:val="20"/>
              </w:rPr>
            </w:pPr>
            <w:r w:rsidRPr="00A43179">
              <w:rPr>
                <w:rFonts w:ascii="Times New Roman" w:hAnsi="Times New Roman" w:cs="Times New Roman"/>
                <w:sz w:val="20"/>
                <w:szCs w:val="20"/>
              </w:rPr>
              <w:t xml:space="preserve">  memberikan </w:t>
            </w:r>
          </w:p>
          <w:p w14:paraId="29A51BCC" w14:textId="77777777" w:rsidR="008D5A58" w:rsidRPr="00A43179" w:rsidRDefault="008D5A58" w:rsidP="000510F6">
            <w:pPr>
              <w:spacing w:after="3" w:line="360" w:lineRule="auto"/>
              <w:ind w:left="360" w:right="42"/>
              <w:rPr>
                <w:rFonts w:ascii="Times New Roman" w:hAnsi="Times New Roman" w:cs="Times New Roman"/>
                <w:sz w:val="20"/>
                <w:szCs w:val="20"/>
              </w:rPr>
            </w:pPr>
            <w:proofErr w:type="gramStart"/>
            <w:r w:rsidRPr="00A43179">
              <w:rPr>
                <w:rFonts w:ascii="Times New Roman" w:hAnsi="Times New Roman" w:cs="Times New Roman"/>
                <w:sz w:val="20"/>
                <w:szCs w:val="20"/>
              </w:rPr>
              <w:t>prioritas</w:t>
            </w:r>
            <w:proofErr w:type="gramEnd"/>
            <w:r w:rsidRPr="00A43179">
              <w:rPr>
                <w:rFonts w:ascii="Times New Roman" w:hAnsi="Times New Roman" w:cs="Times New Roman"/>
                <w:sz w:val="20"/>
                <w:szCs w:val="20"/>
              </w:rPr>
              <w:t xml:space="preserve"> sesuai jadwal itu sendiri. </w:t>
            </w:r>
          </w:p>
          <w:p w14:paraId="3E28387A" w14:textId="77777777" w:rsidR="008D5A58" w:rsidRPr="00A43179" w:rsidRDefault="008D5A58" w:rsidP="000510F6">
            <w:pPr>
              <w:numPr>
                <w:ilvl w:val="0"/>
                <w:numId w:val="9"/>
              </w:numPr>
              <w:spacing w:line="360" w:lineRule="auto"/>
              <w:ind w:hanging="360"/>
              <w:rPr>
                <w:rFonts w:ascii="Times New Roman" w:hAnsi="Times New Roman" w:cs="Times New Roman"/>
                <w:sz w:val="20"/>
                <w:szCs w:val="20"/>
              </w:rPr>
            </w:pPr>
            <w:r w:rsidRPr="00A43179">
              <w:rPr>
                <w:rFonts w:ascii="Times New Roman" w:hAnsi="Times New Roman" w:cs="Times New Roman"/>
                <w:sz w:val="20"/>
                <w:szCs w:val="20"/>
              </w:rPr>
              <w:t xml:space="preserve">Memberikan </w:t>
            </w:r>
          </w:p>
          <w:p w14:paraId="280B7238" w14:textId="77777777" w:rsidR="008D5A58" w:rsidRPr="00A43179" w:rsidRDefault="008D5A58" w:rsidP="000510F6">
            <w:pPr>
              <w:spacing w:line="360" w:lineRule="auto"/>
              <w:ind w:left="360" w:right="295"/>
              <w:rPr>
                <w:rFonts w:ascii="Times New Roman" w:hAnsi="Times New Roman" w:cs="Times New Roman"/>
                <w:sz w:val="20"/>
                <w:szCs w:val="20"/>
              </w:rPr>
            </w:pPr>
            <w:proofErr w:type="gramStart"/>
            <w:r w:rsidRPr="00A43179">
              <w:rPr>
                <w:rFonts w:ascii="Times New Roman" w:hAnsi="Times New Roman" w:cs="Times New Roman"/>
                <w:sz w:val="20"/>
                <w:szCs w:val="20"/>
              </w:rPr>
              <w:t>alternatif</w:t>
            </w:r>
            <w:proofErr w:type="gramEnd"/>
            <w:r w:rsidRPr="00A43179">
              <w:rPr>
                <w:rFonts w:ascii="Times New Roman" w:hAnsi="Times New Roman" w:cs="Times New Roman"/>
                <w:sz w:val="20"/>
                <w:szCs w:val="20"/>
              </w:rPr>
              <w:t xml:space="preserve"> utnuk menghindari penggunaan teknik optimasi. Implementsi </w:t>
            </w:r>
          </w:p>
          <w:p w14:paraId="5A299646" w14:textId="77777777" w:rsidR="008D5A58" w:rsidRPr="00A43179" w:rsidRDefault="008D5A58" w:rsidP="000510F6">
            <w:pPr>
              <w:spacing w:line="360" w:lineRule="auto"/>
              <w:ind w:left="360"/>
              <w:rPr>
                <w:rFonts w:ascii="Times New Roman" w:hAnsi="Times New Roman" w:cs="Times New Roman"/>
                <w:sz w:val="20"/>
                <w:szCs w:val="20"/>
              </w:rPr>
            </w:pPr>
            <w:proofErr w:type="gramStart"/>
            <w:r w:rsidRPr="00A43179">
              <w:rPr>
                <w:rFonts w:ascii="Times New Roman" w:hAnsi="Times New Roman" w:cs="Times New Roman"/>
                <w:sz w:val="20"/>
                <w:szCs w:val="20"/>
              </w:rPr>
              <w:t>CSP .</w:t>
            </w:r>
            <w:proofErr w:type="gramEnd"/>
          </w:p>
        </w:tc>
        <w:tc>
          <w:tcPr>
            <w:tcW w:w="2160" w:type="dxa"/>
            <w:tcBorders>
              <w:top w:val="single" w:sz="4" w:space="0" w:color="000000"/>
              <w:left w:val="single" w:sz="4" w:space="0" w:color="000000"/>
              <w:bottom w:val="single" w:sz="4" w:space="0" w:color="000000"/>
              <w:right w:val="single" w:sz="4" w:space="0" w:color="000000"/>
            </w:tcBorders>
          </w:tcPr>
          <w:p w14:paraId="0876E3A9" w14:textId="77777777" w:rsidR="008D5A58" w:rsidRPr="00A43179" w:rsidRDefault="008D5A58" w:rsidP="000510F6">
            <w:pPr>
              <w:spacing w:line="360" w:lineRule="auto"/>
              <w:rPr>
                <w:rFonts w:ascii="Times New Roman" w:hAnsi="Times New Roman" w:cs="Times New Roman"/>
                <w:sz w:val="20"/>
                <w:szCs w:val="20"/>
              </w:rPr>
            </w:pPr>
            <w:r w:rsidRPr="00A43179">
              <w:rPr>
                <w:rFonts w:ascii="Times New Roman" w:hAnsi="Times New Roman" w:cs="Times New Roman"/>
                <w:sz w:val="20"/>
                <w:szCs w:val="20"/>
              </w:rPr>
              <w:t xml:space="preserve"> </w:t>
            </w:r>
          </w:p>
        </w:tc>
        <w:tc>
          <w:tcPr>
            <w:tcW w:w="2970" w:type="dxa"/>
            <w:tcBorders>
              <w:top w:val="single" w:sz="4" w:space="0" w:color="000000"/>
              <w:left w:val="single" w:sz="4" w:space="0" w:color="000000"/>
              <w:bottom w:val="single" w:sz="4" w:space="0" w:color="000000"/>
              <w:right w:val="single" w:sz="4" w:space="0" w:color="000000"/>
            </w:tcBorders>
          </w:tcPr>
          <w:p w14:paraId="540870E8" w14:textId="77777777" w:rsidR="008D5A58" w:rsidRPr="00A43179" w:rsidRDefault="008D5A58" w:rsidP="000510F6">
            <w:pPr>
              <w:numPr>
                <w:ilvl w:val="0"/>
                <w:numId w:val="10"/>
              </w:numPr>
              <w:spacing w:line="360" w:lineRule="auto"/>
              <w:ind w:hanging="360"/>
              <w:rPr>
                <w:rFonts w:ascii="Times New Roman" w:hAnsi="Times New Roman" w:cs="Times New Roman"/>
                <w:sz w:val="20"/>
                <w:szCs w:val="20"/>
              </w:rPr>
            </w:pPr>
            <w:r w:rsidRPr="00A43179">
              <w:rPr>
                <w:rFonts w:ascii="Times New Roman" w:hAnsi="Times New Roman" w:cs="Times New Roman"/>
                <w:sz w:val="20"/>
                <w:szCs w:val="20"/>
              </w:rPr>
              <w:t xml:space="preserve">Memperbaiki implentasi kelas-kelas dalam aplikasi agar generalisai pembentukan </w:t>
            </w:r>
          </w:p>
          <w:p w14:paraId="62E05C0E" w14:textId="77777777" w:rsidR="008D5A58" w:rsidRPr="00A43179" w:rsidRDefault="008D5A58" w:rsidP="000510F6">
            <w:pPr>
              <w:spacing w:after="3" w:line="360" w:lineRule="auto"/>
              <w:ind w:left="360"/>
              <w:rPr>
                <w:rFonts w:ascii="Times New Roman" w:hAnsi="Times New Roman" w:cs="Times New Roman"/>
                <w:sz w:val="20"/>
                <w:szCs w:val="20"/>
              </w:rPr>
            </w:pPr>
            <w:r w:rsidRPr="00A43179">
              <w:rPr>
                <w:rFonts w:ascii="Times New Roman" w:eastAsia="Times New Roman" w:hAnsi="Times New Roman" w:cs="Times New Roman"/>
                <w:i/>
                <w:sz w:val="20"/>
                <w:szCs w:val="20"/>
              </w:rPr>
              <w:t>Constraint</w:t>
            </w:r>
            <w:r w:rsidR="00DE2BE2">
              <w:rPr>
                <w:rFonts w:ascii="Times New Roman" w:eastAsia="Times New Roman" w:hAnsi="Times New Roman" w:cs="Times New Roman"/>
                <w:i/>
                <w:sz w:val="20"/>
                <w:szCs w:val="20"/>
              </w:rPr>
              <w:t>s</w:t>
            </w:r>
            <w:r w:rsidRPr="00A43179">
              <w:rPr>
                <w:rFonts w:ascii="Times New Roman" w:eastAsia="Times New Roman" w:hAnsi="Times New Roman" w:cs="Times New Roman"/>
                <w:i/>
                <w:sz w:val="20"/>
                <w:szCs w:val="20"/>
              </w:rPr>
              <w:t xml:space="preserve"> </w:t>
            </w:r>
            <w:r w:rsidRPr="00A43179">
              <w:rPr>
                <w:rFonts w:ascii="Times New Roman" w:hAnsi="Times New Roman" w:cs="Times New Roman"/>
                <w:sz w:val="20"/>
                <w:szCs w:val="20"/>
              </w:rPr>
              <w:t xml:space="preserve">agar dapat digunakan pada kasus lain. </w:t>
            </w:r>
          </w:p>
          <w:p w14:paraId="543874E1" w14:textId="77777777" w:rsidR="008D5A58" w:rsidRPr="00A43179" w:rsidRDefault="008D5A58" w:rsidP="000510F6">
            <w:pPr>
              <w:numPr>
                <w:ilvl w:val="0"/>
                <w:numId w:val="10"/>
              </w:numPr>
              <w:spacing w:after="4" w:line="360" w:lineRule="auto"/>
              <w:ind w:hanging="360"/>
              <w:rPr>
                <w:rFonts w:ascii="Times New Roman" w:hAnsi="Times New Roman" w:cs="Times New Roman"/>
                <w:sz w:val="20"/>
                <w:szCs w:val="20"/>
              </w:rPr>
            </w:pPr>
            <w:r w:rsidRPr="00A43179">
              <w:rPr>
                <w:rFonts w:ascii="Times New Roman" w:hAnsi="Times New Roman" w:cs="Times New Roman"/>
                <w:sz w:val="20"/>
                <w:szCs w:val="20"/>
              </w:rPr>
              <w:t xml:space="preserve">Tampilan dirancang agar lebih menarik, sederhana, dan konsisiten. </w:t>
            </w:r>
          </w:p>
          <w:p w14:paraId="14E8B5E1" w14:textId="77777777" w:rsidR="008D5A58" w:rsidRPr="00A43179" w:rsidRDefault="008D5A58" w:rsidP="005F353D">
            <w:pPr>
              <w:keepNext/>
              <w:numPr>
                <w:ilvl w:val="0"/>
                <w:numId w:val="10"/>
              </w:numPr>
              <w:spacing w:line="360" w:lineRule="auto"/>
              <w:ind w:hanging="360"/>
              <w:rPr>
                <w:rFonts w:ascii="Times New Roman" w:hAnsi="Times New Roman" w:cs="Times New Roman"/>
                <w:sz w:val="20"/>
                <w:szCs w:val="20"/>
              </w:rPr>
            </w:pPr>
            <w:r w:rsidRPr="00A43179">
              <w:rPr>
                <w:rFonts w:ascii="Times New Roman" w:hAnsi="Times New Roman" w:cs="Times New Roman"/>
                <w:sz w:val="20"/>
                <w:szCs w:val="20"/>
              </w:rPr>
              <w:t xml:space="preserve">Apliaksi diharapkan mampu terhubung langsunh dengan sistem </w:t>
            </w:r>
            <w:proofErr w:type="gramStart"/>
            <w:r w:rsidRPr="00A43179">
              <w:rPr>
                <w:rFonts w:ascii="Times New Roman" w:hAnsi="Times New Roman" w:cs="Times New Roman"/>
                <w:sz w:val="20"/>
                <w:szCs w:val="20"/>
              </w:rPr>
              <w:t>akademik .</w:t>
            </w:r>
            <w:proofErr w:type="gramEnd"/>
          </w:p>
        </w:tc>
      </w:tr>
    </w:tbl>
    <w:p w14:paraId="727DAF02" w14:textId="5AECD263" w:rsidR="005F353D" w:rsidRPr="005F353D" w:rsidRDefault="005F353D" w:rsidP="005F353D">
      <w:pPr>
        <w:pStyle w:val="Caption"/>
        <w:sectPr w:rsidR="005F353D" w:rsidRPr="005F353D" w:rsidSect="008D5A58">
          <w:pgSz w:w="16840" w:h="11907" w:orient="landscape" w:code="9"/>
          <w:pgMar w:top="1800" w:right="1411" w:bottom="1411" w:left="1411" w:header="720" w:footer="144" w:gutter="0"/>
          <w:cols w:space="720"/>
          <w:titlePg/>
          <w:docGrid w:linePitch="360"/>
        </w:sectPr>
      </w:pPr>
    </w:p>
    <w:p w14:paraId="32C1A84E" w14:textId="77777777" w:rsidR="008D5A58" w:rsidRPr="00454695" w:rsidRDefault="008D5A58" w:rsidP="00844BCD">
      <w:pPr>
        <w:pStyle w:val="Heading2"/>
        <w:numPr>
          <w:ilvl w:val="1"/>
          <w:numId w:val="8"/>
        </w:numPr>
        <w:spacing w:line="360" w:lineRule="auto"/>
        <w:jc w:val="both"/>
        <w:rPr>
          <w:rFonts w:ascii="Times New Roman" w:hAnsi="Times New Roman"/>
          <w:sz w:val="24"/>
          <w:szCs w:val="24"/>
        </w:rPr>
      </w:pPr>
      <w:bookmarkStart w:id="63" w:name="_Toc30414078"/>
      <w:bookmarkStart w:id="64" w:name="_Toc30414142"/>
      <w:bookmarkStart w:id="65" w:name="_Toc45276876"/>
      <w:r w:rsidRPr="00454695">
        <w:rPr>
          <w:rFonts w:ascii="Times New Roman" w:hAnsi="Times New Roman"/>
          <w:sz w:val="24"/>
          <w:szCs w:val="24"/>
        </w:rPr>
        <w:t>Kesimpulan</w:t>
      </w:r>
      <w:bookmarkEnd w:id="63"/>
      <w:bookmarkEnd w:id="64"/>
      <w:bookmarkEnd w:id="65"/>
    </w:p>
    <w:p w14:paraId="4A627600" w14:textId="61020EB1" w:rsidR="008D5A58" w:rsidRPr="00A43179" w:rsidRDefault="002E5F8E" w:rsidP="008D5A58">
      <w:pPr>
        <w:spacing w:line="360" w:lineRule="auto"/>
        <w:ind w:left="75"/>
        <w:jc w:val="both"/>
        <w:rPr>
          <w:rFonts w:ascii="Times New Roman" w:hAnsi="Times New Roman"/>
          <w:b/>
          <w:sz w:val="24"/>
          <w:szCs w:val="24"/>
        </w:rPr>
      </w:pPr>
      <w:r>
        <w:rPr>
          <w:rFonts w:ascii="Times New Roman" w:hAnsi="Times New Roman"/>
          <w:sz w:val="24"/>
          <w:szCs w:val="24"/>
        </w:rPr>
        <w:t>Penggunaan Algoritme</w:t>
      </w:r>
      <w:r w:rsidR="008D5A58" w:rsidRPr="00A43179">
        <w:rPr>
          <w:rFonts w:ascii="Times New Roman" w:hAnsi="Times New Roman"/>
          <w:sz w:val="24"/>
          <w:szCs w:val="24"/>
        </w:rPr>
        <w:t xml:space="preserve"> </w:t>
      </w:r>
      <w:r w:rsidR="008D5A58" w:rsidRPr="00A43179">
        <w:rPr>
          <w:rFonts w:ascii="Times New Roman" w:hAnsi="Times New Roman"/>
          <w:i/>
          <w:sz w:val="24"/>
          <w:szCs w:val="24"/>
        </w:rPr>
        <w:t xml:space="preserve">Backtracking </w:t>
      </w:r>
      <w:r w:rsidR="008D5A58" w:rsidRPr="00A43179">
        <w:rPr>
          <w:rFonts w:ascii="Times New Roman" w:hAnsi="Times New Roman"/>
          <w:sz w:val="24"/>
          <w:szCs w:val="24"/>
        </w:rPr>
        <w:t xml:space="preserve">dalam pencarian solusi terbaik, dengan </w:t>
      </w:r>
      <w:proofErr w:type="gramStart"/>
      <w:r w:rsidR="008D5A58" w:rsidRPr="00A43179">
        <w:rPr>
          <w:rFonts w:ascii="Times New Roman" w:hAnsi="Times New Roman"/>
          <w:sz w:val="24"/>
          <w:szCs w:val="24"/>
        </w:rPr>
        <w:t>cara</w:t>
      </w:r>
      <w:proofErr w:type="gramEnd"/>
      <w:r w:rsidR="008D5A58" w:rsidRPr="00A43179">
        <w:rPr>
          <w:rFonts w:ascii="Times New Roman" w:hAnsi="Times New Roman"/>
          <w:sz w:val="24"/>
          <w:szCs w:val="24"/>
        </w:rPr>
        <w:t xml:space="preserve"> membentuk lintasan dari akar ke daun. </w:t>
      </w:r>
      <w:r w:rsidR="008D5A58" w:rsidRPr="00A43179">
        <w:rPr>
          <w:rFonts w:ascii="Times New Roman" w:hAnsi="Times New Roman"/>
          <w:i/>
          <w:sz w:val="24"/>
          <w:szCs w:val="24"/>
        </w:rPr>
        <w:t>Expand node</w:t>
      </w:r>
      <w:r w:rsidR="008D5A58" w:rsidRPr="00A43179">
        <w:rPr>
          <w:rFonts w:ascii="Times New Roman" w:hAnsi="Times New Roman"/>
          <w:sz w:val="24"/>
          <w:szCs w:val="24"/>
        </w:rPr>
        <w:t xml:space="preserve"> yang tidak mengarah ke solusi</w:t>
      </w:r>
      <w:r w:rsidR="00615328">
        <w:rPr>
          <w:rFonts w:ascii="Times New Roman" w:hAnsi="Times New Roman"/>
          <w:sz w:val="24"/>
          <w:szCs w:val="24"/>
        </w:rPr>
        <w:t xml:space="preserve"> </w:t>
      </w:r>
      <w:proofErr w:type="gramStart"/>
      <w:r w:rsidR="00615328">
        <w:rPr>
          <w:rFonts w:ascii="Times New Roman" w:hAnsi="Times New Roman"/>
          <w:sz w:val="24"/>
          <w:szCs w:val="24"/>
        </w:rPr>
        <w:t>akan</w:t>
      </w:r>
      <w:proofErr w:type="gramEnd"/>
      <w:r w:rsidR="00615328">
        <w:rPr>
          <w:rFonts w:ascii="Times New Roman" w:hAnsi="Times New Roman"/>
          <w:sz w:val="24"/>
          <w:szCs w:val="24"/>
        </w:rPr>
        <w:t xml:space="preserve"> menjadi simpul mati, yang</w:t>
      </w:r>
      <w:r w:rsidR="008D5A58" w:rsidRPr="00A43179">
        <w:rPr>
          <w:rFonts w:ascii="Times New Roman" w:hAnsi="Times New Roman"/>
          <w:sz w:val="24"/>
          <w:szCs w:val="24"/>
        </w:rPr>
        <w:t xml:space="preserve"> simpul</w:t>
      </w:r>
      <w:r w:rsidR="00615328">
        <w:rPr>
          <w:rFonts w:ascii="Times New Roman" w:hAnsi="Times New Roman"/>
          <w:sz w:val="24"/>
          <w:szCs w:val="24"/>
        </w:rPr>
        <w:t xml:space="preserve">nya </w:t>
      </w:r>
      <w:r w:rsidR="008D5A58" w:rsidRPr="00A43179">
        <w:rPr>
          <w:rFonts w:ascii="Times New Roman" w:hAnsi="Times New Roman"/>
          <w:sz w:val="24"/>
          <w:szCs w:val="24"/>
        </w:rPr>
        <w:t xml:space="preserve">tidak akan diperluas lagi. Jika tidak ada simpul </w:t>
      </w:r>
      <w:r w:rsidR="008D5A58" w:rsidRPr="00A43179">
        <w:rPr>
          <w:rFonts w:ascii="Times New Roman" w:hAnsi="Times New Roman"/>
          <w:i/>
          <w:sz w:val="24"/>
          <w:szCs w:val="24"/>
        </w:rPr>
        <w:t>child</w:t>
      </w:r>
      <w:r w:rsidR="008D5A58" w:rsidRPr="00A43179">
        <w:rPr>
          <w:rFonts w:ascii="Times New Roman" w:hAnsi="Times New Roman"/>
          <w:sz w:val="24"/>
          <w:szCs w:val="24"/>
        </w:rPr>
        <w:t xml:space="preserve"> maka dilakukan </w:t>
      </w:r>
      <w:r w:rsidR="008D5A58" w:rsidRPr="00A43179">
        <w:rPr>
          <w:rFonts w:ascii="Times New Roman" w:hAnsi="Times New Roman"/>
          <w:i/>
          <w:sz w:val="24"/>
          <w:szCs w:val="24"/>
        </w:rPr>
        <w:t xml:space="preserve">backtrack </w:t>
      </w:r>
      <w:r w:rsidR="008D5A58" w:rsidRPr="00A43179">
        <w:rPr>
          <w:rFonts w:ascii="Times New Roman" w:hAnsi="Times New Roman"/>
          <w:sz w:val="24"/>
          <w:szCs w:val="24"/>
        </w:rPr>
        <w:t xml:space="preserve">ke simpul induk. Pencarian </w:t>
      </w:r>
      <w:proofErr w:type="gramStart"/>
      <w:r w:rsidR="008D5A58" w:rsidRPr="00A43179">
        <w:rPr>
          <w:rFonts w:ascii="Times New Roman" w:hAnsi="Times New Roman"/>
          <w:sz w:val="24"/>
          <w:szCs w:val="24"/>
        </w:rPr>
        <w:t>akan</w:t>
      </w:r>
      <w:proofErr w:type="gramEnd"/>
      <w:r w:rsidR="008D5A58" w:rsidRPr="00A43179">
        <w:rPr>
          <w:rFonts w:ascii="Times New Roman" w:hAnsi="Times New Roman"/>
          <w:sz w:val="24"/>
          <w:szCs w:val="24"/>
        </w:rPr>
        <w:t xml:space="preserve"> berhenti, apabila telah menemukan solusi atau tidak ada simpul hidup yan</w:t>
      </w:r>
      <w:r>
        <w:rPr>
          <w:rFonts w:ascii="Times New Roman" w:hAnsi="Times New Roman"/>
          <w:sz w:val="24"/>
          <w:szCs w:val="24"/>
        </w:rPr>
        <w:t>g diperlukan, sehingga algoritme</w:t>
      </w:r>
      <w:r w:rsidR="008D5A58" w:rsidRPr="00A43179">
        <w:rPr>
          <w:rFonts w:ascii="Times New Roman" w:hAnsi="Times New Roman"/>
          <w:sz w:val="24"/>
          <w:szCs w:val="24"/>
        </w:rPr>
        <w:t xml:space="preserve"> ini dapat melakukan pencarian solusi penjadwalan dengan seluruh kemungkinan solusi.</w:t>
      </w:r>
      <w:r w:rsidR="008D5A58" w:rsidRPr="00A43179">
        <w:rPr>
          <w:rFonts w:ascii="Times New Roman" w:hAnsi="Times New Roman"/>
          <w:b/>
          <w:sz w:val="24"/>
          <w:szCs w:val="24"/>
        </w:rPr>
        <w:t xml:space="preserve"> </w:t>
      </w:r>
      <w:r>
        <w:rPr>
          <w:rFonts w:ascii="Times New Roman" w:hAnsi="Times New Roman"/>
          <w:sz w:val="24"/>
          <w:szCs w:val="24"/>
        </w:rPr>
        <w:t>Algoritme</w:t>
      </w:r>
      <w:r w:rsidR="008D5A58" w:rsidRPr="00A43179">
        <w:rPr>
          <w:rFonts w:ascii="Times New Roman" w:hAnsi="Times New Roman"/>
          <w:sz w:val="24"/>
          <w:szCs w:val="24"/>
        </w:rPr>
        <w:t xml:space="preserve"> </w:t>
      </w:r>
      <w:r w:rsidR="008D5A58" w:rsidRPr="00A43179">
        <w:rPr>
          <w:rFonts w:ascii="Times New Roman" w:hAnsi="Times New Roman"/>
          <w:i/>
          <w:sz w:val="24"/>
          <w:szCs w:val="24"/>
        </w:rPr>
        <w:t>Steepest Ascent Hill Climbing</w:t>
      </w:r>
      <w:r w:rsidR="008D5A58" w:rsidRPr="00A43179">
        <w:rPr>
          <w:rFonts w:ascii="Times New Roman" w:hAnsi="Times New Roman"/>
          <w:sz w:val="24"/>
          <w:szCs w:val="24"/>
        </w:rPr>
        <w:t xml:space="preserve"> dig</w:t>
      </w:r>
      <w:r w:rsidR="00407D5B">
        <w:rPr>
          <w:rFonts w:ascii="Times New Roman" w:hAnsi="Times New Roman"/>
          <w:sz w:val="24"/>
          <w:szCs w:val="24"/>
        </w:rPr>
        <w:t>unakan untuk memperoleh solusi pencarian jarak terpendek antar pelabuhan.</w:t>
      </w:r>
    </w:p>
    <w:p w14:paraId="3E55CAA5" w14:textId="77777777" w:rsidR="00D96FCB" w:rsidRPr="008D5A58" w:rsidRDefault="00D96FCB">
      <w:pPr>
        <w:rPr>
          <w:rFonts w:ascii="Times New Roman" w:hAnsi="Times New Roman"/>
          <w:sz w:val="24"/>
          <w:szCs w:val="24"/>
        </w:rPr>
      </w:pPr>
    </w:p>
    <w:p w14:paraId="7C4C0450" w14:textId="77777777" w:rsidR="00D96FCB" w:rsidRPr="0091094F" w:rsidRDefault="00D96FCB">
      <w:pPr>
        <w:rPr>
          <w:rFonts w:ascii="Times New Roman" w:hAnsi="Times New Roman"/>
          <w:sz w:val="24"/>
          <w:szCs w:val="24"/>
          <w:lang w:val="en-AU"/>
        </w:rPr>
      </w:pPr>
    </w:p>
    <w:p w14:paraId="0B4E723E" w14:textId="77777777" w:rsidR="00BC1034" w:rsidRPr="0091094F" w:rsidRDefault="00BC1034">
      <w:pPr>
        <w:rPr>
          <w:rFonts w:ascii="Times New Roman" w:hAnsi="Times New Roman"/>
          <w:sz w:val="24"/>
          <w:szCs w:val="24"/>
          <w:lang w:val="en-AU"/>
        </w:rPr>
      </w:pPr>
    </w:p>
    <w:p w14:paraId="5B816DB1" w14:textId="77777777" w:rsidR="00BC1034" w:rsidRPr="0091094F" w:rsidRDefault="00BC1034">
      <w:pPr>
        <w:rPr>
          <w:rFonts w:ascii="Times New Roman" w:hAnsi="Times New Roman"/>
          <w:sz w:val="24"/>
          <w:szCs w:val="24"/>
          <w:lang w:val="en-AU"/>
        </w:rPr>
      </w:pPr>
    </w:p>
    <w:p w14:paraId="0F5A0FD9" w14:textId="77777777" w:rsidR="00BC1034" w:rsidRPr="0091094F" w:rsidRDefault="00BC1034">
      <w:pPr>
        <w:rPr>
          <w:rFonts w:ascii="Times New Roman" w:hAnsi="Times New Roman"/>
          <w:sz w:val="24"/>
          <w:szCs w:val="24"/>
          <w:lang w:val="en-AU"/>
        </w:rPr>
      </w:pPr>
    </w:p>
    <w:p w14:paraId="0D1EA491" w14:textId="77777777" w:rsidR="00D96FCB" w:rsidRPr="0091094F" w:rsidRDefault="00D96FCB">
      <w:pPr>
        <w:rPr>
          <w:rFonts w:ascii="Times New Roman" w:hAnsi="Times New Roman"/>
          <w:sz w:val="24"/>
          <w:szCs w:val="24"/>
          <w:lang w:val="en-AU"/>
        </w:rPr>
      </w:pPr>
    </w:p>
    <w:p w14:paraId="6B9C1302" w14:textId="77777777" w:rsidR="004D3B05" w:rsidRPr="0091094F" w:rsidRDefault="004D3B05">
      <w:pPr>
        <w:rPr>
          <w:rFonts w:ascii="Times New Roman" w:hAnsi="Times New Roman"/>
          <w:sz w:val="24"/>
          <w:szCs w:val="24"/>
          <w:lang w:val="en-AU"/>
        </w:rPr>
      </w:pPr>
    </w:p>
    <w:p w14:paraId="5D9226BD" w14:textId="77777777" w:rsidR="00FF53AF" w:rsidRPr="00524CEA" w:rsidRDefault="00524CEA" w:rsidP="00524CEA">
      <w:pPr>
        <w:pStyle w:val="Heading1"/>
        <w:numPr>
          <w:ilvl w:val="0"/>
          <w:numId w:val="0"/>
        </w:numPr>
        <w:tabs>
          <w:tab w:val="left" w:pos="720"/>
        </w:tabs>
        <w:spacing w:line="360" w:lineRule="auto"/>
        <w:rPr>
          <w:rFonts w:ascii="Times New Roman" w:hAnsi="Times New Roman"/>
          <w:sz w:val="24"/>
          <w:szCs w:val="24"/>
        </w:rPr>
      </w:pPr>
      <w:bookmarkStart w:id="66" w:name="_Toc43694233"/>
      <w:bookmarkStart w:id="67" w:name="_Toc43695014"/>
      <w:bookmarkStart w:id="68" w:name="_Toc45276877"/>
      <w:r w:rsidRPr="00A43179">
        <w:rPr>
          <w:rFonts w:ascii="Times New Roman" w:hAnsi="Times New Roman"/>
          <w:sz w:val="24"/>
          <w:szCs w:val="24"/>
        </w:rPr>
        <w:t>BAB II</w:t>
      </w:r>
      <w:r>
        <w:rPr>
          <w:rFonts w:ascii="Times New Roman" w:hAnsi="Times New Roman"/>
          <w:sz w:val="24"/>
          <w:szCs w:val="24"/>
        </w:rPr>
        <w:t>I</w:t>
      </w:r>
      <w:r w:rsidRPr="00A43179">
        <w:rPr>
          <w:rFonts w:ascii="Times New Roman" w:hAnsi="Times New Roman"/>
          <w:sz w:val="24"/>
          <w:szCs w:val="24"/>
        </w:rPr>
        <w:br/>
      </w:r>
      <w:bookmarkEnd w:id="66"/>
      <w:r w:rsidRPr="00651FBD">
        <w:rPr>
          <w:rFonts w:ascii="Times New Roman" w:hAnsi="Times New Roman"/>
          <w:sz w:val="24"/>
          <w:szCs w:val="24"/>
        </w:rPr>
        <w:t>ANALISIS PERMASALAHAN DAN PENGGUNAAN ALGORITME</w:t>
      </w:r>
      <w:bookmarkEnd w:id="67"/>
      <w:bookmarkEnd w:id="68"/>
    </w:p>
    <w:p w14:paraId="4AE519F8" w14:textId="77777777" w:rsidR="00FF53AF" w:rsidRPr="003D1CC4" w:rsidRDefault="00FF53AF" w:rsidP="00844BCD">
      <w:pPr>
        <w:pStyle w:val="Heading2"/>
        <w:numPr>
          <w:ilvl w:val="1"/>
          <w:numId w:val="12"/>
        </w:numPr>
        <w:spacing w:line="360" w:lineRule="auto"/>
        <w:jc w:val="both"/>
        <w:rPr>
          <w:rFonts w:ascii="Times New Roman" w:hAnsi="Times New Roman"/>
          <w:sz w:val="24"/>
          <w:szCs w:val="24"/>
        </w:rPr>
      </w:pPr>
      <w:bookmarkStart w:id="69" w:name="_Toc30414080"/>
      <w:bookmarkStart w:id="70" w:name="_Toc30414144"/>
      <w:bookmarkStart w:id="71" w:name="_Toc45276878"/>
      <w:r w:rsidRPr="003D1CC4">
        <w:rPr>
          <w:rFonts w:ascii="Times New Roman" w:hAnsi="Times New Roman"/>
          <w:sz w:val="24"/>
          <w:szCs w:val="24"/>
        </w:rPr>
        <w:t>Analisis Penjadwalan Kapal</w:t>
      </w:r>
      <w:bookmarkEnd w:id="69"/>
      <w:bookmarkEnd w:id="70"/>
      <w:bookmarkEnd w:id="71"/>
    </w:p>
    <w:p w14:paraId="52221BDB" w14:textId="77777777" w:rsidR="00FF53AF" w:rsidRPr="00A43179" w:rsidRDefault="00FF53AF" w:rsidP="00FF53AF">
      <w:pPr>
        <w:spacing w:line="360" w:lineRule="auto"/>
        <w:jc w:val="both"/>
        <w:rPr>
          <w:rFonts w:ascii="Times New Roman" w:hAnsi="Times New Roman"/>
          <w:sz w:val="24"/>
          <w:szCs w:val="24"/>
          <w:lang w:val="en-AU"/>
        </w:rPr>
      </w:pPr>
      <w:r w:rsidRPr="00A43179">
        <w:rPr>
          <w:rFonts w:ascii="Times New Roman" w:hAnsi="Times New Roman"/>
          <w:sz w:val="24"/>
          <w:szCs w:val="24"/>
          <w:lang w:val="en-AU"/>
        </w:rPr>
        <w:t xml:space="preserve">Pada </w:t>
      </w:r>
      <w:proofErr w:type="gramStart"/>
      <w:r w:rsidRPr="00A43179">
        <w:rPr>
          <w:rFonts w:ascii="Times New Roman" w:hAnsi="Times New Roman"/>
          <w:sz w:val="24"/>
          <w:szCs w:val="24"/>
          <w:lang w:val="en-AU"/>
        </w:rPr>
        <w:t>bab</w:t>
      </w:r>
      <w:proofErr w:type="gramEnd"/>
      <w:r w:rsidRPr="00A43179">
        <w:rPr>
          <w:rFonts w:ascii="Times New Roman" w:hAnsi="Times New Roman"/>
          <w:sz w:val="24"/>
          <w:szCs w:val="24"/>
          <w:lang w:val="en-AU"/>
        </w:rPr>
        <w:t xml:space="preserve"> ini dijelaskan analisis dan pengamatan data pada pembuatan jadwal penyeberangan kapal di Ajibata</w:t>
      </w:r>
      <w:r>
        <w:rPr>
          <w:rFonts w:ascii="Times New Roman" w:hAnsi="Times New Roman"/>
          <w:sz w:val="24"/>
          <w:szCs w:val="24"/>
          <w:lang w:val="en-AU"/>
        </w:rPr>
        <w:t>.</w:t>
      </w:r>
    </w:p>
    <w:p w14:paraId="01937575" w14:textId="74DEA56B" w:rsidR="00FF53AF" w:rsidRPr="003D1CC4" w:rsidRDefault="00FF53AF" w:rsidP="00844BCD">
      <w:pPr>
        <w:pStyle w:val="Heading3"/>
        <w:numPr>
          <w:ilvl w:val="2"/>
          <w:numId w:val="12"/>
        </w:numPr>
        <w:spacing w:line="360" w:lineRule="auto"/>
        <w:jc w:val="both"/>
        <w:rPr>
          <w:rFonts w:ascii="Times New Roman" w:hAnsi="Times New Roman"/>
          <w:sz w:val="24"/>
          <w:szCs w:val="24"/>
        </w:rPr>
      </w:pPr>
      <w:bookmarkStart w:id="72" w:name="_Toc30414081"/>
      <w:bookmarkStart w:id="73" w:name="_Toc30414145"/>
      <w:bookmarkStart w:id="74" w:name="_Toc45276879"/>
      <w:r w:rsidRPr="003D1CC4">
        <w:rPr>
          <w:rFonts w:ascii="Times New Roman" w:hAnsi="Times New Roman"/>
          <w:sz w:val="24"/>
          <w:szCs w:val="24"/>
        </w:rPr>
        <w:t>Penjawa</w:t>
      </w:r>
      <w:r w:rsidR="008C17F4">
        <w:rPr>
          <w:rFonts w:ascii="Times New Roman" w:hAnsi="Times New Roman"/>
          <w:sz w:val="24"/>
          <w:szCs w:val="24"/>
        </w:rPr>
        <w:t>d</w:t>
      </w:r>
      <w:r w:rsidRPr="003D1CC4">
        <w:rPr>
          <w:rFonts w:ascii="Times New Roman" w:hAnsi="Times New Roman"/>
          <w:sz w:val="24"/>
          <w:szCs w:val="24"/>
        </w:rPr>
        <w:t>lan Kapal Penyeberangan di Ajibata</w:t>
      </w:r>
      <w:bookmarkEnd w:id="72"/>
      <w:bookmarkEnd w:id="73"/>
      <w:bookmarkEnd w:id="74"/>
    </w:p>
    <w:p w14:paraId="110DB544" w14:textId="77777777" w:rsidR="00FF53AF" w:rsidRDefault="00FF53AF" w:rsidP="00FF53AF">
      <w:pPr>
        <w:spacing w:line="360" w:lineRule="auto"/>
        <w:jc w:val="both"/>
        <w:rPr>
          <w:rFonts w:ascii="Times New Roman" w:hAnsi="Times New Roman"/>
          <w:sz w:val="24"/>
          <w:szCs w:val="24"/>
          <w:lang w:val="en-AU"/>
        </w:rPr>
      </w:pPr>
      <w:r w:rsidRPr="006A5B69">
        <w:rPr>
          <w:rFonts w:ascii="Times New Roman" w:hAnsi="Times New Roman"/>
          <w:sz w:val="24"/>
          <w:szCs w:val="24"/>
          <w:lang w:val="en-AU"/>
        </w:rPr>
        <w:t>Penjadwalan penyeberangan kapal di Ajibata masih dilakukan secara manual oleh Dinas Perhubungan Ajibata. Selama ini Penjadwalan penyeb</w:t>
      </w:r>
      <w:r w:rsidR="00A45EA3">
        <w:rPr>
          <w:rFonts w:ascii="Times New Roman" w:hAnsi="Times New Roman"/>
          <w:sz w:val="24"/>
          <w:szCs w:val="24"/>
          <w:lang w:val="en-AU"/>
        </w:rPr>
        <w:t>e</w:t>
      </w:r>
      <w:r w:rsidRPr="006A5B69">
        <w:rPr>
          <w:rFonts w:ascii="Times New Roman" w:hAnsi="Times New Roman"/>
          <w:sz w:val="24"/>
          <w:szCs w:val="24"/>
          <w:lang w:val="en-AU"/>
        </w:rPr>
        <w:t>rangan kapal ditentukan berdasarkan hasil dari perundingan masyarakat pada waktu lampau, sehingga telah ditentukan bahwa 1 hari terdapat 15 sesi penyeb</w:t>
      </w:r>
      <w:r w:rsidR="00D71650">
        <w:rPr>
          <w:rFonts w:ascii="Times New Roman" w:hAnsi="Times New Roman"/>
          <w:sz w:val="24"/>
          <w:szCs w:val="24"/>
          <w:lang w:val="en-AU"/>
        </w:rPr>
        <w:t>e</w:t>
      </w:r>
      <w:r w:rsidRPr="006A5B69">
        <w:rPr>
          <w:rFonts w:ascii="Times New Roman" w:hAnsi="Times New Roman"/>
          <w:sz w:val="24"/>
          <w:szCs w:val="24"/>
          <w:lang w:val="en-AU"/>
        </w:rPr>
        <w:t>rangan kapal dari Ajibata – Tomok mulai dari jam 05.00 –</w:t>
      </w:r>
      <w:r w:rsidR="008C39BF">
        <w:rPr>
          <w:rFonts w:ascii="Times New Roman" w:hAnsi="Times New Roman"/>
          <w:sz w:val="24"/>
          <w:szCs w:val="24"/>
          <w:lang w:val="en-AU"/>
        </w:rPr>
        <w:t xml:space="preserve"> 22.00, dari Ajibata - Tigaras</w:t>
      </w:r>
      <w:r w:rsidRPr="006A5B69">
        <w:rPr>
          <w:rFonts w:ascii="Times New Roman" w:hAnsi="Times New Roman"/>
          <w:sz w:val="24"/>
          <w:szCs w:val="24"/>
          <w:lang w:val="en-AU"/>
        </w:rPr>
        <w:t>. Namun yang menjadi kendala yaitu pembagian porsi pada setiap kapal tidaklah merata, dikarenakan pemb</w:t>
      </w:r>
      <w:r w:rsidR="00724E5A">
        <w:rPr>
          <w:rFonts w:ascii="Times New Roman" w:hAnsi="Times New Roman"/>
          <w:sz w:val="24"/>
          <w:szCs w:val="24"/>
          <w:lang w:val="en-AU"/>
        </w:rPr>
        <w:t>erangkatan kapal masih dilakuka</w:t>
      </w:r>
      <w:r w:rsidR="008C39BF">
        <w:rPr>
          <w:rFonts w:ascii="Times New Roman" w:hAnsi="Times New Roman"/>
          <w:sz w:val="24"/>
          <w:szCs w:val="24"/>
          <w:lang w:val="en-AU"/>
        </w:rPr>
        <w:t xml:space="preserve">n secara acak. </w:t>
      </w:r>
      <w:r w:rsidRPr="006A5B69">
        <w:rPr>
          <w:rFonts w:ascii="Times New Roman" w:hAnsi="Times New Roman"/>
          <w:sz w:val="24"/>
          <w:szCs w:val="24"/>
          <w:lang w:val="en-AU"/>
        </w:rPr>
        <w:t>Contohnya pada sesi 1 pukul 06.00-08.00 disediakan 2 kapal yang telah ditentukan oleh Dinas Perhubungan Ajibata untuk melakukan penyeb</w:t>
      </w:r>
      <w:r w:rsidR="00A06C29">
        <w:rPr>
          <w:rFonts w:ascii="Times New Roman" w:hAnsi="Times New Roman"/>
          <w:sz w:val="24"/>
          <w:szCs w:val="24"/>
          <w:lang w:val="en-AU"/>
        </w:rPr>
        <w:t>e</w:t>
      </w:r>
      <w:r w:rsidRPr="006A5B69">
        <w:rPr>
          <w:rFonts w:ascii="Times New Roman" w:hAnsi="Times New Roman"/>
          <w:sz w:val="24"/>
          <w:szCs w:val="24"/>
          <w:lang w:val="en-AU"/>
        </w:rPr>
        <w:t xml:space="preserve">rangan kapal pada sesi tersebut, </w:t>
      </w:r>
      <w:r w:rsidR="00921A71">
        <w:rPr>
          <w:rFonts w:ascii="Times New Roman" w:hAnsi="Times New Roman"/>
          <w:sz w:val="24"/>
          <w:szCs w:val="24"/>
          <w:lang w:val="en-AU"/>
        </w:rPr>
        <w:t xml:space="preserve">jika </w:t>
      </w:r>
      <w:r w:rsidRPr="006A5B69">
        <w:rPr>
          <w:rFonts w:ascii="Times New Roman" w:hAnsi="Times New Roman"/>
          <w:sz w:val="24"/>
          <w:szCs w:val="24"/>
          <w:lang w:val="en-AU"/>
        </w:rPr>
        <w:t>kapal sudah penuh, maka Dinas perhubungan Ajibata memanggil kapal yang lain untuk mengangkut penumpang yang masih ada.</w:t>
      </w:r>
    </w:p>
    <w:p w14:paraId="4D703431" w14:textId="2F806F31" w:rsidR="00443482" w:rsidRDefault="00FF53AF" w:rsidP="00FF53AF">
      <w:pPr>
        <w:spacing w:line="360" w:lineRule="auto"/>
        <w:jc w:val="both"/>
        <w:rPr>
          <w:rFonts w:ascii="Times New Roman" w:hAnsi="Times New Roman"/>
          <w:sz w:val="24"/>
          <w:szCs w:val="24"/>
          <w:lang w:val="en-AU"/>
        </w:rPr>
      </w:pPr>
      <w:r w:rsidRPr="00FF53AF">
        <w:rPr>
          <w:rFonts w:ascii="Times New Roman" w:hAnsi="Times New Roman"/>
          <w:sz w:val="24"/>
          <w:szCs w:val="24"/>
        </w:rPr>
        <w:t>M</w:t>
      </w:r>
      <w:r w:rsidRPr="00FF53AF">
        <w:rPr>
          <w:rFonts w:ascii="Times New Roman" w:hAnsi="Times New Roman"/>
          <w:sz w:val="24"/>
          <w:szCs w:val="24"/>
          <w:lang w:val="en-AU"/>
        </w:rPr>
        <w:t>aka dari itu pembagian porsi pada setiap kapal tidaklah merata, dikarenakan 48 ka</w:t>
      </w:r>
      <w:r w:rsidR="00921A71">
        <w:rPr>
          <w:rFonts w:ascii="Times New Roman" w:hAnsi="Times New Roman"/>
          <w:sz w:val="24"/>
          <w:szCs w:val="24"/>
          <w:lang w:val="en-AU"/>
        </w:rPr>
        <w:t xml:space="preserve">pal yang ada diajibata tidaklah digunakan </w:t>
      </w:r>
      <w:r w:rsidRPr="00FF53AF">
        <w:rPr>
          <w:rFonts w:ascii="Times New Roman" w:hAnsi="Times New Roman"/>
          <w:sz w:val="24"/>
          <w:szCs w:val="24"/>
          <w:lang w:val="en-AU"/>
        </w:rPr>
        <w:t>semua oleh Dinas Perhubungan Ajibata. Bahkan ada kapal yang melakukan penyeb</w:t>
      </w:r>
      <w:r w:rsidR="00D71650">
        <w:rPr>
          <w:rFonts w:ascii="Times New Roman" w:hAnsi="Times New Roman"/>
          <w:sz w:val="24"/>
          <w:szCs w:val="24"/>
          <w:lang w:val="en-AU"/>
        </w:rPr>
        <w:t>e</w:t>
      </w:r>
      <w:r w:rsidRPr="00FF53AF">
        <w:rPr>
          <w:rFonts w:ascii="Times New Roman" w:hAnsi="Times New Roman"/>
          <w:sz w:val="24"/>
          <w:szCs w:val="24"/>
          <w:lang w:val="en-AU"/>
        </w:rPr>
        <w:t xml:space="preserve">rangan kapal atau mengangkut penumpang dari Ajibata lebih dari 1 kali, dan ada kapal yang </w:t>
      </w:r>
      <w:proofErr w:type="gramStart"/>
      <w:r w:rsidRPr="00FF53AF">
        <w:rPr>
          <w:rFonts w:ascii="Times New Roman" w:hAnsi="Times New Roman"/>
          <w:sz w:val="24"/>
          <w:szCs w:val="24"/>
          <w:lang w:val="en-AU"/>
        </w:rPr>
        <w:t>sama</w:t>
      </w:r>
      <w:proofErr w:type="gramEnd"/>
      <w:r w:rsidRPr="00FF53AF">
        <w:rPr>
          <w:rFonts w:ascii="Times New Roman" w:hAnsi="Times New Roman"/>
          <w:sz w:val="24"/>
          <w:szCs w:val="24"/>
          <w:lang w:val="en-AU"/>
        </w:rPr>
        <w:t xml:space="preserve"> sekali tidak melakukan penyeb</w:t>
      </w:r>
      <w:r w:rsidR="00D71650">
        <w:rPr>
          <w:rFonts w:ascii="Times New Roman" w:hAnsi="Times New Roman"/>
          <w:sz w:val="24"/>
          <w:szCs w:val="24"/>
          <w:lang w:val="en-AU"/>
        </w:rPr>
        <w:t>e</w:t>
      </w:r>
      <w:r w:rsidRPr="00FF53AF">
        <w:rPr>
          <w:rFonts w:ascii="Times New Roman" w:hAnsi="Times New Roman"/>
          <w:sz w:val="24"/>
          <w:szCs w:val="24"/>
          <w:lang w:val="en-AU"/>
        </w:rPr>
        <w:t>rangan kapal dikarenakan tidak mendapatkan penumpang dari Ajibata. Sehingga dia melakukan penyeb</w:t>
      </w:r>
      <w:r w:rsidR="00D71650">
        <w:rPr>
          <w:rFonts w:ascii="Times New Roman" w:hAnsi="Times New Roman"/>
          <w:sz w:val="24"/>
          <w:szCs w:val="24"/>
          <w:lang w:val="en-AU"/>
        </w:rPr>
        <w:t>e</w:t>
      </w:r>
      <w:r w:rsidRPr="00FF53AF">
        <w:rPr>
          <w:rFonts w:ascii="Times New Roman" w:hAnsi="Times New Roman"/>
          <w:sz w:val="24"/>
          <w:szCs w:val="24"/>
          <w:lang w:val="en-AU"/>
        </w:rPr>
        <w:t>r</w:t>
      </w:r>
      <w:r w:rsidR="008C39BF">
        <w:rPr>
          <w:rFonts w:ascii="Times New Roman" w:hAnsi="Times New Roman"/>
          <w:sz w:val="24"/>
          <w:szCs w:val="24"/>
          <w:lang w:val="en-AU"/>
        </w:rPr>
        <w:t xml:space="preserve">angan kapal di Pelabuhan lain. </w:t>
      </w:r>
      <w:r w:rsidRPr="00FF53AF">
        <w:rPr>
          <w:rFonts w:ascii="Times New Roman" w:hAnsi="Times New Roman"/>
          <w:sz w:val="24"/>
          <w:szCs w:val="24"/>
          <w:lang w:val="en-AU"/>
        </w:rPr>
        <w:t>Di Pelabuhan Ajibata juga memperbolehkan nahkoda memakai kapal nya untuk pengambilan penumpang diluar jadwal yang sudah ditentukan namun jenis penumpa</w:t>
      </w:r>
      <w:r w:rsidR="00407D5B">
        <w:rPr>
          <w:rFonts w:ascii="Times New Roman" w:hAnsi="Times New Roman"/>
          <w:sz w:val="24"/>
          <w:szCs w:val="24"/>
          <w:lang w:val="en-AU"/>
        </w:rPr>
        <w:t>ng</w:t>
      </w:r>
      <w:r w:rsidRPr="00FF53AF">
        <w:rPr>
          <w:rFonts w:ascii="Times New Roman" w:hAnsi="Times New Roman"/>
          <w:sz w:val="24"/>
          <w:szCs w:val="24"/>
          <w:lang w:val="en-AU"/>
        </w:rPr>
        <w:t>nya yakni rombongan. Dalam hal ini, untuk mengatur penjadwalan kapal di pelabuhan Ajibata. Terdapat sumber daya yang harus diperhatikan, antara lain</w:t>
      </w:r>
      <w:r>
        <w:rPr>
          <w:rFonts w:ascii="Times New Roman" w:hAnsi="Times New Roman"/>
          <w:sz w:val="24"/>
          <w:szCs w:val="24"/>
          <w:lang w:val="en-AU"/>
        </w:rPr>
        <w:t>:</w:t>
      </w:r>
    </w:p>
    <w:p w14:paraId="648F17E3" w14:textId="77777777" w:rsidR="00B86965" w:rsidRDefault="00FF53AF" w:rsidP="00650BDE">
      <w:pPr>
        <w:pStyle w:val="ListParagraph"/>
        <w:numPr>
          <w:ilvl w:val="0"/>
          <w:numId w:val="27"/>
        </w:numPr>
        <w:jc w:val="both"/>
        <w:rPr>
          <w:rFonts w:ascii="Times New Roman" w:hAnsi="Times New Roman"/>
          <w:sz w:val="24"/>
          <w:szCs w:val="24"/>
          <w:lang w:val="en-AU"/>
        </w:rPr>
      </w:pPr>
      <w:r w:rsidRPr="00B86965">
        <w:rPr>
          <w:rFonts w:ascii="Times New Roman" w:hAnsi="Times New Roman"/>
          <w:sz w:val="24"/>
          <w:szCs w:val="24"/>
          <w:lang w:val="en-AU"/>
        </w:rPr>
        <w:t>Kapal kayu / Kapal penumpang</w:t>
      </w:r>
    </w:p>
    <w:p w14:paraId="6094425E" w14:textId="77777777" w:rsidR="00FF53AF" w:rsidRPr="00B86965" w:rsidRDefault="008C39BF" w:rsidP="00B86965">
      <w:pPr>
        <w:spacing w:line="360" w:lineRule="auto"/>
        <w:jc w:val="both"/>
        <w:rPr>
          <w:rFonts w:ascii="Times New Roman" w:hAnsi="Times New Roman"/>
          <w:sz w:val="24"/>
          <w:szCs w:val="24"/>
          <w:lang w:val="en-AU"/>
        </w:rPr>
      </w:pPr>
      <w:r>
        <w:rPr>
          <w:rFonts w:ascii="Times New Roman" w:hAnsi="Times New Roman"/>
          <w:sz w:val="24"/>
          <w:szCs w:val="24"/>
        </w:rPr>
        <w:t xml:space="preserve">Kapal kayu </w:t>
      </w:r>
      <w:r w:rsidR="00FF53AF" w:rsidRPr="00B86965">
        <w:rPr>
          <w:rFonts w:ascii="Times New Roman" w:hAnsi="Times New Roman"/>
          <w:sz w:val="24"/>
          <w:szCs w:val="24"/>
        </w:rPr>
        <w:t xml:space="preserve">/ Kapal penumpang merupakan </w:t>
      </w:r>
      <w:r w:rsidR="00B86965" w:rsidRPr="00B86965">
        <w:rPr>
          <w:rFonts w:ascii="Times New Roman" w:hAnsi="Times New Roman"/>
          <w:sz w:val="24"/>
          <w:szCs w:val="24"/>
        </w:rPr>
        <w:t xml:space="preserve">suatu alat transportasi yang </w:t>
      </w:r>
      <w:r w:rsidR="00FF53AF" w:rsidRPr="00B86965">
        <w:rPr>
          <w:rFonts w:ascii="Times New Roman" w:hAnsi="Times New Roman"/>
          <w:sz w:val="24"/>
          <w:szCs w:val="24"/>
        </w:rPr>
        <w:t>digunakan masyarakat Ajibata untuk dapat saling berhubungan dari satu pelabuhan ke pelabuhan yang lain di kabupaten Toba Samosir melewati Danau Toba.</w:t>
      </w:r>
    </w:p>
    <w:p w14:paraId="32C3075C" w14:textId="77777777" w:rsidR="00FF53AF" w:rsidRPr="006A5B69" w:rsidRDefault="00FF53AF" w:rsidP="00650BDE">
      <w:pPr>
        <w:pStyle w:val="guideline"/>
        <w:numPr>
          <w:ilvl w:val="0"/>
          <w:numId w:val="27"/>
        </w:numPr>
        <w:spacing w:line="360" w:lineRule="auto"/>
        <w:rPr>
          <w:rFonts w:ascii="Times New Roman" w:hAnsi="Times New Roman"/>
          <w:i w:val="0"/>
          <w:color w:val="auto"/>
          <w:sz w:val="24"/>
          <w:szCs w:val="24"/>
        </w:rPr>
      </w:pPr>
      <w:r w:rsidRPr="006A5B69">
        <w:rPr>
          <w:rFonts w:ascii="Times New Roman" w:hAnsi="Times New Roman"/>
          <w:i w:val="0"/>
          <w:color w:val="auto"/>
          <w:sz w:val="24"/>
          <w:szCs w:val="24"/>
        </w:rPr>
        <w:t>Nahkoda</w:t>
      </w:r>
    </w:p>
    <w:p w14:paraId="7EFE2DE2" w14:textId="77777777" w:rsidR="00FF53AF" w:rsidRPr="006A5B69" w:rsidRDefault="00FF53AF" w:rsidP="00B86965">
      <w:pPr>
        <w:pStyle w:val="guideline"/>
        <w:spacing w:line="360" w:lineRule="auto"/>
        <w:rPr>
          <w:rFonts w:ascii="Times New Roman" w:hAnsi="Times New Roman"/>
          <w:i w:val="0"/>
          <w:color w:val="auto"/>
          <w:sz w:val="24"/>
          <w:szCs w:val="24"/>
        </w:rPr>
      </w:pPr>
      <w:r w:rsidRPr="006A5B69">
        <w:rPr>
          <w:rFonts w:ascii="Times New Roman" w:hAnsi="Times New Roman"/>
          <w:i w:val="0"/>
          <w:color w:val="auto"/>
          <w:sz w:val="24"/>
          <w:szCs w:val="24"/>
        </w:rPr>
        <w:t>Nahkoda merupakan orang yang dapat mengendarai kapal yang ada di Pelabuhan Ajibata. Sebagian besar Nahkoda yang mengendarai kapal adalah masyarakat Kecamatan Ajibata.</w:t>
      </w:r>
    </w:p>
    <w:p w14:paraId="783332A8" w14:textId="77777777" w:rsidR="00FF53AF" w:rsidRPr="006A5B69" w:rsidRDefault="00FF53AF" w:rsidP="00650BDE">
      <w:pPr>
        <w:pStyle w:val="guideline"/>
        <w:numPr>
          <w:ilvl w:val="0"/>
          <w:numId w:val="27"/>
        </w:numPr>
        <w:spacing w:line="360" w:lineRule="auto"/>
        <w:rPr>
          <w:rFonts w:ascii="Times New Roman" w:hAnsi="Times New Roman"/>
          <w:i w:val="0"/>
          <w:color w:val="auto"/>
          <w:sz w:val="24"/>
          <w:szCs w:val="24"/>
        </w:rPr>
      </w:pPr>
      <w:r w:rsidRPr="006A5B69">
        <w:rPr>
          <w:rFonts w:ascii="Times New Roman" w:hAnsi="Times New Roman"/>
          <w:i w:val="0"/>
          <w:color w:val="auto"/>
          <w:sz w:val="24"/>
          <w:szCs w:val="24"/>
        </w:rPr>
        <w:t>Pelabuhan</w:t>
      </w:r>
    </w:p>
    <w:p w14:paraId="5F2B4519" w14:textId="77777777" w:rsidR="00FF53AF" w:rsidRPr="00DC60BE" w:rsidRDefault="00DC60BE" w:rsidP="00B86965">
      <w:pPr>
        <w:pStyle w:val="guideline"/>
        <w:spacing w:line="360" w:lineRule="auto"/>
        <w:rPr>
          <w:rFonts w:ascii="Times New Roman" w:hAnsi="Times New Roman"/>
          <w:i w:val="0"/>
          <w:color w:val="000000" w:themeColor="text1"/>
          <w:sz w:val="24"/>
          <w:szCs w:val="24"/>
        </w:rPr>
      </w:pPr>
      <w:r w:rsidRPr="00DC60BE">
        <w:rPr>
          <w:rFonts w:ascii="Times New Roman" w:hAnsi="Times New Roman"/>
          <w:i w:val="0"/>
          <w:color w:val="000000" w:themeColor="text1"/>
          <w:sz w:val="24"/>
          <w:szCs w:val="24"/>
        </w:rPr>
        <w:t>Pelabuhan merupakan sebuah tempat yang digunakan untuk memuat dan membongkar muatan kapal yang berlabuh. Penambahan Pelabuhan yang ditentukan yaitu pelabuhan dengan jarak terdekat dari pelabuhan sebelumnya.</w:t>
      </w:r>
      <w:r w:rsidR="00FF53AF" w:rsidRPr="00DC60BE">
        <w:rPr>
          <w:rFonts w:ascii="Times New Roman" w:hAnsi="Times New Roman"/>
          <w:i w:val="0"/>
          <w:color w:val="000000" w:themeColor="text1"/>
          <w:sz w:val="24"/>
          <w:szCs w:val="24"/>
        </w:rPr>
        <w:t xml:space="preserve"> </w:t>
      </w:r>
    </w:p>
    <w:p w14:paraId="1A06C9D8" w14:textId="77777777" w:rsidR="00FF53AF" w:rsidRPr="006A5B69" w:rsidRDefault="00FF53AF" w:rsidP="00650BDE">
      <w:pPr>
        <w:pStyle w:val="guideline"/>
        <w:numPr>
          <w:ilvl w:val="0"/>
          <w:numId w:val="27"/>
        </w:numPr>
        <w:spacing w:line="360" w:lineRule="auto"/>
        <w:rPr>
          <w:rFonts w:ascii="Times New Roman" w:hAnsi="Times New Roman"/>
          <w:i w:val="0"/>
          <w:color w:val="000000"/>
          <w:sz w:val="24"/>
          <w:szCs w:val="24"/>
        </w:rPr>
      </w:pPr>
      <w:r w:rsidRPr="006A5B69">
        <w:rPr>
          <w:rFonts w:ascii="Times New Roman" w:hAnsi="Times New Roman"/>
          <w:i w:val="0"/>
          <w:color w:val="000000"/>
          <w:sz w:val="24"/>
          <w:szCs w:val="24"/>
        </w:rPr>
        <w:t>Slot Waktu</w:t>
      </w:r>
    </w:p>
    <w:p w14:paraId="117A1D51" w14:textId="77777777" w:rsidR="00FF53AF" w:rsidRDefault="00FF53AF" w:rsidP="00B86965">
      <w:pPr>
        <w:spacing w:line="360" w:lineRule="auto"/>
        <w:jc w:val="both"/>
        <w:rPr>
          <w:rFonts w:ascii="Times New Roman" w:hAnsi="Times New Roman"/>
          <w:color w:val="000000"/>
          <w:sz w:val="24"/>
          <w:szCs w:val="24"/>
        </w:rPr>
      </w:pPr>
      <w:r w:rsidRPr="004066A8">
        <w:rPr>
          <w:rFonts w:ascii="Times New Roman" w:hAnsi="Times New Roman"/>
          <w:color w:val="000000"/>
          <w:sz w:val="24"/>
          <w:szCs w:val="24"/>
        </w:rPr>
        <w:t xml:space="preserve">Slot Waktu merupakan durasi yang dimiliki dalam proses penyeberangan kapal. Waktu efektif Penyeberangan kapal di Ajibata yaitu 7 hari setiap minggunya dengan sesi perharinya terdiri dari 4 sesi. Dimana 1 sesi terdapat 4 keberangakatan kapal dengan waktu yang berbeda, misalnya sesi 1 keberangkatan 1 dengan kapal DOS ROHA I pada pukul 05.30. </w:t>
      </w:r>
      <w:proofErr w:type="gramStart"/>
      <w:r w:rsidRPr="004066A8">
        <w:rPr>
          <w:rFonts w:ascii="Times New Roman" w:hAnsi="Times New Roman"/>
          <w:color w:val="000000"/>
          <w:sz w:val="24"/>
          <w:szCs w:val="24"/>
        </w:rPr>
        <w:t>sesi</w:t>
      </w:r>
      <w:proofErr w:type="gramEnd"/>
      <w:r w:rsidRPr="004066A8">
        <w:rPr>
          <w:rFonts w:ascii="Times New Roman" w:hAnsi="Times New Roman"/>
          <w:color w:val="000000"/>
          <w:sz w:val="24"/>
          <w:szCs w:val="24"/>
        </w:rPr>
        <w:t xml:space="preserve"> 1 keberangkatan 2 dengan kapal DOS ROHA II pada pukul 06.00.</w:t>
      </w:r>
    </w:p>
    <w:p w14:paraId="14C36899" w14:textId="77777777" w:rsidR="00FF53AF" w:rsidRPr="003D1CC4" w:rsidRDefault="00FF53AF" w:rsidP="00844BCD">
      <w:pPr>
        <w:pStyle w:val="Heading3"/>
        <w:numPr>
          <w:ilvl w:val="2"/>
          <w:numId w:val="12"/>
        </w:numPr>
        <w:spacing w:line="360" w:lineRule="auto"/>
        <w:jc w:val="both"/>
        <w:rPr>
          <w:rFonts w:ascii="Times New Roman" w:hAnsi="Times New Roman"/>
          <w:sz w:val="24"/>
          <w:szCs w:val="24"/>
        </w:rPr>
      </w:pPr>
      <w:bookmarkStart w:id="75" w:name="_Toc30414082"/>
      <w:bookmarkStart w:id="76" w:name="_Toc30414146"/>
      <w:bookmarkStart w:id="77" w:name="_Toc45276880"/>
      <w:r w:rsidRPr="003D1CC4">
        <w:rPr>
          <w:rFonts w:ascii="Times New Roman" w:hAnsi="Times New Roman"/>
          <w:sz w:val="24"/>
          <w:szCs w:val="24"/>
        </w:rPr>
        <w:t>Batasan-batasan penjawalan kapal di pelabuhan Ajibata</w:t>
      </w:r>
      <w:bookmarkEnd w:id="75"/>
      <w:bookmarkEnd w:id="76"/>
      <w:bookmarkEnd w:id="77"/>
    </w:p>
    <w:p w14:paraId="27906397" w14:textId="77777777" w:rsidR="00FF53AF" w:rsidRPr="00894E0E" w:rsidRDefault="00FF53AF" w:rsidP="00FF53AF">
      <w:pPr>
        <w:spacing w:line="360" w:lineRule="auto"/>
        <w:ind w:left="720"/>
        <w:jc w:val="both"/>
        <w:rPr>
          <w:rFonts w:ascii="Times New Roman" w:hAnsi="Times New Roman"/>
          <w:sz w:val="24"/>
          <w:szCs w:val="24"/>
          <w:lang w:val="en-AU"/>
        </w:rPr>
      </w:pPr>
      <w:r w:rsidRPr="00894E0E">
        <w:rPr>
          <w:rFonts w:ascii="Times New Roman" w:hAnsi="Times New Roman"/>
          <w:sz w:val="24"/>
          <w:szCs w:val="24"/>
          <w:lang w:val="en-AU"/>
        </w:rPr>
        <w:t xml:space="preserve">Pada bagian ini menjelaskan tentang </w:t>
      </w:r>
      <w:r w:rsidRPr="00B86965">
        <w:rPr>
          <w:rFonts w:ascii="Times New Roman" w:hAnsi="Times New Roman"/>
          <w:i/>
          <w:sz w:val="24"/>
          <w:szCs w:val="24"/>
          <w:lang w:val="en-AU"/>
        </w:rPr>
        <w:t>hard constraint</w:t>
      </w:r>
      <w:r w:rsidRPr="00894E0E">
        <w:rPr>
          <w:rFonts w:ascii="Times New Roman" w:hAnsi="Times New Roman"/>
          <w:sz w:val="24"/>
          <w:szCs w:val="24"/>
          <w:lang w:val="en-AU"/>
        </w:rPr>
        <w:t xml:space="preserve"> pada penjadwalan kapal di pelabuhan Ajibata.</w:t>
      </w:r>
    </w:p>
    <w:p w14:paraId="69495F8F" w14:textId="77777777" w:rsidR="00FF53AF" w:rsidRPr="00B86965" w:rsidRDefault="00FF53AF" w:rsidP="00650BDE">
      <w:pPr>
        <w:pStyle w:val="ListParagraph"/>
        <w:numPr>
          <w:ilvl w:val="0"/>
          <w:numId w:val="28"/>
        </w:numPr>
        <w:spacing w:line="360" w:lineRule="auto"/>
        <w:jc w:val="both"/>
        <w:rPr>
          <w:rFonts w:ascii="Times New Roman" w:hAnsi="Times New Roman"/>
          <w:sz w:val="24"/>
          <w:szCs w:val="24"/>
          <w:lang w:val="en-AU"/>
        </w:rPr>
      </w:pPr>
      <w:r w:rsidRPr="00B86965">
        <w:rPr>
          <w:rFonts w:ascii="Times New Roman" w:hAnsi="Times New Roman"/>
          <w:sz w:val="24"/>
          <w:szCs w:val="24"/>
          <w:lang w:val="en-AU"/>
        </w:rPr>
        <w:t xml:space="preserve">Setiap kapal yang berbeda tidak boleh berada pada pelabuhan yang </w:t>
      </w:r>
      <w:proofErr w:type="gramStart"/>
      <w:r w:rsidRPr="00B86965">
        <w:rPr>
          <w:rFonts w:ascii="Times New Roman" w:hAnsi="Times New Roman"/>
          <w:sz w:val="24"/>
          <w:szCs w:val="24"/>
          <w:lang w:val="en-AU"/>
        </w:rPr>
        <w:t>sama</w:t>
      </w:r>
      <w:proofErr w:type="gramEnd"/>
      <w:r w:rsidRPr="00B86965">
        <w:rPr>
          <w:rFonts w:ascii="Times New Roman" w:hAnsi="Times New Roman"/>
          <w:sz w:val="24"/>
          <w:szCs w:val="24"/>
          <w:lang w:val="en-AU"/>
        </w:rPr>
        <w:t xml:space="preserve"> dan waktu yang sama. Contohnya, diPelabuhan Tomok ada kapal KM Horas dan kapal KM Star 03 pada hari senin pukul 06.45</w:t>
      </w:r>
    </w:p>
    <w:p w14:paraId="3EE3EAA2" w14:textId="77777777" w:rsidR="00FF53AF" w:rsidRPr="00B86965" w:rsidRDefault="00FF53AF" w:rsidP="00650BDE">
      <w:pPr>
        <w:pStyle w:val="ListParagraph"/>
        <w:numPr>
          <w:ilvl w:val="0"/>
          <w:numId w:val="28"/>
        </w:numPr>
        <w:spacing w:line="360" w:lineRule="auto"/>
        <w:jc w:val="both"/>
        <w:rPr>
          <w:rFonts w:ascii="Times New Roman" w:hAnsi="Times New Roman"/>
          <w:sz w:val="24"/>
          <w:szCs w:val="24"/>
          <w:lang w:val="en-AU"/>
        </w:rPr>
      </w:pPr>
      <w:r w:rsidRPr="00B86965">
        <w:rPr>
          <w:rFonts w:ascii="Times New Roman" w:hAnsi="Times New Roman"/>
          <w:sz w:val="24"/>
          <w:szCs w:val="24"/>
          <w:lang w:val="en-AU"/>
        </w:rPr>
        <w:t>Nahkoda tidak boleh mengemudi pada dua kapal atau lebih.</w:t>
      </w:r>
    </w:p>
    <w:p w14:paraId="48AD2217" w14:textId="77777777" w:rsidR="00FF53AF" w:rsidRPr="00B86965" w:rsidRDefault="00FF53AF" w:rsidP="00650BDE">
      <w:pPr>
        <w:pStyle w:val="ListParagraph"/>
        <w:numPr>
          <w:ilvl w:val="0"/>
          <w:numId w:val="28"/>
        </w:numPr>
        <w:spacing w:line="360" w:lineRule="auto"/>
        <w:jc w:val="both"/>
        <w:rPr>
          <w:rFonts w:ascii="Times New Roman" w:hAnsi="Times New Roman"/>
          <w:sz w:val="24"/>
          <w:szCs w:val="24"/>
          <w:lang w:val="en-AU"/>
        </w:rPr>
      </w:pPr>
      <w:r w:rsidRPr="00B86965">
        <w:rPr>
          <w:rFonts w:ascii="Times New Roman" w:hAnsi="Times New Roman"/>
          <w:sz w:val="24"/>
          <w:szCs w:val="24"/>
          <w:lang w:val="en-AU"/>
        </w:rPr>
        <w:t xml:space="preserve">Setiap kapal yang berbeda tidak boleh berada pada keberangkatan yang </w:t>
      </w:r>
      <w:proofErr w:type="gramStart"/>
      <w:r w:rsidRPr="00B86965">
        <w:rPr>
          <w:rFonts w:ascii="Times New Roman" w:hAnsi="Times New Roman"/>
          <w:sz w:val="24"/>
          <w:szCs w:val="24"/>
          <w:lang w:val="en-AU"/>
        </w:rPr>
        <w:t>sama</w:t>
      </w:r>
      <w:proofErr w:type="gramEnd"/>
      <w:r w:rsidRPr="00B86965">
        <w:rPr>
          <w:rFonts w:ascii="Times New Roman" w:hAnsi="Times New Roman"/>
          <w:sz w:val="24"/>
          <w:szCs w:val="24"/>
          <w:lang w:val="en-AU"/>
        </w:rPr>
        <w:t xml:space="preserve"> dan rute yang sama. Contohnya Kapal Soluna 1 dan Kapal Soluna 2 </w:t>
      </w:r>
      <w:proofErr w:type="gramStart"/>
      <w:r w:rsidRPr="00B86965">
        <w:rPr>
          <w:rFonts w:ascii="Times New Roman" w:hAnsi="Times New Roman"/>
          <w:sz w:val="24"/>
          <w:szCs w:val="24"/>
          <w:lang w:val="en-AU"/>
        </w:rPr>
        <w:t>sama</w:t>
      </w:r>
      <w:proofErr w:type="gramEnd"/>
      <w:r w:rsidRPr="00B86965">
        <w:rPr>
          <w:rFonts w:ascii="Times New Roman" w:hAnsi="Times New Roman"/>
          <w:sz w:val="24"/>
          <w:szCs w:val="24"/>
          <w:lang w:val="en-AU"/>
        </w:rPr>
        <w:t xml:space="preserve"> sama berangkat pada pukul 06.00 ke Tomok.</w:t>
      </w:r>
    </w:p>
    <w:p w14:paraId="3501B302" w14:textId="77777777" w:rsidR="00FF53AF" w:rsidRPr="008C39BF" w:rsidRDefault="00FF53AF" w:rsidP="00650BDE">
      <w:pPr>
        <w:pStyle w:val="ListParagraph"/>
        <w:numPr>
          <w:ilvl w:val="0"/>
          <w:numId w:val="28"/>
        </w:numPr>
        <w:spacing w:line="360" w:lineRule="auto"/>
        <w:jc w:val="both"/>
        <w:rPr>
          <w:rFonts w:ascii="Times New Roman" w:hAnsi="Times New Roman"/>
          <w:sz w:val="24"/>
          <w:szCs w:val="24"/>
        </w:rPr>
      </w:pPr>
      <w:r w:rsidRPr="008C39BF">
        <w:rPr>
          <w:rFonts w:ascii="Times New Roman" w:hAnsi="Times New Roman"/>
          <w:sz w:val="24"/>
          <w:szCs w:val="24"/>
          <w:lang w:val="en-AU"/>
        </w:rPr>
        <w:t>Pada setiap sesi tidak boleh terdapat lebih kapal yang berangkat dari yang sudah ditentukan.</w:t>
      </w:r>
    </w:p>
    <w:p w14:paraId="1D3D27B9" w14:textId="77777777" w:rsidR="00FF53AF" w:rsidRPr="003D1CC4" w:rsidRDefault="00FF53AF" w:rsidP="00844BCD">
      <w:pPr>
        <w:pStyle w:val="Heading3"/>
        <w:numPr>
          <w:ilvl w:val="2"/>
          <w:numId w:val="12"/>
        </w:numPr>
        <w:spacing w:line="360" w:lineRule="auto"/>
        <w:jc w:val="both"/>
        <w:rPr>
          <w:rFonts w:ascii="Times New Roman" w:hAnsi="Times New Roman"/>
          <w:sz w:val="24"/>
          <w:szCs w:val="24"/>
        </w:rPr>
      </w:pPr>
      <w:bookmarkStart w:id="78" w:name="_Toc30414083"/>
      <w:bookmarkStart w:id="79" w:name="_Toc30414147"/>
      <w:bookmarkStart w:id="80" w:name="_Toc45276881"/>
      <w:r w:rsidRPr="003D1CC4">
        <w:rPr>
          <w:rFonts w:ascii="Times New Roman" w:hAnsi="Times New Roman"/>
          <w:bCs/>
          <w:sz w:val="24"/>
          <w:szCs w:val="24"/>
          <w:lang w:val="id-ID"/>
        </w:rPr>
        <w:t>Data Penjadwalan Kapal</w:t>
      </w:r>
      <w:bookmarkEnd w:id="78"/>
      <w:bookmarkEnd w:id="79"/>
      <w:bookmarkEnd w:id="80"/>
    </w:p>
    <w:p w14:paraId="4E29AF6F" w14:textId="30E9DDD5" w:rsidR="00FF53AF" w:rsidRDefault="00FF53AF" w:rsidP="00FF53AF">
      <w:pPr>
        <w:spacing w:line="360" w:lineRule="auto"/>
        <w:jc w:val="both"/>
        <w:rPr>
          <w:rFonts w:ascii="Times New Roman" w:hAnsi="Times New Roman"/>
          <w:sz w:val="24"/>
          <w:szCs w:val="24"/>
        </w:rPr>
      </w:pPr>
      <w:r w:rsidRPr="00001B6D">
        <w:rPr>
          <w:rFonts w:ascii="Times New Roman" w:hAnsi="Times New Roman"/>
          <w:sz w:val="24"/>
          <w:szCs w:val="24"/>
          <w:lang w:val="id-ID"/>
        </w:rPr>
        <w:t xml:space="preserve">Data yang digunakan dalam pembuatan jadwal kapal di pelabuhan Ajibata adalah nama kapal, durasi waktu, kecepatan kapal, muatan kapal, dan jarak tempuh. </w:t>
      </w:r>
      <w:r w:rsidRPr="000F218C">
        <w:rPr>
          <w:rFonts w:ascii="Times New Roman" w:hAnsi="Times New Roman"/>
          <w:sz w:val="24"/>
          <w:szCs w:val="24"/>
        </w:rPr>
        <w:t xml:space="preserve">Tugas akhir ini menggunakan data pada tahun 2019 sebagai sumber data yang valid dalam membangun sebuah </w:t>
      </w:r>
      <w:r w:rsidRPr="00B86965">
        <w:rPr>
          <w:rFonts w:ascii="Times New Roman" w:hAnsi="Times New Roman"/>
          <w:i/>
          <w:sz w:val="24"/>
          <w:szCs w:val="24"/>
        </w:rPr>
        <w:t>prototype</w:t>
      </w:r>
      <w:r w:rsidRPr="000F218C">
        <w:rPr>
          <w:rFonts w:ascii="Times New Roman" w:hAnsi="Times New Roman"/>
          <w:sz w:val="24"/>
          <w:szCs w:val="24"/>
        </w:rPr>
        <w:t xml:space="preserve"> penjadwalan penyeberangan kapal di pelabuhan Ajibata. Selanjutnya </w:t>
      </w:r>
      <w:proofErr w:type="gramStart"/>
      <w:r w:rsidRPr="000F218C">
        <w:rPr>
          <w:rFonts w:ascii="Times New Roman" w:hAnsi="Times New Roman"/>
          <w:sz w:val="24"/>
          <w:szCs w:val="24"/>
        </w:rPr>
        <w:t>akan</w:t>
      </w:r>
      <w:proofErr w:type="gramEnd"/>
      <w:r w:rsidRPr="000F218C">
        <w:rPr>
          <w:rFonts w:ascii="Times New Roman" w:hAnsi="Times New Roman"/>
          <w:sz w:val="24"/>
          <w:szCs w:val="24"/>
        </w:rPr>
        <w:t xml:space="preserve"> dilakukaan pengujian terhadap sumber</w:t>
      </w:r>
      <w:r>
        <w:rPr>
          <w:rFonts w:ascii="Times New Roman" w:hAnsi="Times New Roman"/>
          <w:sz w:val="24"/>
          <w:szCs w:val="24"/>
        </w:rPr>
        <w:t xml:space="preserve"> </w:t>
      </w:r>
      <w:r w:rsidRPr="000F218C">
        <w:rPr>
          <w:rFonts w:ascii="Times New Roman" w:hAnsi="Times New Roman"/>
          <w:sz w:val="24"/>
          <w:szCs w:val="24"/>
        </w:rPr>
        <w:t>daya, sehingga menghasilkan jadwal penye</w:t>
      </w:r>
      <w:r w:rsidR="00264C41">
        <w:rPr>
          <w:rFonts w:ascii="Times New Roman" w:hAnsi="Times New Roman"/>
          <w:sz w:val="24"/>
          <w:szCs w:val="24"/>
        </w:rPr>
        <w:t>berangan kapal yang tidak bentrok</w:t>
      </w:r>
      <w:r w:rsidRPr="000F218C">
        <w:rPr>
          <w:rFonts w:ascii="Times New Roman" w:hAnsi="Times New Roman"/>
          <w:sz w:val="24"/>
          <w:szCs w:val="24"/>
        </w:rPr>
        <w:t>.</w:t>
      </w:r>
      <w:r w:rsidRPr="00A43179">
        <w:rPr>
          <w:rFonts w:ascii="Times New Roman" w:hAnsi="Times New Roman"/>
          <w:sz w:val="24"/>
          <w:szCs w:val="24"/>
        </w:rPr>
        <w:t xml:space="preserve"> </w:t>
      </w:r>
      <w:r>
        <w:rPr>
          <w:rFonts w:ascii="Times New Roman" w:hAnsi="Times New Roman"/>
          <w:sz w:val="24"/>
          <w:szCs w:val="24"/>
        </w:rPr>
        <w:t>Berikut data penyeberangan k</w:t>
      </w:r>
      <w:r w:rsidRPr="000F218C">
        <w:rPr>
          <w:rFonts w:ascii="Times New Roman" w:hAnsi="Times New Roman"/>
          <w:sz w:val="24"/>
          <w:szCs w:val="24"/>
        </w:rPr>
        <w:t>apal Ajibata tahun 2019</w:t>
      </w:r>
      <w:r>
        <w:rPr>
          <w:rFonts w:ascii="Times New Roman" w:hAnsi="Times New Roman"/>
          <w:sz w:val="24"/>
          <w:szCs w:val="24"/>
        </w:rPr>
        <w:t>:</w:t>
      </w:r>
    </w:p>
    <w:p w14:paraId="303C1D40" w14:textId="77777777" w:rsidR="00FF53AF" w:rsidRPr="003F0517" w:rsidRDefault="00FF53AF" w:rsidP="00650BDE">
      <w:pPr>
        <w:pStyle w:val="ListParagraph"/>
        <w:numPr>
          <w:ilvl w:val="0"/>
          <w:numId w:val="13"/>
        </w:numPr>
        <w:spacing w:line="360" w:lineRule="auto"/>
        <w:jc w:val="both"/>
        <w:rPr>
          <w:rFonts w:ascii="Times New Roman" w:hAnsi="Times New Roman"/>
          <w:sz w:val="24"/>
          <w:szCs w:val="24"/>
        </w:rPr>
      </w:pPr>
      <w:r>
        <w:rPr>
          <w:rFonts w:ascii="Times New Roman" w:hAnsi="Times New Roman"/>
          <w:sz w:val="24"/>
          <w:szCs w:val="24"/>
          <w:lang w:val="en-US"/>
        </w:rPr>
        <w:t>Data Waktu</w:t>
      </w:r>
    </w:p>
    <w:p w14:paraId="0D3AF79F" w14:textId="5B7A35C4" w:rsidR="00FF53AF" w:rsidRPr="0000095B" w:rsidRDefault="0000095B" w:rsidP="0000095B">
      <w:pPr>
        <w:pStyle w:val="Caption"/>
        <w:ind w:firstLine="720"/>
        <w:rPr>
          <w:rFonts w:ascii="Times New Roman" w:hAnsi="Times New Roman"/>
          <w:sz w:val="24"/>
          <w:szCs w:val="24"/>
        </w:rPr>
      </w:pPr>
      <w:bookmarkStart w:id="81" w:name="_Toc44550860"/>
      <w:r w:rsidRPr="0000095B">
        <w:rPr>
          <w:rFonts w:ascii="Times New Roman" w:hAnsi="Times New Roman"/>
          <w:sz w:val="24"/>
          <w:szCs w:val="24"/>
        </w:rPr>
        <w:t xml:space="preserve">Table </w:t>
      </w:r>
      <w:r w:rsidRPr="0000095B">
        <w:rPr>
          <w:rFonts w:ascii="Times New Roman" w:hAnsi="Times New Roman"/>
          <w:sz w:val="24"/>
          <w:szCs w:val="24"/>
        </w:rPr>
        <w:fldChar w:fldCharType="begin"/>
      </w:r>
      <w:r w:rsidRPr="0000095B">
        <w:rPr>
          <w:rFonts w:ascii="Times New Roman" w:hAnsi="Times New Roman"/>
          <w:sz w:val="24"/>
          <w:szCs w:val="24"/>
        </w:rPr>
        <w:instrText xml:space="preserve"> SEQ Table \* ARABIC </w:instrText>
      </w:r>
      <w:r w:rsidRPr="0000095B">
        <w:rPr>
          <w:rFonts w:ascii="Times New Roman" w:hAnsi="Times New Roman"/>
          <w:sz w:val="24"/>
          <w:szCs w:val="24"/>
        </w:rPr>
        <w:fldChar w:fldCharType="separate"/>
      </w:r>
      <w:r w:rsidR="006A7004">
        <w:rPr>
          <w:rFonts w:ascii="Times New Roman" w:hAnsi="Times New Roman"/>
          <w:noProof/>
          <w:sz w:val="24"/>
          <w:szCs w:val="24"/>
        </w:rPr>
        <w:t>2</w:t>
      </w:r>
      <w:r w:rsidRPr="0000095B">
        <w:rPr>
          <w:rFonts w:ascii="Times New Roman" w:hAnsi="Times New Roman"/>
          <w:sz w:val="24"/>
          <w:szCs w:val="24"/>
        </w:rPr>
        <w:fldChar w:fldCharType="end"/>
      </w:r>
      <w:r w:rsidRPr="0000095B">
        <w:rPr>
          <w:rFonts w:ascii="Times New Roman" w:hAnsi="Times New Roman"/>
          <w:sz w:val="24"/>
          <w:szCs w:val="24"/>
        </w:rPr>
        <w:t>. Data Waktu Penyeberangan Kapal Ajibata tahun 2019</w:t>
      </w:r>
      <w:bookmarkEnd w:id="81"/>
    </w:p>
    <w:tbl>
      <w:tblPr>
        <w:tblStyle w:val="TableGrid"/>
        <w:tblW w:w="0" w:type="auto"/>
        <w:jc w:val="center"/>
        <w:tblLook w:val="04A0" w:firstRow="1" w:lastRow="0" w:firstColumn="1" w:lastColumn="0" w:noHBand="0" w:noVBand="1"/>
      </w:tblPr>
      <w:tblGrid>
        <w:gridCol w:w="1188"/>
        <w:gridCol w:w="1530"/>
        <w:gridCol w:w="2070"/>
        <w:gridCol w:w="2160"/>
      </w:tblGrid>
      <w:tr w:rsidR="00FF53AF" w:rsidRPr="000F218C" w14:paraId="6A11C088" w14:textId="77777777" w:rsidTr="008A2DC7">
        <w:trPr>
          <w:jc w:val="center"/>
        </w:trPr>
        <w:tc>
          <w:tcPr>
            <w:tcW w:w="1188" w:type="dxa"/>
          </w:tcPr>
          <w:p w14:paraId="2A3A3A4C" w14:textId="77777777" w:rsidR="00FF53AF" w:rsidRPr="000F218C" w:rsidRDefault="00FF53AF" w:rsidP="008A2DC7">
            <w:pPr>
              <w:spacing w:line="276" w:lineRule="auto"/>
              <w:jc w:val="center"/>
              <w:rPr>
                <w:rFonts w:ascii="Times New Roman" w:hAnsi="Times New Roman"/>
                <w:sz w:val="20"/>
              </w:rPr>
            </w:pPr>
            <w:r w:rsidRPr="000F218C">
              <w:rPr>
                <w:rFonts w:ascii="Times New Roman" w:hAnsi="Times New Roman"/>
                <w:sz w:val="20"/>
              </w:rPr>
              <w:t>Slot Waktu</w:t>
            </w:r>
          </w:p>
        </w:tc>
        <w:tc>
          <w:tcPr>
            <w:tcW w:w="1530" w:type="dxa"/>
          </w:tcPr>
          <w:p w14:paraId="16DB3D8B" w14:textId="77777777" w:rsidR="00FF53AF" w:rsidRPr="000F218C" w:rsidRDefault="00FF53AF" w:rsidP="008A2DC7">
            <w:pPr>
              <w:spacing w:line="276" w:lineRule="auto"/>
              <w:jc w:val="center"/>
              <w:rPr>
                <w:rFonts w:ascii="Times New Roman" w:hAnsi="Times New Roman"/>
                <w:sz w:val="20"/>
              </w:rPr>
            </w:pPr>
            <w:r w:rsidRPr="000F218C">
              <w:rPr>
                <w:rFonts w:ascii="Times New Roman" w:hAnsi="Times New Roman"/>
                <w:sz w:val="20"/>
              </w:rPr>
              <w:t>Sesi</w:t>
            </w:r>
          </w:p>
        </w:tc>
        <w:tc>
          <w:tcPr>
            <w:tcW w:w="2070" w:type="dxa"/>
          </w:tcPr>
          <w:p w14:paraId="73D4BF5B" w14:textId="77777777" w:rsidR="00FF53AF" w:rsidRPr="000F218C" w:rsidRDefault="00FF53AF" w:rsidP="008A2DC7">
            <w:pPr>
              <w:spacing w:line="276" w:lineRule="auto"/>
              <w:jc w:val="center"/>
              <w:rPr>
                <w:rFonts w:ascii="Times New Roman" w:hAnsi="Times New Roman"/>
                <w:sz w:val="20"/>
              </w:rPr>
            </w:pPr>
            <w:r w:rsidRPr="000F218C">
              <w:rPr>
                <w:rFonts w:ascii="Times New Roman" w:hAnsi="Times New Roman"/>
                <w:sz w:val="20"/>
              </w:rPr>
              <w:t>Keberangkatan</w:t>
            </w:r>
          </w:p>
        </w:tc>
        <w:tc>
          <w:tcPr>
            <w:tcW w:w="2160" w:type="dxa"/>
          </w:tcPr>
          <w:p w14:paraId="43BDF94C" w14:textId="77777777" w:rsidR="00FF53AF" w:rsidRPr="000F218C" w:rsidRDefault="00FF53AF" w:rsidP="008A2DC7">
            <w:pPr>
              <w:spacing w:line="276" w:lineRule="auto"/>
              <w:jc w:val="center"/>
              <w:rPr>
                <w:rFonts w:ascii="Times New Roman" w:hAnsi="Times New Roman"/>
                <w:sz w:val="20"/>
              </w:rPr>
            </w:pPr>
            <w:r w:rsidRPr="000F218C">
              <w:rPr>
                <w:rFonts w:ascii="Times New Roman" w:hAnsi="Times New Roman"/>
                <w:sz w:val="20"/>
              </w:rPr>
              <w:t>Waktu</w:t>
            </w:r>
          </w:p>
        </w:tc>
      </w:tr>
      <w:tr w:rsidR="00FF53AF" w:rsidRPr="000F218C" w14:paraId="370DBFE2" w14:textId="77777777" w:rsidTr="008A2DC7">
        <w:trPr>
          <w:jc w:val="center"/>
        </w:trPr>
        <w:tc>
          <w:tcPr>
            <w:tcW w:w="1188" w:type="dxa"/>
          </w:tcPr>
          <w:p w14:paraId="46141F23" w14:textId="77777777" w:rsidR="00FF53AF" w:rsidRPr="000F218C" w:rsidRDefault="00FF53AF" w:rsidP="008A2DC7">
            <w:pPr>
              <w:spacing w:line="276" w:lineRule="auto"/>
              <w:jc w:val="center"/>
              <w:rPr>
                <w:rFonts w:ascii="Times New Roman" w:hAnsi="Times New Roman"/>
                <w:sz w:val="20"/>
              </w:rPr>
            </w:pPr>
            <w:r w:rsidRPr="000F218C">
              <w:rPr>
                <w:rFonts w:ascii="Times New Roman" w:hAnsi="Times New Roman"/>
                <w:sz w:val="20"/>
              </w:rPr>
              <w:t>1</w:t>
            </w:r>
          </w:p>
        </w:tc>
        <w:tc>
          <w:tcPr>
            <w:tcW w:w="1530" w:type="dxa"/>
          </w:tcPr>
          <w:p w14:paraId="0CFB539D"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Sesi 1 Senin</w:t>
            </w:r>
          </w:p>
        </w:tc>
        <w:tc>
          <w:tcPr>
            <w:tcW w:w="2070" w:type="dxa"/>
          </w:tcPr>
          <w:p w14:paraId="20C375F8"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05916CF6"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05.30 – 05.50 WIB</w:t>
            </w:r>
          </w:p>
        </w:tc>
      </w:tr>
      <w:tr w:rsidR="00FF53AF" w:rsidRPr="000F218C" w14:paraId="1D460250" w14:textId="77777777" w:rsidTr="008A2DC7">
        <w:trPr>
          <w:jc w:val="center"/>
        </w:trPr>
        <w:tc>
          <w:tcPr>
            <w:tcW w:w="1188" w:type="dxa"/>
          </w:tcPr>
          <w:p w14:paraId="25870284" w14:textId="77777777" w:rsidR="00FF53AF" w:rsidRPr="000F218C" w:rsidRDefault="00FF53AF" w:rsidP="008A2DC7">
            <w:pPr>
              <w:spacing w:line="276" w:lineRule="auto"/>
              <w:jc w:val="center"/>
              <w:rPr>
                <w:rFonts w:ascii="Times New Roman" w:hAnsi="Times New Roman"/>
                <w:sz w:val="20"/>
              </w:rPr>
            </w:pPr>
          </w:p>
        </w:tc>
        <w:tc>
          <w:tcPr>
            <w:tcW w:w="1530" w:type="dxa"/>
          </w:tcPr>
          <w:p w14:paraId="47784B62" w14:textId="77777777" w:rsidR="00FF53AF" w:rsidRPr="000F218C" w:rsidRDefault="00FF53AF" w:rsidP="008A2DC7">
            <w:pPr>
              <w:spacing w:line="276" w:lineRule="auto"/>
              <w:rPr>
                <w:rFonts w:ascii="Times New Roman" w:hAnsi="Times New Roman"/>
                <w:sz w:val="20"/>
              </w:rPr>
            </w:pPr>
          </w:p>
        </w:tc>
        <w:tc>
          <w:tcPr>
            <w:tcW w:w="2070" w:type="dxa"/>
          </w:tcPr>
          <w:p w14:paraId="6CF0C8BD"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6C51E834"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06.00 – 06.50 WIB</w:t>
            </w:r>
          </w:p>
        </w:tc>
      </w:tr>
      <w:tr w:rsidR="00FF53AF" w:rsidRPr="000F218C" w14:paraId="2CB78E8D" w14:textId="77777777" w:rsidTr="008A2DC7">
        <w:trPr>
          <w:jc w:val="center"/>
        </w:trPr>
        <w:tc>
          <w:tcPr>
            <w:tcW w:w="1188" w:type="dxa"/>
          </w:tcPr>
          <w:p w14:paraId="21D36E70" w14:textId="77777777" w:rsidR="00FF53AF" w:rsidRPr="000F218C" w:rsidRDefault="00FF53AF" w:rsidP="008A2DC7">
            <w:pPr>
              <w:spacing w:line="276" w:lineRule="auto"/>
              <w:jc w:val="center"/>
              <w:rPr>
                <w:rFonts w:ascii="Times New Roman" w:hAnsi="Times New Roman"/>
                <w:sz w:val="20"/>
              </w:rPr>
            </w:pPr>
          </w:p>
        </w:tc>
        <w:tc>
          <w:tcPr>
            <w:tcW w:w="1530" w:type="dxa"/>
          </w:tcPr>
          <w:p w14:paraId="47407B14" w14:textId="77777777" w:rsidR="00FF53AF" w:rsidRPr="000F218C" w:rsidRDefault="00FF53AF" w:rsidP="008A2DC7">
            <w:pPr>
              <w:spacing w:line="276" w:lineRule="auto"/>
              <w:rPr>
                <w:rFonts w:ascii="Times New Roman" w:hAnsi="Times New Roman"/>
                <w:sz w:val="20"/>
              </w:rPr>
            </w:pPr>
          </w:p>
        </w:tc>
        <w:tc>
          <w:tcPr>
            <w:tcW w:w="2070" w:type="dxa"/>
          </w:tcPr>
          <w:p w14:paraId="0FBE978B"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3</w:t>
            </w:r>
          </w:p>
        </w:tc>
        <w:tc>
          <w:tcPr>
            <w:tcW w:w="2160" w:type="dxa"/>
          </w:tcPr>
          <w:p w14:paraId="1DC86AD7"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07.00 – 07.50 WIB</w:t>
            </w:r>
          </w:p>
        </w:tc>
      </w:tr>
      <w:tr w:rsidR="00FF53AF" w:rsidRPr="000F218C" w14:paraId="37AED2DB" w14:textId="77777777" w:rsidTr="008A2DC7">
        <w:trPr>
          <w:jc w:val="center"/>
        </w:trPr>
        <w:tc>
          <w:tcPr>
            <w:tcW w:w="1188" w:type="dxa"/>
          </w:tcPr>
          <w:p w14:paraId="18E485E6" w14:textId="77777777" w:rsidR="00FF53AF" w:rsidRPr="000F218C" w:rsidRDefault="00FF53AF" w:rsidP="008A2DC7">
            <w:pPr>
              <w:spacing w:line="276" w:lineRule="auto"/>
              <w:jc w:val="center"/>
              <w:rPr>
                <w:rFonts w:ascii="Times New Roman" w:hAnsi="Times New Roman"/>
                <w:sz w:val="20"/>
              </w:rPr>
            </w:pPr>
          </w:p>
        </w:tc>
        <w:tc>
          <w:tcPr>
            <w:tcW w:w="1530" w:type="dxa"/>
          </w:tcPr>
          <w:p w14:paraId="11F197C2" w14:textId="77777777" w:rsidR="00FF53AF" w:rsidRPr="000F218C" w:rsidRDefault="00FF53AF" w:rsidP="008A2DC7">
            <w:pPr>
              <w:spacing w:line="276" w:lineRule="auto"/>
              <w:rPr>
                <w:rFonts w:ascii="Times New Roman" w:hAnsi="Times New Roman"/>
                <w:sz w:val="20"/>
              </w:rPr>
            </w:pPr>
          </w:p>
        </w:tc>
        <w:tc>
          <w:tcPr>
            <w:tcW w:w="2070" w:type="dxa"/>
          </w:tcPr>
          <w:p w14:paraId="7C57A0B9"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4</w:t>
            </w:r>
          </w:p>
        </w:tc>
        <w:tc>
          <w:tcPr>
            <w:tcW w:w="2160" w:type="dxa"/>
          </w:tcPr>
          <w:p w14:paraId="48BDE2B3"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08.00 – 08.50 WIB</w:t>
            </w:r>
          </w:p>
        </w:tc>
      </w:tr>
      <w:tr w:rsidR="00FF53AF" w:rsidRPr="000F218C" w14:paraId="0D02E990" w14:textId="77777777" w:rsidTr="008A2DC7">
        <w:trPr>
          <w:jc w:val="center"/>
        </w:trPr>
        <w:tc>
          <w:tcPr>
            <w:tcW w:w="1188" w:type="dxa"/>
          </w:tcPr>
          <w:p w14:paraId="48DBEFA1" w14:textId="77777777" w:rsidR="00FF53AF" w:rsidRPr="000F218C" w:rsidRDefault="00FF53AF" w:rsidP="008A2DC7">
            <w:pPr>
              <w:spacing w:line="276" w:lineRule="auto"/>
              <w:jc w:val="center"/>
              <w:rPr>
                <w:rFonts w:ascii="Times New Roman" w:hAnsi="Times New Roman"/>
                <w:sz w:val="20"/>
              </w:rPr>
            </w:pPr>
            <w:r w:rsidRPr="000F218C">
              <w:rPr>
                <w:rFonts w:ascii="Times New Roman" w:hAnsi="Times New Roman"/>
                <w:sz w:val="20"/>
              </w:rPr>
              <w:t>2</w:t>
            </w:r>
          </w:p>
        </w:tc>
        <w:tc>
          <w:tcPr>
            <w:tcW w:w="1530" w:type="dxa"/>
          </w:tcPr>
          <w:p w14:paraId="3884C5AF"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Sesi 2 Senin</w:t>
            </w:r>
          </w:p>
        </w:tc>
        <w:tc>
          <w:tcPr>
            <w:tcW w:w="2070" w:type="dxa"/>
          </w:tcPr>
          <w:p w14:paraId="58A0AE61"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274E96FB"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09.00 – 09.50 WIB</w:t>
            </w:r>
          </w:p>
        </w:tc>
      </w:tr>
      <w:tr w:rsidR="00FF53AF" w:rsidRPr="000F218C" w14:paraId="5FFF36DF" w14:textId="77777777" w:rsidTr="008A2DC7">
        <w:trPr>
          <w:jc w:val="center"/>
        </w:trPr>
        <w:tc>
          <w:tcPr>
            <w:tcW w:w="1188" w:type="dxa"/>
          </w:tcPr>
          <w:p w14:paraId="43C6ECA3" w14:textId="77777777" w:rsidR="00FF53AF" w:rsidRPr="000F218C" w:rsidRDefault="00FF53AF" w:rsidP="008A2DC7">
            <w:pPr>
              <w:spacing w:line="276" w:lineRule="auto"/>
              <w:jc w:val="center"/>
              <w:rPr>
                <w:rFonts w:ascii="Times New Roman" w:hAnsi="Times New Roman"/>
                <w:sz w:val="20"/>
              </w:rPr>
            </w:pPr>
          </w:p>
        </w:tc>
        <w:tc>
          <w:tcPr>
            <w:tcW w:w="1530" w:type="dxa"/>
          </w:tcPr>
          <w:p w14:paraId="41711350" w14:textId="77777777" w:rsidR="00FF53AF" w:rsidRPr="000F218C" w:rsidRDefault="00FF53AF" w:rsidP="008A2DC7">
            <w:pPr>
              <w:spacing w:line="276" w:lineRule="auto"/>
              <w:rPr>
                <w:rFonts w:ascii="Times New Roman" w:hAnsi="Times New Roman"/>
                <w:sz w:val="20"/>
              </w:rPr>
            </w:pPr>
          </w:p>
        </w:tc>
        <w:tc>
          <w:tcPr>
            <w:tcW w:w="2070" w:type="dxa"/>
          </w:tcPr>
          <w:p w14:paraId="29FEC5B2"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2DF30B24"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10.00 – 10.50 WIB</w:t>
            </w:r>
          </w:p>
        </w:tc>
      </w:tr>
      <w:tr w:rsidR="00FF53AF" w:rsidRPr="000F218C" w14:paraId="59540A2C" w14:textId="77777777" w:rsidTr="008A2DC7">
        <w:trPr>
          <w:jc w:val="center"/>
        </w:trPr>
        <w:tc>
          <w:tcPr>
            <w:tcW w:w="1188" w:type="dxa"/>
          </w:tcPr>
          <w:p w14:paraId="5CE8FE33" w14:textId="77777777" w:rsidR="00FF53AF" w:rsidRPr="000F218C" w:rsidRDefault="00FF53AF" w:rsidP="008A2DC7">
            <w:pPr>
              <w:spacing w:line="276" w:lineRule="auto"/>
              <w:jc w:val="center"/>
              <w:rPr>
                <w:rFonts w:ascii="Times New Roman" w:hAnsi="Times New Roman"/>
                <w:sz w:val="20"/>
              </w:rPr>
            </w:pPr>
          </w:p>
        </w:tc>
        <w:tc>
          <w:tcPr>
            <w:tcW w:w="1530" w:type="dxa"/>
          </w:tcPr>
          <w:p w14:paraId="716CC7A9" w14:textId="77777777" w:rsidR="00FF53AF" w:rsidRPr="000F218C" w:rsidRDefault="00FF53AF" w:rsidP="008A2DC7">
            <w:pPr>
              <w:spacing w:line="276" w:lineRule="auto"/>
              <w:rPr>
                <w:rFonts w:ascii="Times New Roman" w:hAnsi="Times New Roman"/>
                <w:sz w:val="20"/>
              </w:rPr>
            </w:pPr>
          </w:p>
        </w:tc>
        <w:tc>
          <w:tcPr>
            <w:tcW w:w="2070" w:type="dxa"/>
          </w:tcPr>
          <w:p w14:paraId="75349621"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3</w:t>
            </w:r>
          </w:p>
        </w:tc>
        <w:tc>
          <w:tcPr>
            <w:tcW w:w="2160" w:type="dxa"/>
          </w:tcPr>
          <w:p w14:paraId="7D705404"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11.00 – 11.50 WIB</w:t>
            </w:r>
          </w:p>
        </w:tc>
      </w:tr>
      <w:tr w:rsidR="00FF53AF" w:rsidRPr="000F218C" w14:paraId="24FA8D1A" w14:textId="77777777" w:rsidTr="008A2DC7">
        <w:trPr>
          <w:jc w:val="center"/>
        </w:trPr>
        <w:tc>
          <w:tcPr>
            <w:tcW w:w="1188" w:type="dxa"/>
          </w:tcPr>
          <w:p w14:paraId="08172968" w14:textId="77777777" w:rsidR="00FF53AF" w:rsidRPr="000F218C" w:rsidRDefault="00FF53AF" w:rsidP="008A2DC7">
            <w:pPr>
              <w:spacing w:line="276" w:lineRule="auto"/>
              <w:jc w:val="center"/>
              <w:rPr>
                <w:rFonts w:ascii="Times New Roman" w:hAnsi="Times New Roman"/>
                <w:sz w:val="20"/>
              </w:rPr>
            </w:pPr>
          </w:p>
        </w:tc>
        <w:tc>
          <w:tcPr>
            <w:tcW w:w="1530" w:type="dxa"/>
          </w:tcPr>
          <w:p w14:paraId="7B9C3213" w14:textId="77777777" w:rsidR="00FF53AF" w:rsidRPr="000F218C" w:rsidRDefault="00FF53AF" w:rsidP="008A2DC7">
            <w:pPr>
              <w:spacing w:line="276" w:lineRule="auto"/>
              <w:rPr>
                <w:rFonts w:ascii="Times New Roman" w:hAnsi="Times New Roman"/>
                <w:sz w:val="20"/>
              </w:rPr>
            </w:pPr>
          </w:p>
        </w:tc>
        <w:tc>
          <w:tcPr>
            <w:tcW w:w="2070" w:type="dxa"/>
          </w:tcPr>
          <w:p w14:paraId="323A050E"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4</w:t>
            </w:r>
          </w:p>
        </w:tc>
        <w:tc>
          <w:tcPr>
            <w:tcW w:w="2160" w:type="dxa"/>
          </w:tcPr>
          <w:p w14:paraId="76E0B131"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12.00 – 12.50 WIB</w:t>
            </w:r>
          </w:p>
        </w:tc>
      </w:tr>
      <w:tr w:rsidR="00FF53AF" w:rsidRPr="000F218C" w14:paraId="5AD413C6" w14:textId="77777777" w:rsidTr="008A2DC7">
        <w:trPr>
          <w:jc w:val="center"/>
        </w:trPr>
        <w:tc>
          <w:tcPr>
            <w:tcW w:w="1188" w:type="dxa"/>
          </w:tcPr>
          <w:p w14:paraId="3B03F24A" w14:textId="77777777" w:rsidR="00FF53AF" w:rsidRPr="000F218C" w:rsidRDefault="00FF53AF" w:rsidP="008A2DC7">
            <w:pPr>
              <w:spacing w:line="276" w:lineRule="auto"/>
              <w:jc w:val="center"/>
              <w:rPr>
                <w:rFonts w:ascii="Times New Roman" w:hAnsi="Times New Roman"/>
                <w:sz w:val="20"/>
              </w:rPr>
            </w:pPr>
            <w:r w:rsidRPr="000F218C">
              <w:rPr>
                <w:rFonts w:ascii="Times New Roman" w:hAnsi="Times New Roman"/>
                <w:sz w:val="20"/>
              </w:rPr>
              <w:t>3</w:t>
            </w:r>
          </w:p>
        </w:tc>
        <w:tc>
          <w:tcPr>
            <w:tcW w:w="1530" w:type="dxa"/>
          </w:tcPr>
          <w:p w14:paraId="2172E48A"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Sesi 3 Senin</w:t>
            </w:r>
          </w:p>
        </w:tc>
        <w:tc>
          <w:tcPr>
            <w:tcW w:w="2070" w:type="dxa"/>
          </w:tcPr>
          <w:p w14:paraId="4FB64BF0"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1F8C0CCF"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13.00 – 13.50 WIB</w:t>
            </w:r>
          </w:p>
        </w:tc>
      </w:tr>
      <w:tr w:rsidR="00FF53AF" w:rsidRPr="000F218C" w14:paraId="48AD024A" w14:textId="77777777" w:rsidTr="008A2DC7">
        <w:trPr>
          <w:jc w:val="center"/>
        </w:trPr>
        <w:tc>
          <w:tcPr>
            <w:tcW w:w="1188" w:type="dxa"/>
          </w:tcPr>
          <w:p w14:paraId="15078413" w14:textId="77777777" w:rsidR="00FF53AF" w:rsidRPr="000F218C" w:rsidRDefault="00FF53AF" w:rsidP="008A2DC7">
            <w:pPr>
              <w:spacing w:line="276" w:lineRule="auto"/>
              <w:jc w:val="center"/>
              <w:rPr>
                <w:rFonts w:ascii="Times New Roman" w:hAnsi="Times New Roman"/>
                <w:sz w:val="20"/>
              </w:rPr>
            </w:pPr>
          </w:p>
        </w:tc>
        <w:tc>
          <w:tcPr>
            <w:tcW w:w="1530" w:type="dxa"/>
          </w:tcPr>
          <w:p w14:paraId="5C628B04" w14:textId="77777777" w:rsidR="00FF53AF" w:rsidRPr="000F218C" w:rsidRDefault="00FF53AF" w:rsidP="008A2DC7">
            <w:pPr>
              <w:spacing w:line="276" w:lineRule="auto"/>
              <w:rPr>
                <w:rFonts w:ascii="Times New Roman" w:hAnsi="Times New Roman"/>
                <w:sz w:val="20"/>
              </w:rPr>
            </w:pPr>
          </w:p>
        </w:tc>
        <w:tc>
          <w:tcPr>
            <w:tcW w:w="2070" w:type="dxa"/>
          </w:tcPr>
          <w:p w14:paraId="4B7C088C"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7060B281"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14.00 – 14.50 WIB</w:t>
            </w:r>
          </w:p>
        </w:tc>
      </w:tr>
      <w:tr w:rsidR="00FF53AF" w:rsidRPr="000F218C" w14:paraId="15D17F76" w14:textId="77777777" w:rsidTr="008A2DC7">
        <w:trPr>
          <w:jc w:val="center"/>
        </w:trPr>
        <w:tc>
          <w:tcPr>
            <w:tcW w:w="1188" w:type="dxa"/>
          </w:tcPr>
          <w:p w14:paraId="303D9B70" w14:textId="77777777" w:rsidR="00FF53AF" w:rsidRPr="000F218C" w:rsidRDefault="00FF53AF" w:rsidP="008A2DC7">
            <w:pPr>
              <w:spacing w:line="276" w:lineRule="auto"/>
              <w:jc w:val="center"/>
              <w:rPr>
                <w:rFonts w:ascii="Times New Roman" w:hAnsi="Times New Roman"/>
                <w:sz w:val="20"/>
              </w:rPr>
            </w:pPr>
          </w:p>
        </w:tc>
        <w:tc>
          <w:tcPr>
            <w:tcW w:w="1530" w:type="dxa"/>
          </w:tcPr>
          <w:p w14:paraId="4680E743" w14:textId="77777777" w:rsidR="00FF53AF" w:rsidRPr="000F218C" w:rsidRDefault="00FF53AF" w:rsidP="008A2DC7">
            <w:pPr>
              <w:spacing w:line="276" w:lineRule="auto"/>
              <w:rPr>
                <w:rFonts w:ascii="Times New Roman" w:hAnsi="Times New Roman"/>
                <w:sz w:val="20"/>
              </w:rPr>
            </w:pPr>
          </w:p>
        </w:tc>
        <w:tc>
          <w:tcPr>
            <w:tcW w:w="2070" w:type="dxa"/>
          </w:tcPr>
          <w:p w14:paraId="5A34CB6E"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3</w:t>
            </w:r>
          </w:p>
        </w:tc>
        <w:tc>
          <w:tcPr>
            <w:tcW w:w="2160" w:type="dxa"/>
          </w:tcPr>
          <w:p w14:paraId="366D2FDA"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15.00 – 15.50 WIB</w:t>
            </w:r>
          </w:p>
        </w:tc>
      </w:tr>
      <w:tr w:rsidR="00FF53AF" w:rsidRPr="000F218C" w14:paraId="58249806" w14:textId="77777777" w:rsidTr="008A2DC7">
        <w:trPr>
          <w:jc w:val="center"/>
        </w:trPr>
        <w:tc>
          <w:tcPr>
            <w:tcW w:w="1188" w:type="dxa"/>
          </w:tcPr>
          <w:p w14:paraId="21138D5D" w14:textId="77777777" w:rsidR="00FF53AF" w:rsidRPr="000F218C" w:rsidRDefault="00FF53AF" w:rsidP="008A2DC7">
            <w:pPr>
              <w:spacing w:line="276" w:lineRule="auto"/>
              <w:jc w:val="center"/>
              <w:rPr>
                <w:rFonts w:ascii="Times New Roman" w:hAnsi="Times New Roman"/>
                <w:sz w:val="20"/>
              </w:rPr>
            </w:pPr>
          </w:p>
        </w:tc>
        <w:tc>
          <w:tcPr>
            <w:tcW w:w="1530" w:type="dxa"/>
          </w:tcPr>
          <w:p w14:paraId="0622E4CE" w14:textId="77777777" w:rsidR="00FF53AF" w:rsidRPr="000F218C" w:rsidRDefault="00FF53AF" w:rsidP="008A2DC7">
            <w:pPr>
              <w:spacing w:line="276" w:lineRule="auto"/>
              <w:rPr>
                <w:rFonts w:ascii="Times New Roman" w:hAnsi="Times New Roman"/>
                <w:sz w:val="20"/>
              </w:rPr>
            </w:pPr>
          </w:p>
        </w:tc>
        <w:tc>
          <w:tcPr>
            <w:tcW w:w="2070" w:type="dxa"/>
          </w:tcPr>
          <w:p w14:paraId="03B07946"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4</w:t>
            </w:r>
          </w:p>
        </w:tc>
        <w:tc>
          <w:tcPr>
            <w:tcW w:w="2160" w:type="dxa"/>
          </w:tcPr>
          <w:p w14:paraId="24291C04"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16.00 – 16.50 WIB</w:t>
            </w:r>
          </w:p>
        </w:tc>
      </w:tr>
      <w:tr w:rsidR="00FF53AF" w:rsidRPr="000F218C" w14:paraId="3D792784" w14:textId="77777777" w:rsidTr="008A2DC7">
        <w:trPr>
          <w:jc w:val="center"/>
        </w:trPr>
        <w:tc>
          <w:tcPr>
            <w:tcW w:w="1188" w:type="dxa"/>
          </w:tcPr>
          <w:p w14:paraId="0EE8FE77" w14:textId="77777777" w:rsidR="00FF53AF" w:rsidRPr="000F218C" w:rsidRDefault="00FF53AF" w:rsidP="008A2DC7">
            <w:pPr>
              <w:spacing w:line="276" w:lineRule="auto"/>
              <w:jc w:val="center"/>
              <w:rPr>
                <w:rFonts w:ascii="Times New Roman" w:hAnsi="Times New Roman"/>
                <w:sz w:val="20"/>
              </w:rPr>
            </w:pPr>
            <w:r w:rsidRPr="000F218C">
              <w:rPr>
                <w:rFonts w:ascii="Times New Roman" w:hAnsi="Times New Roman"/>
                <w:sz w:val="20"/>
              </w:rPr>
              <w:t>4</w:t>
            </w:r>
          </w:p>
        </w:tc>
        <w:tc>
          <w:tcPr>
            <w:tcW w:w="1530" w:type="dxa"/>
          </w:tcPr>
          <w:p w14:paraId="1B76DE5E"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Sesi 4 Senin</w:t>
            </w:r>
          </w:p>
        </w:tc>
        <w:tc>
          <w:tcPr>
            <w:tcW w:w="2070" w:type="dxa"/>
          </w:tcPr>
          <w:p w14:paraId="3A3D8C66"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663FED22"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17.00 – 17.50 WIB</w:t>
            </w:r>
          </w:p>
        </w:tc>
      </w:tr>
      <w:tr w:rsidR="00FF53AF" w:rsidRPr="000F218C" w14:paraId="0C36820C" w14:textId="77777777" w:rsidTr="008A2DC7">
        <w:trPr>
          <w:jc w:val="center"/>
        </w:trPr>
        <w:tc>
          <w:tcPr>
            <w:tcW w:w="1188" w:type="dxa"/>
          </w:tcPr>
          <w:p w14:paraId="6BEDB796" w14:textId="77777777" w:rsidR="00FF53AF" w:rsidRPr="000F218C" w:rsidRDefault="00FF53AF" w:rsidP="008A2DC7">
            <w:pPr>
              <w:spacing w:line="276" w:lineRule="auto"/>
              <w:jc w:val="center"/>
              <w:rPr>
                <w:rFonts w:ascii="Times New Roman" w:hAnsi="Times New Roman"/>
                <w:sz w:val="20"/>
              </w:rPr>
            </w:pPr>
          </w:p>
        </w:tc>
        <w:tc>
          <w:tcPr>
            <w:tcW w:w="1530" w:type="dxa"/>
          </w:tcPr>
          <w:p w14:paraId="19A8DE05" w14:textId="77777777" w:rsidR="00FF53AF" w:rsidRPr="000F218C" w:rsidRDefault="00FF53AF" w:rsidP="008A2DC7">
            <w:pPr>
              <w:spacing w:line="276" w:lineRule="auto"/>
              <w:rPr>
                <w:rFonts w:ascii="Times New Roman" w:hAnsi="Times New Roman"/>
                <w:sz w:val="20"/>
              </w:rPr>
            </w:pPr>
          </w:p>
        </w:tc>
        <w:tc>
          <w:tcPr>
            <w:tcW w:w="2070" w:type="dxa"/>
          </w:tcPr>
          <w:p w14:paraId="7E5A2846"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63C80A0D"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18.00 – 20.50 WIB</w:t>
            </w:r>
          </w:p>
        </w:tc>
      </w:tr>
      <w:tr w:rsidR="00FF53AF" w:rsidRPr="000F218C" w14:paraId="62AE03FD" w14:textId="77777777" w:rsidTr="008A2DC7">
        <w:trPr>
          <w:jc w:val="center"/>
        </w:trPr>
        <w:tc>
          <w:tcPr>
            <w:tcW w:w="1188" w:type="dxa"/>
          </w:tcPr>
          <w:p w14:paraId="2227BA5D" w14:textId="77777777" w:rsidR="00FF53AF" w:rsidRPr="000F218C" w:rsidRDefault="00FF53AF" w:rsidP="008A2DC7">
            <w:pPr>
              <w:spacing w:line="276" w:lineRule="auto"/>
              <w:jc w:val="center"/>
              <w:rPr>
                <w:rFonts w:ascii="Times New Roman" w:hAnsi="Times New Roman"/>
                <w:sz w:val="20"/>
              </w:rPr>
            </w:pPr>
            <w:r w:rsidRPr="000F218C">
              <w:rPr>
                <w:rFonts w:ascii="Times New Roman" w:hAnsi="Times New Roman"/>
                <w:sz w:val="20"/>
              </w:rPr>
              <w:t>5</w:t>
            </w:r>
          </w:p>
        </w:tc>
        <w:tc>
          <w:tcPr>
            <w:tcW w:w="1530" w:type="dxa"/>
          </w:tcPr>
          <w:p w14:paraId="69253782"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Sesi 1 Selasa</w:t>
            </w:r>
          </w:p>
        </w:tc>
        <w:tc>
          <w:tcPr>
            <w:tcW w:w="2070" w:type="dxa"/>
          </w:tcPr>
          <w:p w14:paraId="53CF5922"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549B3E33"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05.30 – 05.50 WIB</w:t>
            </w:r>
          </w:p>
        </w:tc>
      </w:tr>
      <w:tr w:rsidR="00FF53AF" w:rsidRPr="000F218C" w14:paraId="6F8FB97E" w14:textId="77777777" w:rsidTr="008A2DC7">
        <w:trPr>
          <w:jc w:val="center"/>
        </w:trPr>
        <w:tc>
          <w:tcPr>
            <w:tcW w:w="1188" w:type="dxa"/>
          </w:tcPr>
          <w:p w14:paraId="48DBFC77" w14:textId="77777777" w:rsidR="00FF53AF" w:rsidRPr="000F218C" w:rsidRDefault="00FF53AF" w:rsidP="008A2DC7">
            <w:pPr>
              <w:spacing w:line="276" w:lineRule="auto"/>
              <w:jc w:val="center"/>
              <w:rPr>
                <w:rFonts w:ascii="Times New Roman" w:hAnsi="Times New Roman"/>
                <w:sz w:val="20"/>
              </w:rPr>
            </w:pPr>
          </w:p>
        </w:tc>
        <w:tc>
          <w:tcPr>
            <w:tcW w:w="1530" w:type="dxa"/>
          </w:tcPr>
          <w:p w14:paraId="3A714F3A" w14:textId="77777777" w:rsidR="00FF53AF" w:rsidRPr="000F218C" w:rsidRDefault="00FF53AF" w:rsidP="008A2DC7">
            <w:pPr>
              <w:spacing w:line="276" w:lineRule="auto"/>
              <w:rPr>
                <w:rFonts w:ascii="Times New Roman" w:hAnsi="Times New Roman"/>
                <w:sz w:val="20"/>
              </w:rPr>
            </w:pPr>
          </w:p>
        </w:tc>
        <w:tc>
          <w:tcPr>
            <w:tcW w:w="2070" w:type="dxa"/>
          </w:tcPr>
          <w:p w14:paraId="27F9306D"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1DC37C99"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06.00 – 06.50 WIB</w:t>
            </w:r>
          </w:p>
        </w:tc>
      </w:tr>
      <w:tr w:rsidR="00FF53AF" w:rsidRPr="000F218C" w14:paraId="7840DC1E" w14:textId="77777777" w:rsidTr="008A2DC7">
        <w:trPr>
          <w:jc w:val="center"/>
        </w:trPr>
        <w:tc>
          <w:tcPr>
            <w:tcW w:w="1188" w:type="dxa"/>
          </w:tcPr>
          <w:p w14:paraId="77CC14A6" w14:textId="77777777" w:rsidR="00FF53AF" w:rsidRPr="000F218C" w:rsidRDefault="00FF53AF" w:rsidP="008A2DC7">
            <w:pPr>
              <w:spacing w:line="276" w:lineRule="auto"/>
              <w:jc w:val="center"/>
              <w:rPr>
                <w:rFonts w:ascii="Times New Roman" w:hAnsi="Times New Roman"/>
                <w:sz w:val="20"/>
              </w:rPr>
            </w:pPr>
          </w:p>
        </w:tc>
        <w:tc>
          <w:tcPr>
            <w:tcW w:w="1530" w:type="dxa"/>
          </w:tcPr>
          <w:p w14:paraId="6B412A80" w14:textId="77777777" w:rsidR="00FF53AF" w:rsidRPr="000F218C" w:rsidRDefault="00FF53AF" w:rsidP="008A2DC7">
            <w:pPr>
              <w:spacing w:line="276" w:lineRule="auto"/>
              <w:rPr>
                <w:rFonts w:ascii="Times New Roman" w:hAnsi="Times New Roman"/>
                <w:sz w:val="20"/>
              </w:rPr>
            </w:pPr>
          </w:p>
        </w:tc>
        <w:tc>
          <w:tcPr>
            <w:tcW w:w="2070" w:type="dxa"/>
          </w:tcPr>
          <w:p w14:paraId="3E0856A1"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3</w:t>
            </w:r>
          </w:p>
        </w:tc>
        <w:tc>
          <w:tcPr>
            <w:tcW w:w="2160" w:type="dxa"/>
          </w:tcPr>
          <w:p w14:paraId="60F02824"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07.00 – 07.50 WIB</w:t>
            </w:r>
          </w:p>
        </w:tc>
      </w:tr>
      <w:tr w:rsidR="00FF53AF" w:rsidRPr="000F218C" w14:paraId="1CC4410D" w14:textId="77777777" w:rsidTr="008A2DC7">
        <w:trPr>
          <w:jc w:val="center"/>
        </w:trPr>
        <w:tc>
          <w:tcPr>
            <w:tcW w:w="1188" w:type="dxa"/>
          </w:tcPr>
          <w:p w14:paraId="6B497271" w14:textId="77777777" w:rsidR="00FF53AF" w:rsidRPr="000F218C" w:rsidRDefault="00FF53AF" w:rsidP="008A2DC7">
            <w:pPr>
              <w:spacing w:line="276" w:lineRule="auto"/>
              <w:jc w:val="center"/>
              <w:rPr>
                <w:rFonts w:ascii="Times New Roman" w:hAnsi="Times New Roman"/>
                <w:sz w:val="20"/>
              </w:rPr>
            </w:pPr>
          </w:p>
        </w:tc>
        <w:tc>
          <w:tcPr>
            <w:tcW w:w="1530" w:type="dxa"/>
          </w:tcPr>
          <w:p w14:paraId="7BB84984" w14:textId="77777777" w:rsidR="00FF53AF" w:rsidRPr="000F218C" w:rsidRDefault="00FF53AF" w:rsidP="008A2DC7">
            <w:pPr>
              <w:spacing w:line="276" w:lineRule="auto"/>
              <w:rPr>
                <w:rFonts w:ascii="Times New Roman" w:hAnsi="Times New Roman"/>
                <w:sz w:val="20"/>
              </w:rPr>
            </w:pPr>
          </w:p>
        </w:tc>
        <w:tc>
          <w:tcPr>
            <w:tcW w:w="2070" w:type="dxa"/>
          </w:tcPr>
          <w:p w14:paraId="67E93F84"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4</w:t>
            </w:r>
          </w:p>
        </w:tc>
        <w:tc>
          <w:tcPr>
            <w:tcW w:w="2160" w:type="dxa"/>
          </w:tcPr>
          <w:p w14:paraId="7A36A0D0"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08.00 – 08.50 WIB</w:t>
            </w:r>
          </w:p>
        </w:tc>
      </w:tr>
      <w:tr w:rsidR="00FF53AF" w:rsidRPr="000F218C" w14:paraId="78D2A9D5" w14:textId="77777777" w:rsidTr="008A2DC7">
        <w:trPr>
          <w:jc w:val="center"/>
        </w:trPr>
        <w:tc>
          <w:tcPr>
            <w:tcW w:w="1188" w:type="dxa"/>
          </w:tcPr>
          <w:p w14:paraId="3000625F" w14:textId="77777777" w:rsidR="00FF53AF" w:rsidRPr="000F218C" w:rsidRDefault="00FF53AF" w:rsidP="008A2DC7">
            <w:pPr>
              <w:spacing w:line="276" w:lineRule="auto"/>
              <w:jc w:val="center"/>
              <w:rPr>
                <w:rFonts w:ascii="Times New Roman" w:hAnsi="Times New Roman"/>
                <w:sz w:val="20"/>
              </w:rPr>
            </w:pPr>
            <w:r w:rsidRPr="000F218C">
              <w:rPr>
                <w:rFonts w:ascii="Times New Roman" w:hAnsi="Times New Roman"/>
                <w:sz w:val="20"/>
              </w:rPr>
              <w:t>6</w:t>
            </w:r>
          </w:p>
        </w:tc>
        <w:tc>
          <w:tcPr>
            <w:tcW w:w="1530" w:type="dxa"/>
          </w:tcPr>
          <w:p w14:paraId="19CA9767"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Sesi 2 Selasa</w:t>
            </w:r>
          </w:p>
        </w:tc>
        <w:tc>
          <w:tcPr>
            <w:tcW w:w="2070" w:type="dxa"/>
          </w:tcPr>
          <w:p w14:paraId="0C1F0970"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1DB9B7F3"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09.00 – 09.50 WIB</w:t>
            </w:r>
          </w:p>
        </w:tc>
      </w:tr>
      <w:tr w:rsidR="00FF53AF" w:rsidRPr="000F218C" w14:paraId="365B52C1" w14:textId="77777777" w:rsidTr="008A2DC7">
        <w:trPr>
          <w:jc w:val="center"/>
        </w:trPr>
        <w:tc>
          <w:tcPr>
            <w:tcW w:w="1188" w:type="dxa"/>
          </w:tcPr>
          <w:p w14:paraId="44CA584D" w14:textId="77777777" w:rsidR="00FF53AF" w:rsidRPr="000F218C" w:rsidRDefault="00FF53AF" w:rsidP="008A2DC7">
            <w:pPr>
              <w:spacing w:line="276" w:lineRule="auto"/>
              <w:jc w:val="center"/>
              <w:rPr>
                <w:rFonts w:ascii="Times New Roman" w:hAnsi="Times New Roman"/>
                <w:sz w:val="20"/>
              </w:rPr>
            </w:pPr>
          </w:p>
        </w:tc>
        <w:tc>
          <w:tcPr>
            <w:tcW w:w="1530" w:type="dxa"/>
          </w:tcPr>
          <w:p w14:paraId="21AA48A2" w14:textId="77777777" w:rsidR="00FF53AF" w:rsidRPr="000F218C" w:rsidRDefault="00FF53AF" w:rsidP="008A2DC7">
            <w:pPr>
              <w:spacing w:line="276" w:lineRule="auto"/>
              <w:rPr>
                <w:rFonts w:ascii="Times New Roman" w:hAnsi="Times New Roman"/>
                <w:sz w:val="20"/>
              </w:rPr>
            </w:pPr>
          </w:p>
        </w:tc>
        <w:tc>
          <w:tcPr>
            <w:tcW w:w="2070" w:type="dxa"/>
          </w:tcPr>
          <w:p w14:paraId="1CB12D58"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54254F2D"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10.00 – 10.50 WIB</w:t>
            </w:r>
          </w:p>
        </w:tc>
      </w:tr>
      <w:tr w:rsidR="00FF53AF" w:rsidRPr="000F218C" w14:paraId="161315DE" w14:textId="77777777" w:rsidTr="008A2DC7">
        <w:trPr>
          <w:jc w:val="center"/>
        </w:trPr>
        <w:tc>
          <w:tcPr>
            <w:tcW w:w="1188" w:type="dxa"/>
          </w:tcPr>
          <w:p w14:paraId="6882950C" w14:textId="77777777" w:rsidR="00FF53AF" w:rsidRPr="000F218C" w:rsidRDefault="00FF53AF" w:rsidP="008A2DC7">
            <w:pPr>
              <w:spacing w:line="276" w:lineRule="auto"/>
              <w:jc w:val="center"/>
              <w:rPr>
                <w:rFonts w:ascii="Times New Roman" w:hAnsi="Times New Roman"/>
                <w:sz w:val="20"/>
              </w:rPr>
            </w:pPr>
          </w:p>
        </w:tc>
        <w:tc>
          <w:tcPr>
            <w:tcW w:w="1530" w:type="dxa"/>
          </w:tcPr>
          <w:p w14:paraId="749CCC84" w14:textId="77777777" w:rsidR="00FF53AF" w:rsidRPr="000F218C" w:rsidRDefault="00FF53AF" w:rsidP="008A2DC7">
            <w:pPr>
              <w:spacing w:line="276" w:lineRule="auto"/>
              <w:rPr>
                <w:rFonts w:ascii="Times New Roman" w:hAnsi="Times New Roman"/>
                <w:sz w:val="20"/>
              </w:rPr>
            </w:pPr>
          </w:p>
        </w:tc>
        <w:tc>
          <w:tcPr>
            <w:tcW w:w="2070" w:type="dxa"/>
          </w:tcPr>
          <w:p w14:paraId="3E5ED804"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3</w:t>
            </w:r>
          </w:p>
        </w:tc>
        <w:tc>
          <w:tcPr>
            <w:tcW w:w="2160" w:type="dxa"/>
          </w:tcPr>
          <w:p w14:paraId="5791F93A"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11.00 – 11.50 WIB</w:t>
            </w:r>
          </w:p>
        </w:tc>
      </w:tr>
      <w:tr w:rsidR="00FF53AF" w:rsidRPr="000F218C" w14:paraId="13D76315" w14:textId="77777777" w:rsidTr="008A2DC7">
        <w:trPr>
          <w:jc w:val="center"/>
        </w:trPr>
        <w:tc>
          <w:tcPr>
            <w:tcW w:w="1188" w:type="dxa"/>
          </w:tcPr>
          <w:p w14:paraId="753A996C" w14:textId="77777777" w:rsidR="00FF53AF" w:rsidRPr="000F218C" w:rsidRDefault="00FF53AF" w:rsidP="008A2DC7">
            <w:pPr>
              <w:spacing w:line="276" w:lineRule="auto"/>
              <w:jc w:val="center"/>
              <w:rPr>
                <w:rFonts w:ascii="Times New Roman" w:hAnsi="Times New Roman"/>
                <w:sz w:val="20"/>
              </w:rPr>
            </w:pPr>
          </w:p>
        </w:tc>
        <w:tc>
          <w:tcPr>
            <w:tcW w:w="1530" w:type="dxa"/>
          </w:tcPr>
          <w:p w14:paraId="641CB1C7" w14:textId="77777777" w:rsidR="00FF53AF" w:rsidRPr="000F218C" w:rsidRDefault="00FF53AF" w:rsidP="008A2DC7">
            <w:pPr>
              <w:spacing w:line="276" w:lineRule="auto"/>
              <w:rPr>
                <w:rFonts w:ascii="Times New Roman" w:hAnsi="Times New Roman"/>
                <w:sz w:val="20"/>
              </w:rPr>
            </w:pPr>
          </w:p>
        </w:tc>
        <w:tc>
          <w:tcPr>
            <w:tcW w:w="2070" w:type="dxa"/>
          </w:tcPr>
          <w:p w14:paraId="3BDD0EB6"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4</w:t>
            </w:r>
          </w:p>
        </w:tc>
        <w:tc>
          <w:tcPr>
            <w:tcW w:w="2160" w:type="dxa"/>
          </w:tcPr>
          <w:p w14:paraId="2A8A39C7"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12.00 – 12.50 WIB</w:t>
            </w:r>
          </w:p>
        </w:tc>
      </w:tr>
      <w:tr w:rsidR="00FF53AF" w:rsidRPr="000F218C" w14:paraId="6894A51F" w14:textId="77777777" w:rsidTr="008A2DC7">
        <w:trPr>
          <w:jc w:val="center"/>
        </w:trPr>
        <w:tc>
          <w:tcPr>
            <w:tcW w:w="1188" w:type="dxa"/>
          </w:tcPr>
          <w:p w14:paraId="4900E3A9" w14:textId="77777777" w:rsidR="00FF53AF" w:rsidRPr="000F218C" w:rsidRDefault="00FF53AF" w:rsidP="008A2DC7">
            <w:pPr>
              <w:spacing w:line="276" w:lineRule="auto"/>
              <w:jc w:val="center"/>
              <w:rPr>
                <w:rFonts w:ascii="Times New Roman" w:hAnsi="Times New Roman"/>
                <w:sz w:val="20"/>
              </w:rPr>
            </w:pPr>
            <w:r w:rsidRPr="000F218C">
              <w:rPr>
                <w:rFonts w:ascii="Times New Roman" w:hAnsi="Times New Roman"/>
                <w:sz w:val="20"/>
              </w:rPr>
              <w:t>7</w:t>
            </w:r>
          </w:p>
        </w:tc>
        <w:tc>
          <w:tcPr>
            <w:tcW w:w="1530" w:type="dxa"/>
          </w:tcPr>
          <w:p w14:paraId="422AABBA"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Sesi 3 Selasa</w:t>
            </w:r>
          </w:p>
        </w:tc>
        <w:tc>
          <w:tcPr>
            <w:tcW w:w="2070" w:type="dxa"/>
          </w:tcPr>
          <w:p w14:paraId="7A0AD688"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0CD5290E"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13.00 – 13.50 WIB</w:t>
            </w:r>
          </w:p>
        </w:tc>
      </w:tr>
      <w:tr w:rsidR="00FF53AF" w:rsidRPr="000F218C" w14:paraId="2EFACBD9" w14:textId="77777777" w:rsidTr="008A2DC7">
        <w:trPr>
          <w:jc w:val="center"/>
        </w:trPr>
        <w:tc>
          <w:tcPr>
            <w:tcW w:w="1188" w:type="dxa"/>
          </w:tcPr>
          <w:p w14:paraId="298F8874" w14:textId="77777777" w:rsidR="00FF53AF" w:rsidRPr="000F218C" w:rsidRDefault="00FF53AF" w:rsidP="008A2DC7">
            <w:pPr>
              <w:spacing w:line="276" w:lineRule="auto"/>
              <w:jc w:val="center"/>
              <w:rPr>
                <w:rFonts w:ascii="Times New Roman" w:hAnsi="Times New Roman"/>
                <w:sz w:val="20"/>
              </w:rPr>
            </w:pPr>
          </w:p>
        </w:tc>
        <w:tc>
          <w:tcPr>
            <w:tcW w:w="1530" w:type="dxa"/>
          </w:tcPr>
          <w:p w14:paraId="02729D17" w14:textId="77777777" w:rsidR="00FF53AF" w:rsidRPr="000F218C" w:rsidRDefault="00FF53AF" w:rsidP="008A2DC7">
            <w:pPr>
              <w:spacing w:line="276" w:lineRule="auto"/>
              <w:rPr>
                <w:rFonts w:ascii="Times New Roman" w:hAnsi="Times New Roman"/>
                <w:sz w:val="20"/>
              </w:rPr>
            </w:pPr>
          </w:p>
        </w:tc>
        <w:tc>
          <w:tcPr>
            <w:tcW w:w="2070" w:type="dxa"/>
          </w:tcPr>
          <w:p w14:paraId="020131C2"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02DE8E03"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14.00 – 14.50 WIB</w:t>
            </w:r>
          </w:p>
        </w:tc>
      </w:tr>
      <w:tr w:rsidR="00FF53AF" w:rsidRPr="000F218C" w14:paraId="7C11AE4A" w14:textId="77777777" w:rsidTr="008A2DC7">
        <w:trPr>
          <w:jc w:val="center"/>
        </w:trPr>
        <w:tc>
          <w:tcPr>
            <w:tcW w:w="1188" w:type="dxa"/>
          </w:tcPr>
          <w:p w14:paraId="666B0FF9" w14:textId="77777777" w:rsidR="00FF53AF" w:rsidRPr="000F218C" w:rsidRDefault="00FF53AF" w:rsidP="008A2DC7">
            <w:pPr>
              <w:spacing w:line="276" w:lineRule="auto"/>
              <w:jc w:val="center"/>
              <w:rPr>
                <w:rFonts w:ascii="Times New Roman" w:hAnsi="Times New Roman"/>
                <w:sz w:val="20"/>
              </w:rPr>
            </w:pPr>
          </w:p>
        </w:tc>
        <w:tc>
          <w:tcPr>
            <w:tcW w:w="1530" w:type="dxa"/>
          </w:tcPr>
          <w:p w14:paraId="3450B9CF" w14:textId="77777777" w:rsidR="00FF53AF" w:rsidRPr="000F218C" w:rsidRDefault="00FF53AF" w:rsidP="008A2DC7">
            <w:pPr>
              <w:spacing w:line="276" w:lineRule="auto"/>
              <w:rPr>
                <w:rFonts w:ascii="Times New Roman" w:hAnsi="Times New Roman"/>
                <w:sz w:val="20"/>
              </w:rPr>
            </w:pPr>
          </w:p>
        </w:tc>
        <w:tc>
          <w:tcPr>
            <w:tcW w:w="2070" w:type="dxa"/>
          </w:tcPr>
          <w:p w14:paraId="17F4FD0A"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3</w:t>
            </w:r>
          </w:p>
        </w:tc>
        <w:tc>
          <w:tcPr>
            <w:tcW w:w="2160" w:type="dxa"/>
          </w:tcPr>
          <w:p w14:paraId="2C9C1D02"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15.00 – 15.50 WIB</w:t>
            </w:r>
          </w:p>
        </w:tc>
      </w:tr>
      <w:tr w:rsidR="00FF53AF" w:rsidRPr="000F218C" w14:paraId="10B9D90A" w14:textId="77777777" w:rsidTr="008A2DC7">
        <w:trPr>
          <w:jc w:val="center"/>
        </w:trPr>
        <w:tc>
          <w:tcPr>
            <w:tcW w:w="1188" w:type="dxa"/>
          </w:tcPr>
          <w:p w14:paraId="4D58418C" w14:textId="77777777" w:rsidR="00FF53AF" w:rsidRPr="000F218C" w:rsidRDefault="00FF53AF" w:rsidP="008A2DC7">
            <w:pPr>
              <w:spacing w:line="276" w:lineRule="auto"/>
              <w:jc w:val="center"/>
              <w:rPr>
                <w:rFonts w:ascii="Times New Roman" w:hAnsi="Times New Roman"/>
                <w:sz w:val="20"/>
              </w:rPr>
            </w:pPr>
          </w:p>
        </w:tc>
        <w:tc>
          <w:tcPr>
            <w:tcW w:w="1530" w:type="dxa"/>
          </w:tcPr>
          <w:p w14:paraId="4DD76AA8" w14:textId="77777777" w:rsidR="00FF53AF" w:rsidRPr="000F218C" w:rsidRDefault="00FF53AF" w:rsidP="008A2DC7">
            <w:pPr>
              <w:spacing w:line="276" w:lineRule="auto"/>
              <w:rPr>
                <w:rFonts w:ascii="Times New Roman" w:hAnsi="Times New Roman"/>
                <w:sz w:val="20"/>
              </w:rPr>
            </w:pPr>
          </w:p>
        </w:tc>
        <w:tc>
          <w:tcPr>
            <w:tcW w:w="2070" w:type="dxa"/>
          </w:tcPr>
          <w:p w14:paraId="5C237DDB"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4</w:t>
            </w:r>
          </w:p>
        </w:tc>
        <w:tc>
          <w:tcPr>
            <w:tcW w:w="2160" w:type="dxa"/>
          </w:tcPr>
          <w:p w14:paraId="58A017B1"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16.00 – 16.50 WIB</w:t>
            </w:r>
          </w:p>
        </w:tc>
      </w:tr>
      <w:tr w:rsidR="00FF53AF" w:rsidRPr="000F218C" w14:paraId="6C96ED00" w14:textId="77777777" w:rsidTr="008A2DC7">
        <w:trPr>
          <w:jc w:val="center"/>
        </w:trPr>
        <w:tc>
          <w:tcPr>
            <w:tcW w:w="1188" w:type="dxa"/>
          </w:tcPr>
          <w:p w14:paraId="44C81226" w14:textId="77777777" w:rsidR="00FF53AF" w:rsidRPr="000F218C" w:rsidRDefault="00FF53AF" w:rsidP="008A2DC7">
            <w:pPr>
              <w:spacing w:line="276" w:lineRule="auto"/>
              <w:jc w:val="center"/>
              <w:rPr>
                <w:rFonts w:ascii="Times New Roman" w:hAnsi="Times New Roman"/>
                <w:sz w:val="20"/>
              </w:rPr>
            </w:pPr>
            <w:r w:rsidRPr="000F218C">
              <w:rPr>
                <w:rFonts w:ascii="Times New Roman" w:hAnsi="Times New Roman"/>
                <w:sz w:val="20"/>
              </w:rPr>
              <w:t>8</w:t>
            </w:r>
          </w:p>
        </w:tc>
        <w:tc>
          <w:tcPr>
            <w:tcW w:w="1530" w:type="dxa"/>
          </w:tcPr>
          <w:p w14:paraId="4A6D1A84"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Sesi 4 Selasa</w:t>
            </w:r>
          </w:p>
        </w:tc>
        <w:tc>
          <w:tcPr>
            <w:tcW w:w="2070" w:type="dxa"/>
          </w:tcPr>
          <w:p w14:paraId="569F0435"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2D713F52"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17.00 – 17.50 WIB</w:t>
            </w:r>
          </w:p>
        </w:tc>
      </w:tr>
      <w:tr w:rsidR="00FF53AF" w:rsidRPr="000F218C" w14:paraId="66225BF1" w14:textId="77777777" w:rsidTr="008A2DC7">
        <w:trPr>
          <w:jc w:val="center"/>
        </w:trPr>
        <w:tc>
          <w:tcPr>
            <w:tcW w:w="1188" w:type="dxa"/>
          </w:tcPr>
          <w:p w14:paraId="750F0C63" w14:textId="77777777" w:rsidR="00FF53AF" w:rsidRPr="000F218C" w:rsidRDefault="00FF53AF" w:rsidP="008A2DC7">
            <w:pPr>
              <w:spacing w:line="276" w:lineRule="auto"/>
              <w:jc w:val="center"/>
              <w:rPr>
                <w:rFonts w:ascii="Times New Roman" w:hAnsi="Times New Roman"/>
                <w:sz w:val="20"/>
              </w:rPr>
            </w:pPr>
          </w:p>
        </w:tc>
        <w:tc>
          <w:tcPr>
            <w:tcW w:w="1530" w:type="dxa"/>
          </w:tcPr>
          <w:p w14:paraId="5D5B27AD" w14:textId="77777777" w:rsidR="00FF53AF" w:rsidRPr="000F218C" w:rsidRDefault="00FF53AF" w:rsidP="008A2DC7">
            <w:pPr>
              <w:spacing w:line="276" w:lineRule="auto"/>
              <w:rPr>
                <w:rFonts w:ascii="Times New Roman" w:hAnsi="Times New Roman"/>
                <w:sz w:val="20"/>
              </w:rPr>
            </w:pPr>
          </w:p>
        </w:tc>
        <w:tc>
          <w:tcPr>
            <w:tcW w:w="2070" w:type="dxa"/>
          </w:tcPr>
          <w:p w14:paraId="0D0DFF7A"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6D0EA6D0"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18.00 – 20.50 WIB</w:t>
            </w:r>
          </w:p>
        </w:tc>
      </w:tr>
      <w:tr w:rsidR="00FF53AF" w:rsidRPr="000F218C" w14:paraId="3B8F7210" w14:textId="77777777" w:rsidTr="008A2DC7">
        <w:trPr>
          <w:jc w:val="center"/>
        </w:trPr>
        <w:tc>
          <w:tcPr>
            <w:tcW w:w="1188" w:type="dxa"/>
          </w:tcPr>
          <w:p w14:paraId="4F2E196C" w14:textId="77777777" w:rsidR="00FF53AF" w:rsidRPr="000F218C" w:rsidRDefault="00FF53AF" w:rsidP="008A2DC7">
            <w:pPr>
              <w:spacing w:line="276" w:lineRule="auto"/>
              <w:jc w:val="center"/>
              <w:rPr>
                <w:rFonts w:ascii="Times New Roman" w:hAnsi="Times New Roman"/>
                <w:sz w:val="20"/>
              </w:rPr>
            </w:pPr>
            <w:r w:rsidRPr="000F218C">
              <w:rPr>
                <w:rFonts w:ascii="Times New Roman" w:hAnsi="Times New Roman"/>
                <w:sz w:val="20"/>
              </w:rPr>
              <w:t>9</w:t>
            </w:r>
          </w:p>
        </w:tc>
        <w:tc>
          <w:tcPr>
            <w:tcW w:w="1530" w:type="dxa"/>
          </w:tcPr>
          <w:p w14:paraId="36921B27"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Sesi 1 Rabu</w:t>
            </w:r>
          </w:p>
        </w:tc>
        <w:tc>
          <w:tcPr>
            <w:tcW w:w="2070" w:type="dxa"/>
          </w:tcPr>
          <w:p w14:paraId="1E28759F"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11350F0F"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05.30 – 05.50 WIB</w:t>
            </w:r>
          </w:p>
        </w:tc>
      </w:tr>
      <w:tr w:rsidR="00FF53AF" w:rsidRPr="000F218C" w14:paraId="14C97401" w14:textId="77777777" w:rsidTr="008A2DC7">
        <w:trPr>
          <w:jc w:val="center"/>
        </w:trPr>
        <w:tc>
          <w:tcPr>
            <w:tcW w:w="1188" w:type="dxa"/>
          </w:tcPr>
          <w:p w14:paraId="0917B1D3" w14:textId="77777777" w:rsidR="00FF53AF" w:rsidRPr="000F218C" w:rsidRDefault="00FF53AF" w:rsidP="008A2DC7">
            <w:pPr>
              <w:spacing w:line="276" w:lineRule="auto"/>
              <w:jc w:val="center"/>
              <w:rPr>
                <w:rFonts w:ascii="Times New Roman" w:hAnsi="Times New Roman"/>
                <w:sz w:val="20"/>
              </w:rPr>
            </w:pPr>
          </w:p>
        </w:tc>
        <w:tc>
          <w:tcPr>
            <w:tcW w:w="1530" w:type="dxa"/>
          </w:tcPr>
          <w:p w14:paraId="6D0D8F3E" w14:textId="77777777" w:rsidR="00FF53AF" w:rsidRPr="000F218C" w:rsidRDefault="00FF53AF" w:rsidP="008A2DC7">
            <w:pPr>
              <w:spacing w:line="276" w:lineRule="auto"/>
              <w:rPr>
                <w:rFonts w:ascii="Times New Roman" w:hAnsi="Times New Roman"/>
                <w:sz w:val="20"/>
              </w:rPr>
            </w:pPr>
          </w:p>
        </w:tc>
        <w:tc>
          <w:tcPr>
            <w:tcW w:w="2070" w:type="dxa"/>
          </w:tcPr>
          <w:p w14:paraId="3C3D2214"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10512A1E"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06.00 – 06.50 WIB</w:t>
            </w:r>
          </w:p>
        </w:tc>
      </w:tr>
      <w:tr w:rsidR="00FF53AF" w:rsidRPr="000F218C" w14:paraId="1C96C34C" w14:textId="77777777" w:rsidTr="008A2DC7">
        <w:trPr>
          <w:jc w:val="center"/>
        </w:trPr>
        <w:tc>
          <w:tcPr>
            <w:tcW w:w="1188" w:type="dxa"/>
          </w:tcPr>
          <w:p w14:paraId="0F73F932" w14:textId="77777777" w:rsidR="00FF53AF" w:rsidRPr="000F218C" w:rsidRDefault="00FF53AF" w:rsidP="008A2DC7">
            <w:pPr>
              <w:spacing w:line="276" w:lineRule="auto"/>
              <w:jc w:val="center"/>
              <w:rPr>
                <w:rFonts w:ascii="Times New Roman" w:hAnsi="Times New Roman"/>
                <w:sz w:val="20"/>
              </w:rPr>
            </w:pPr>
          </w:p>
        </w:tc>
        <w:tc>
          <w:tcPr>
            <w:tcW w:w="1530" w:type="dxa"/>
          </w:tcPr>
          <w:p w14:paraId="6F2BBACB" w14:textId="77777777" w:rsidR="00FF53AF" w:rsidRPr="000F218C" w:rsidRDefault="00FF53AF" w:rsidP="008A2DC7">
            <w:pPr>
              <w:spacing w:line="276" w:lineRule="auto"/>
              <w:rPr>
                <w:rFonts w:ascii="Times New Roman" w:hAnsi="Times New Roman"/>
                <w:sz w:val="20"/>
              </w:rPr>
            </w:pPr>
          </w:p>
        </w:tc>
        <w:tc>
          <w:tcPr>
            <w:tcW w:w="2070" w:type="dxa"/>
          </w:tcPr>
          <w:p w14:paraId="7BA9F075"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3</w:t>
            </w:r>
          </w:p>
        </w:tc>
        <w:tc>
          <w:tcPr>
            <w:tcW w:w="2160" w:type="dxa"/>
          </w:tcPr>
          <w:p w14:paraId="417ABC4E"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07.00 – 07.50 WIB</w:t>
            </w:r>
          </w:p>
        </w:tc>
      </w:tr>
      <w:tr w:rsidR="00FF53AF" w:rsidRPr="000F218C" w14:paraId="55356C3E" w14:textId="77777777" w:rsidTr="008A2DC7">
        <w:trPr>
          <w:jc w:val="center"/>
        </w:trPr>
        <w:tc>
          <w:tcPr>
            <w:tcW w:w="1188" w:type="dxa"/>
          </w:tcPr>
          <w:p w14:paraId="5ECEEE9C" w14:textId="77777777" w:rsidR="00FF53AF" w:rsidRPr="000F218C" w:rsidRDefault="00FF53AF" w:rsidP="008A2DC7">
            <w:pPr>
              <w:spacing w:line="276" w:lineRule="auto"/>
              <w:jc w:val="center"/>
              <w:rPr>
                <w:rFonts w:ascii="Times New Roman" w:hAnsi="Times New Roman"/>
                <w:sz w:val="20"/>
              </w:rPr>
            </w:pPr>
          </w:p>
        </w:tc>
        <w:tc>
          <w:tcPr>
            <w:tcW w:w="1530" w:type="dxa"/>
          </w:tcPr>
          <w:p w14:paraId="43A4B2C2" w14:textId="77777777" w:rsidR="00FF53AF" w:rsidRPr="000F218C" w:rsidRDefault="00FF53AF" w:rsidP="008A2DC7">
            <w:pPr>
              <w:spacing w:line="276" w:lineRule="auto"/>
              <w:rPr>
                <w:rFonts w:ascii="Times New Roman" w:hAnsi="Times New Roman"/>
                <w:sz w:val="20"/>
              </w:rPr>
            </w:pPr>
          </w:p>
        </w:tc>
        <w:tc>
          <w:tcPr>
            <w:tcW w:w="2070" w:type="dxa"/>
          </w:tcPr>
          <w:p w14:paraId="206A9F62"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Keberangkatan 4</w:t>
            </w:r>
          </w:p>
        </w:tc>
        <w:tc>
          <w:tcPr>
            <w:tcW w:w="2160" w:type="dxa"/>
          </w:tcPr>
          <w:p w14:paraId="35714373" w14:textId="77777777" w:rsidR="00FF53AF" w:rsidRPr="000F218C" w:rsidRDefault="00FF53AF" w:rsidP="008A2DC7">
            <w:pPr>
              <w:spacing w:line="276" w:lineRule="auto"/>
              <w:rPr>
                <w:rFonts w:ascii="Times New Roman" w:hAnsi="Times New Roman"/>
                <w:sz w:val="20"/>
              </w:rPr>
            </w:pPr>
            <w:r w:rsidRPr="000F218C">
              <w:rPr>
                <w:rFonts w:ascii="Times New Roman" w:hAnsi="Times New Roman"/>
                <w:sz w:val="20"/>
              </w:rPr>
              <w:t>08.00 – 08.50 WIB</w:t>
            </w:r>
          </w:p>
        </w:tc>
      </w:tr>
    </w:tbl>
    <w:p w14:paraId="736A4396" w14:textId="38AA7303" w:rsidR="00F5756F" w:rsidRDefault="00F5756F" w:rsidP="00FF53AF">
      <w:pPr>
        <w:spacing w:line="360" w:lineRule="auto"/>
        <w:jc w:val="both"/>
        <w:rPr>
          <w:rFonts w:ascii="Times New Roman" w:hAnsi="Times New Roman"/>
          <w:sz w:val="24"/>
          <w:szCs w:val="24"/>
        </w:rPr>
      </w:pPr>
      <w:r>
        <w:rPr>
          <w:rFonts w:ascii="Times New Roman" w:hAnsi="Times New Roman"/>
          <w:sz w:val="24"/>
          <w:szCs w:val="24"/>
        </w:rPr>
        <w:tab/>
      </w:r>
    </w:p>
    <w:tbl>
      <w:tblPr>
        <w:tblStyle w:val="TableGrid"/>
        <w:tblW w:w="0" w:type="auto"/>
        <w:jc w:val="center"/>
        <w:tblLook w:val="04A0" w:firstRow="1" w:lastRow="0" w:firstColumn="1" w:lastColumn="0" w:noHBand="0" w:noVBand="1"/>
      </w:tblPr>
      <w:tblGrid>
        <w:gridCol w:w="1188"/>
        <w:gridCol w:w="1530"/>
        <w:gridCol w:w="2070"/>
        <w:gridCol w:w="2160"/>
      </w:tblGrid>
      <w:tr w:rsidR="00F5756F" w:rsidRPr="000F218C" w14:paraId="58C7D070" w14:textId="77777777" w:rsidTr="00946EAE">
        <w:trPr>
          <w:jc w:val="center"/>
        </w:trPr>
        <w:tc>
          <w:tcPr>
            <w:tcW w:w="1188" w:type="dxa"/>
          </w:tcPr>
          <w:p w14:paraId="4EAFCBD9"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Slot Waktu</w:t>
            </w:r>
          </w:p>
        </w:tc>
        <w:tc>
          <w:tcPr>
            <w:tcW w:w="1530" w:type="dxa"/>
          </w:tcPr>
          <w:p w14:paraId="492C357F"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Sesi</w:t>
            </w:r>
          </w:p>
        </w:tc>
        <w:tc>
          <w:tcPr>
            <w:tcW w:w="2070" w:type="dxa"/>
          </w:tcPr>
          <w:p w14:paraId="400D3808"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Keberangkatan</w:t>
            </w:r>
          </w:p>
        </w:tc>
        <w:tc>
          <w:tcPr>
            <w:tcW w:w="2160" w:type="dxa"/>
          </w:tcPr>
          <w:p w14:paraId="562B5E27"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Waktu</w:t>
            </w:r>
          </w:p>
        </w:tc>
      </w:tr>
      <w:tr w:rsidR="00F5756F" w:rsidRPr="000F218C" w14:paraId="1404014F" w14:textId="77777777" w:rsidTr="00946EAE">
        <w:trPr>
          <w:jc w:val="center"/>
        </w:trPr>
        <w:tc>
          <w:tcPr>
            <w:tcW w:w="1188" w:type="dxa"/>
          </w:tcPr>
          <w:p w14:paraId="04944377"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10</w:t>
            </w:r>
          </w:p>
        </w:tc>
        <w:tc>
          <w:tcPr>
            <w:tcW w:w="1530" w:type="dxa"/>
          </w:tcPr>
          <w:p w14:paraId="46ECD97D"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Sesi 2 Rabu</w:t>
            </w:r>
          </w:p>
        </w:tc>
        <w:tc>
          <w:tcPr>
            <w:tcW w:w="2070" w:type="dxa"/>
          </w:tcPr>
          <w:p w14:paraId="07605F2A"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172F7E11"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09.00 – 09.50 WIB</w:t>
            </w:r>
          </w:p>
        </w:tc>
      </w:tr>
      <w:tr w:rsidR="00F5756F" w:rsidRPr="000F218C" w14:paraId="1ED915EE" w14:textId="77777777" w:rsidTr="00946EAE">
        <w:trPr>
          <w:jc w:val="center"/>
        </w:trPr>
        <w:tc>
          <w:tcPr>
            <w:tcW w:w="1188" w:type="dxa"/>
          </w:tcPr>
          <w:p w14:paraId="78B2F0D6" w14:textId="77777777" w:rsidR="00F5756F" w:rsidRPr="000F218C" w:rsidRDefault="00F5756F" w:rsidP="00946EAE">
            <w:pPr>
              <w:spacing w:line="276" w:lineRule="auto"/>
              <w:jc w:val="center"/>
              <w:rPr>
                <w:rFonts w:ascii="Times New Roman" w:hAnsi="Times New Roman"/>
                <w:sz w:val="20"/>
              </w:rPr>
            </w:pPr>
          </w:p>
        </w:tc>
        <w:tc>
          <w:tcPr>
            <w:tcW w:w="1530" w:type="dxa"/>
          </w:tcPr>
          <w:p w14:paraId="03CE4A57" w14:textId="77777777" w:rsidR="00F5756F" w:rsidRPr="000F218C" w:rsidRDefault="00F5756F" w:rsidP="00946EAE">
            <w:pPr>
              <w:spacing w:line="276" w:lineRule="auto"/>
              <w:rPr>
                <w:rFonts w:ascii="Times New Roman" w:hAnsi="Times New Roman"/>
                <w:sz w:val="20"/>
              </w:rPr>
            </w:pPr>
          </w:p>
        </w:tc>
        <w:tc>
          <w:tcPr>
            <w:tcW w:w="2070" w:type="dxa"/>
          </w:tcPr>
          <w:p w14:paraId="1C06A42E"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45D53182"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10.00 – 10.50 WIB</w:t>
            </w:r>
          </w:p>
        </w:tc>
      </w:tr>
      <w:tr w:rsidR="00F5756F" w:rsidRPr="000F218C" w14:paraId="093CA3E7" w14:textId="77777777" w:rsidTr="00946EAE">
        <w:trPr>
          <w:jc w:val="center"/>
        </w:trPr>
        <w:tc>
          <w:tcPr>
            <w:tcW w:w="1188" w:type="dxa"/>
          </w:tcPr>
          <w:p w14:paraId="092B0CCD" w14:textId="77777777" w:rsidR="00F5756F" w:rsidRPr="000F218C" w:rsidRDefault="00F5756F" w:rsidP="00946EAE">
            <w:pPr>
              <w:spacing w:line="276" w:lineRule="auto"/>
              <w:jc w:val="center"/>
              <w:rPr>
                <w:rFonts w:ascii="Times New Roman" w:hAnsi="Times New Roman"/>
                <w:sz w:val="20"/>
              </w:rPr>
            </w:pPr>
          </w:p>
        </w:tc>
        <w:tc>
          <w:tcPr>
            <w:tcW w:w="1530" w:type="dxa"/>
          </w:tcPr>
          <w:p w14:paraId="5396D6EF" w14:textId="77777777" w:rsidR="00F5756F" w:rsidRPr="000F218C" w:rsidRDefault="00F5756F" w:rsidP="00946EAE">
            <w:pPr>
              <w:spacing w:line="276" w:lineRule="auto"/>
              <w:rPr>
                <w:rFonts w:ascii="Times New Roman" w:hAnsi="Times New Roman"/>
                <w:sz w:val="20"/>
              </w:rPr>
            </w:pPr>
          </w:p>
        </w:tc>
        <w:tc>
          <w:tcPr>
            <w:tcW w:w="2070" w:type="dxa"/>
          </w:tcPr>
          <w:p w14:paraId="5CC06D15"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3</w:t>
            </w:r>
          </w:p>
        </w:tc>
        <w:tc>
          <w:tcPr>
            <w:tcW w:w="2160" w:type="dxa"/>
          </w:tcPr>
          <w:p w14:paraId="5D25ABCC"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11.00 – 11.50 WIB</w:t>
            </w:r>
          </w:p>
        </w:tc>
      </w:tr>
      <w:tr w:rsidR="00F5756F" w:rsidRPr="000F218C" w14:paraId="0E2EE799" w14:textId="77777777" w:rsidTr="00946EAE">
        <w:trPr>
          <w:jc w:val="center"/>
        </w:trPr>
        <w:tc>
          <w:tcPr>
            <w:tcW w:w="1188" w:type="dxa"/>
          </w:tcPr>
          <w:p w14:paraId="766892E1" w14:textId="77777777" w:rsidR="00F5756F" w:rsidRPr="000F218C" w:rsidRDefault="00F5756F" w:rsidP="00946EAE">
            <w:pPr>
              <w:spacing w:line="276" w:lineRule="auto"/>
              <w:jc w:val="center"/>
              <w:rPr>
                <w:rFonts w:ascii="Times New Roman" w:hAnsi="Times New Roman"/>
                <w:sz w:val="20"/>
              </w:rPr>
            </w:pPr>
          </w:p>
        </w:tc>
        <w:tc>
          <w:tcPr>
            <w:tcW w:w="1530" w:type="dxa"/>
          </w:tcPr>
          <w:p w14:paraId="24D7CA42" w14:textId="77777777" w:rsidR="00F5756F" w:rsidRPr="000F218C" w:rsidRDefault="00F5756F" w:rsidP="00946EAE">
            <w:pPr>
              <w:spacing w:line="276" w:lineRule="auto"/>
              <w:rPr>
                <w:rFonts w:ascii="Times New Roman" w:hAnsi="Times New Roman"/>
                <w:sz w:val="20"/>
              </w:rPr>
            </w:pPr>
          </w:p>
        </w:tc>
        <w:tc>
          <w:tcPr>
            <w:tcW w:w="2070" w:type="dxa"/>
          </w:tcPr>
          <w:p w14:paraId="05771E05"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4</w:t>
            </w:r>
          </w:p>
        </w:tc>
        <w:tc>
          <w:tcPr>
            <w:tcW w:w="2160" w:type="dxa"/>
          </w:tcPr>
          <w:p w14:paraId="45C769B4"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12.00 – 12.50 WIB</w:t>
            </w:r>
          </w:p>
        </w:tc>
      </w:tr>
      <w:tr w:rsidR="00F5756F" w:rsidRPr="000F218C" w14:paraId="678F1265" w14:textId="77777777" w:rsidTr="00946EAE">
        <w:trPr>
          <w:jc w:val="center"/>
        </w:trPr>
        <w:tc>
          <w:tcPr>
            <w:tcW w:w="1188" w:type="dxa"/>
          </w:tcPr>
          <w:p w14:paraId="38779DD1"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11</w:t>
            </w:r>
          </w:p>
        </w:tc>
        <w:tc>
          <w:tcPr>
            <w:tcW w:w="1530" w:type="dxa"/>
          </w:tcPr>
          <w:p w14:paraId="5FEE2E78"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Sesi 3 Rabu</w:t>
            </w:r>
          </w:p>
        </w:tc>
        <w:tc>
          <w:tcPr>
            <w:tcW w:w="2070" w:type="dxa"/>
          </w:tcPr>
          <w:p w14:paraId="4F799FBD"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07F1EFF4"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13.00 – 13.50 WIB</w:t>
            </w:r>
          </w:p>
        </w:tc>
      </w:tr>
      <w:tr w:rsidR="00F5756F" w:rsidRPr="000F218C" w14:paraId="3197A053" w14:textId="77777777" w:rsidTr="00946EAE">
        <w:trPr>
          <w:jc w:val="center"/>
        </w:trPr>
        <w:tc>
          <w:tcPr>
            <w:tcW w:w="1188" w:type="dxa"/>
          </w:tcPr>
          <w:p w14:paraId="76C193B7" w14:textId="77777777" w:rsidR="00F5756F" w:rsidRPr="000F218C" w:rsidRDefault="00F5756F" w:rsidP="00946EAE">
            <w:pPr>
              <w:spacing w:line="276" w:lineRule="auto"/>
              <w:jc w:val="center"/>
              <w:rPr>
                <w:rFonts w:ascii="Times New Roman" w:hAnsi="Times New Roman"/>
                <w:sz w:val="20"/>
              </w:rPr>
            </w:pPr>
          </w:p>
        </w:tc>
        <w:tc>
          <w:tcPr>
            <w:tcW w:w="1530" w:type="dxa"/>
          </w:tcPr>
          <w:p w14:paraId="7B4CCA50" w14:textId="77777777" w:rsidR="00F5756F" w:rsidRPr="000F218C" w:rsidRDefault="00F5756F" w:rsidP="00946EAE">
            <w:pPr>
              <w:spacing w:line="276" w:lineRule="auto"/>
              <w:rPr>
                <w:rFonts w:ascii="Times New Roman" w:hAnsi="Times New Roman"/>
                <w:sz w:val="20"/>
              </w:rPr>
            </w:pPr>
          </w:p>
        </w:tc>
        <w:tc>
          <w:tcPr>
            <w:tcW w:w="2070" w:type="dxa"/>
          </w:tcPr>
          <w:p w14:paraId="4BFA6290"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5FA3FFC2"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14.00 – 14.50 WIB</w:t>
            </w:r>
          </w:p>
        </w:tc>
      </w:tr>
      <w:tr w:rsidR="00F5756F" w:rsidRPr="000F218C" w14:paraId="40A952A0" w14:textId="77777777" w:rsidTr="00946EAE">
        <w:trPr>
          <w:jc w:val="center"/>
        </w:trPr>
        <w:tc>
          <w:tcPr>
            <w:tcW w:w="1188" w:type="dxa"/>
          </w:tcPr>
          <w:p w14:paraId="20EE6ABE" w14:textId="77777777" w:rsidR="00F5756F" w:rsidRPr="000F218C" w:rsidRDefault="00F5756F" w:rsidP="00946EAE">
            <w:pPr>
              <w:spacing w:line="276" w:lineRule="auto"/>
              <w:jc w:val="center"/>
              <w:rPr>
                <w:rFonts w:ascii="Times New Roman" w:hAnsi="Times New Roman"/>
                <w:sz w:val="20"/>
              </w:rPr>
            </w:pPr>
          </w:p>
        </w:tc>
        <w:tc>
          <w:tcPr>
            <w:tcW w:w="1530" w:type="dxa"/>
          </w:tcPr>
          <w:p w14:paraId="7581C5A6" w14:textId="77777777" w:rsidR="00F5756F" w:rsidRPr="000F218C" w:rsidRDefault="00F5756F" w:rsidP="00946EAE">
            <w:pPr>
              <w:spacing w:line="276" w:lineRule="auto"/>
              <w:rPr>
                <w:rFonts w:ascii="Times New Roman" w:hAnsi="Times New Roman"/>
                <w:sz w:val="20"/>
              </w:rPr>
            </w:pPr>
          </w:p>
        </w:tc>
        <w:tc>
          <w:tcPr>
            <w:tcW w:w="2070" w:type="dxa"/>
          </w:tcPr>
          <w:p w14:paraId="0E886E37"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3</w:t>
            </w:r>
          </w:p>
        </w:tc>
        <w:tc>
          <w:tcPr>
            <w:tcW w:w="2160" w:type="dxa"/>
          </w:tcPr>
          <w:p w14:paraId="22F8DFAA"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15.00 – 15.50 WIB</w:t>
            </w:r>
          </w:p>
        </w:tc>
      </w:tr>
      <w:tr w:rsidR="00F5756F" w:rsidRPr="000F218C" w14:paraId="4D8BA29B" w14:textId="77777777" w:rsidTr="00946EAE">
        <w:trPr>
          <w:jc w:val="center"/>
        </w:trPr>
        <w:tc>
          <w:tcPr>
            <w:tcW w:w="1188" w:type="dxa"/>
          </w:tcPr>
          <w:p w14:paraId="3AD3A41C" w14:textId="77777777" w:rsidR="00F5756F" w:rsidRPr="000F218C" w:rsidRDefault="00F5756F" w:rsidP="00946EAE">
            <w:pPr>
              <w:spacing w:line="276" w:lineRule="auto"/>
              <w:jc w:val="center"/>
              <w:rPr>
                <w:rFonts w:ascii="Times New Roman" w:hAnsi="Times New Roman"/>
                <w:sz w:val="20"/>
              </w:rPr>
            </w:pPr>
          </w:p>
        </w:tc>
        <w:tc>
          <w:tcPr>
            <w:tcW w:w="1530" w:type="dxa"/>
          </w:tcPr>
          <w:p w14:paraId="644B93CC" w14:textId="77777777" w:rsidR="00F5756F" w:rsidRPr="000F218C" w:rsidRDefault="00F5756F" w:rsidP="00946EAE">
            <w:pPr>
              <w:spacing w:line="276" w:lineRule="auto"/>
              <w:rPr>
                <w:rFonts w:ascii="Times New Roman" w:hAnsi="Times New Roman"/>
                <w:sz w:val="20"/>
              </w:rPr>
            </w:pPr>
          </w:p>
        </w:tc>
        <w:tc>
          <w:tcPr>
            <w:tcW w:w="2070" w:type="dxa"/>
          </w:tcPr>
          <w:p w14:paraId="4271D9D8"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4</w:t>
            </w:r>
          </w:p>
        </w:tc>
        <w:tc>
          <w:tcPr>
            <w:tcW w:w="2160" w:type="dxa"/>
          </w:tcPr>
          <w:p w14:paraId="24BEFA0E"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16.00 – 16.50 WIB</w:t>
            </w:r>
          </w:p>
        </w:tc>
      </w:tr>
      <w:tr w:rsidR="00F5756F" w:rsidRPr="000F218C" w14:paraId="4D3AD96A" w14:textId="77777777" w:rsidTr="00946EAE">
        <w:trPr>
          <w:jc w:val="center"/>
        </w:trPr>
        <w:tc>
          <w:tcPr>
            <w:tcW w:w="1188" w:type="dxa"/>
          </w:tcPr>
          <w:p w14:paraId="00EA0501"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12</w:t>
            </w:r>
          </w:p>
        </w:tc>
        <w:tc>
          <w:tcPr>
            <w:tcW w:w="1530" w:type="dxa"/>
          </w:tcPr>
          <w:p w14:paraId="2CCEB209"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Sesi 4 Rabu</w:t>
            </w:r>
          </w:p>
        </w:tc>
        <w:tc>
          <w:tcPr>
            <w:tcW w:w="2070" w:type="dxa"/>
          </w:tcPr>
          <w:p w14:paraId="1090BF5E"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1C0A2BB1"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17.00 – 17.50 WIB</w:t>
            </w:r>
          </w:p>
        </w:tc>
      </w:tr>
      <w:tr w:rsidR="00F5756F" w:rsidRPr="000F218C" w14:paraId="1B562A0B" w14:textId="77777777" w:rsidTr="00946EAE">
        <w:trPr>
          <w:jc w:val="center"/>
        </w:trPr>
        <w:tc>
          <w:tcPr>
            <w:tcW w:w="1188" w:type="dxa"/>
          </w:tcPr>
          <w:p w14:paraId="65B38ADD" w14:textId="77777777" w:rsidR="00F5756F" w:rsidRPr="000F218C" w:rsidRDefault="00F5756F" w:rsidP="00946EAE">
            <w:pPr>
              <w:spacing w:line="276" w:lineRule="auto"/>
              <w:jc w:val="center"/>
              <w:rPr>
                <w:rFonts w:ascii="Times New Roman" w:hAnsi="Times New Roman"/>
                <w:sz w:val="20"/>
              </w:rPr>
            </w:pPr>
          </w:p>
        </w:tc>
        <w:tc>
          <w:tcPr>
            <w:tcW w:w="1530" w:type="dxa"/>
          </w:tcPr>
          <w:p w14:paraId="33E3303B" w14:textId="77777777" w:rsidR="00F5756F" w:rsidRPr="000F218C" w:rsidRDefault="00F5756F" w:rsidP="00946EAE">
            <w:pPr>
              <w:spacing w:line="276" w:lineRule="auto"/>
              <w:rPr>
                <w:rFonts w:ascii="Times New Roman" w:hAnsi="Times New Roman"/>
                <w:sz w:val="20"/>
              </w:rPr>
            </w:pPr>
          </w:p>
        </w:tc>
        <w:tc>
          <w:tcPr>
            <w:tcW w:w="2070" w:type="dxa"/>
          </w:tcPr>
          <w:p w14:paraId="2DBE0926"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6E71B5BE"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18.00 – 20.50 WIB</w:t>
            </w:r>
          </w:p>
        </w:tc>
      </w:tr>
      <w:tr w:rsidR="00F5756F" w:rsidRPr="000F218C" w14:paraId="3CB9B826" w14:textId="77777777" w:rsidTr="00946EAE">
        <w:trPr>
          <w:jc w:val="center"/>
        </w:trPr>
        <w:tc>
          <w:tcPr>
            <w:tcW w:w="1188" w:type="dxa"/>
          </w:tcPr>
          <w:p w14:paraId="5397B0C0"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13</w:t>
            </w:r>
          </w:p>
        </w:tc>
        <w:tc>
          <w:tcPr>
            <w:tcW w:w="1530" w:type="dxa"/>
          </w:tcPr>
          <w:p w14:paraId="7D649DE6"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Sesi 1 Kamis</w:t>
            </w:r>
          </w:p>
        </w:tc>
        <w:tc>
          <w:tcPr>
            <w:tcW w:w="2070" w:type="dxa"/>
          </w:tcPr>
          <w:p w14:paraId="180A6CD4"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62FDC69F"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05.30 – 05.50 WIB</w:t>
            </w:r>
          </w:p>
        </w:tc>
      </w:tr>
      <w:tr w:rsidR="00F5756F" w:rsidRPr="000F218C" w14:paraId="0053ADEF" w14:textId="77777777" w:rsidTr="00946EAE">
        <w:trPr>
          <w:jc w:val="center"/>
        </w:trPr>
        <w:tc>
          <w:tcPr>
            <w:tcW w:w="1188" w:type="dxa"/>
          </w:tcPr>
          <w:p w14:paraId="3BDA6358" w14:textId="77777777" w:rsidR="00F5756F" w:rsidRPr="000F218C" w:rsidRDefault="00F5756F" w:rsidP="00946EAE">
            <w:pPr>
              <w:spacing w:line="276" w:lineRule="auto"/>
              <w:jc w:val="center"/>
              <w:rPr>
                <w:rFonts w:ascii="Times New Roman" w:hAnsi="Times New Roman"/>
                <w:sz w:val="20"/>
              </w:rPr>
            </w:pPr>
          </w:p>
        </w:tc>
        <w:tc>
          <w:tcPr>
            <w:tcW w:w="1530" w:type="dxa"/>
          </w:tcPr>
          <w:p w14:paraId="44220321" w14:textId="77777777" w:rsidR="00F5756F" w:rsidRPr="000F218C" w:rsidRDefault="00F5756F" w:rsidP="00946EAE">
            <w:pPr>
              <w:spacing w:line="276" w:lineRule="auto"/>
              <w:rPr>
                <w:rFonts w:ascii="Times New Roman" w:hAnsi="Times New Roman"/>
                <w:sz w:val="20"/>
              </w:rPr>
            </w:pPr>
          </w:p>
        </w:tc>
        <w:tc>
          <w:tcPr>
            <w:tcW w:w="2070" w:type="dxa"/>
          </w:tcPr>
          <w:p w14:paraId="67DEF2DC"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6F17D502"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06.00 – 06.50 WIB</w:t>
            </w:r>
          </w:p>
        </w:tc>
      </w:tr>
      <w:tr w:rsidR="00F5756F" w:rsidRPr="000F218C" w14:paraId="7FC304B7" w14:textId="77777777" w:rsidTr="00946EAE">
        <w:trPr>
          <w:jc w:val="center"/>
        </w:trPr>
        <w:tc>
          <w:tcPr>
            <w:tcW w:w="1188" w:type="dxa"/>
          </w:tcPr>
          <w:p w14:paraId="25445536" w14:textId="77777777" w:rsidR="00F5756F" w:rsidRPr="000F218C" w:rsidRDefault="00F5756F" w:rsidP="00946EAE">
            <w:pPr>
              <w:spacing w:line="276" w:lineRule="auto"/>
              <w:jc w:val="center"/>
              <w:rPr>
                <w:rFonts w:ascii="Times New Roman" w:hAnsi="Times New Roman"/>
                <w:sz w:val="20"/>
              </w:rPr>
            </w:pPr>
          </w:p>
        </w:tc>
        <w:tc>
          <w:tcPr>
            <w:tcW w:w="1530" w:type="dxa"/>
          </w:tcPr>
          <w:p w14:paraId="4985B29D" w14:textId="77777777" w:rsidR="00F5756F" w:rsidRPr="000F218C" w:rsidRDefault="00F5756F" w:rsidP="00946EAE">
            <w:pPr>
              <w:spacing w:line="276" w:lineRule="auto"/>
              <w:rPr>
                <w:rFonts w:ascii="Times New Roman" w:hAnsi="Times New Roman"/>
                <w:sz w:val="20"/>
              </w:rPr>
            </w:pPr>
          </w:p>
        </w:tc>
        <w:tc>
          <w:tcPr>
            <w:tcW w:w="2070" w:type="dxa"/>
          </w:tcPr>
          <w:p w14:paraId="29220987"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3</w:t>
            </w:r>
          </w:p>
        </w:tc>
        <w:tc>
          <w:tcPr>
            <w:tcW w:w="2160" w:type="dxa"/>
          </w:tcPr>
          <w:p w14:paraId="19D44761"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07.00 – 07.50 WIB</w:t>
            </w:r>
          </w:p>
        </w:tc>
      </w:tr>
      <w:tr w:rsidR="00F5756F" w:rsidRPr="000F218C" w14:paraId="38DB1376" w14:textId="77777777" w:rsidTr="00946EAE">
        <w:trPr>
          <w:jc w:val="center"/>
        </w:trPr>
        <w:tc>
          <w:tcPr>
            <w:tcW w:w="1188" w:type="dxa"/>
          </w:tcPr>
          <w:p w14:paraId="7798CE53" w14:textId="77777777" w:rsidR="00F5756F" w:rsidRPr="000F218C" w:rsidRDefault="00F5756F" w:rsidP="00946EAE">
            <w:pPr>
              <w:spacing w:line="276" w:lineRule="auto"/>
              <w:jc w:val="center"/>
              <w:rPr>
                <w:rFonts w:ascii="Times New Roman" w:hAnsi="Times New Roman"/>
                <w:sz w:val="20"/>
              </w:rPr>
            </w:pPr>
          </w:p>
        </w:tc>
        <w:tc>
          <w:tcPr>
            <w:tcW w:w="1530" w:type="dxa"/>
          </w:tcPr>
          <w:p w14:paraId="3C302B15" w14:textId="77777777" w:rsidR="00F5756F" w:rsidRPr="000F218C" w:rsidRDefault="00F5756F" w:rsidP="00946EAE">
            <w:pPr>
              <w:spacing w:line="276" w:lineRule="auto"/>
              <w:rPr>
                <w:rFonts w:ascii="Times New Roman" w:hAnsi="Times New Roman"/>
                <w:sz w:val="20"/>
              </w:rPr>
            </w:pPr>
          </w:p>
        </w:tc>
        <w:tc>
          <w:tcPr>
            <w:tcW w:w="2070" w:type="dxa"/>
          </w:tcPr>
          <w:p w14:paraId="1EF191E2"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4</w:t>
            </w:r>
          </w:p>
        </w:tc>
        <w:tc>
          <w:tcPr>
            <w:tcW w:w="2160" w:type="dxa"/>
          </w:tcPr>
          <w:p w14:paraId="347648FE"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08.00 – 08.50 WIB</w:t>
            </w:r>
          </w:p>
        </w:tc>
      </w:tr>
      <w:tr w:rsidR="00F5756F" w:rsidRPr="000F218C" w14:paraId="255FBA2C" w14:textId="77777777" w:rsidTr="00946EAE">
        <w:trPr>
          <w:jc w:val="center"/>
        </w:trPr>
        <w:tc>
          <w:tcPr>
            <w:tcW w:w="1188" w:type="dxa"/>
          </w:tcPr>
          <w:p w14:paraId="478671E1"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14</w:t>
            </w:r>
          </w:p>
        </w:tc>
        <w:tc>
          <w:tcPr>
            <w:tcW w:w="1530" w:type="dxa"/>
          </w:tcPr>
          <w:p w14:paraId="0BCBA0AE"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Sesi 2 Kamis</w:t>
            </w:r>
          </w:p>
        </w:tc>
        <w:tc>
          <w:tcPr>
            <w:tcW w:w="2070" w:type="dxa"/>
          </w:tcPr>
          <w:p w14:paraId="1DDFE1D2"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30E6E804"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09.00 – 09.50 WIB</w:t>
            </w:r>
          </w:p>
        </w:tc>
      </w:tr>
      <w:tr w:rsidR="00F5756F" w:rsidRPr="000F218C" w14:paraId="5E8381D7" w14:textId="77777777" w:rsidTr="00946EAE">
        <w:trPr>
          <w:jc w:val="center"/>
        </w:trPr>
        <w:tc>
          <w:tcPr>
            <w:tcW w:w="1188" w:type="dxa"/>
          </w:tcPr>
          <w:p w14:paraId="6475DFDB" w14:textId="77777777" w:rsidR="00F5756F" w:rsidRPr="000F218C" w:rsidRDefault="00F5756F" w:rsidP="00946EAE">
            <w:pPr>
              <w:spacing w:line="276" w:lineRule="auto"/>
              <w:jc w:val="center"/>
              <w:rPr>
                <w:rFonts w:ascii="Times New Roman" w:hAnsi="Times New Roman"/>
                <w:sz w:val="20"/>
              </w:rPr>
            </w:pPr>
          </w:p>
        </w:tc>
        <w:tc>
          <w:tcPr>
            <w:tcW w:w="1530" w:type="dxa"/>
          </w:tcPr>
          <w:p w14:paraId="1919C567" w14:textId="77777777" w:rsidR="00F5756F" w:rsidRPr="000F218C" w:rsidRDefault="00F5756F" w:rsidP="00946EAE">
            <w:pPr>
              <w:spacing w:line="276" w:lineRule="auto"/>
              <w:rPr>
                <w:rFonts w:ascii="Times New Roman" w:hAnsi="Times New Roman"/>
                <w:sz w:val="20"/>
              </w:rPr>
            </w:pPr>
          </w:p>
        </w:tc>
        <w:tc>
          <w:tcPr>
            <w:tcW w:w="2070" w:type="dxa"/>
          </w:tcPr>
          <w:p w14:paraId="0CB6C907"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5B4AC564"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10.00 – 10.50 WIB</w:t>
            </w:r>
          </w:p>
        </w:tc>
      </w:tr>
      <w:tr w:rsidR="00F5756F" w:rsidRPr="000F218C" w14:paraId="037B8067" w14:textId="77777777" w:rsidTr="00946EAE">
        <w:trPr>
          <w:jc w:val="center"/>
        </w:trPr>
        <w:tc>
          <w:tcPr>
            <w:tcW w:w="1188" w:type="dxa"/>
          </w:tcPr>
          <w:p w14:paraId="76190040" w14:textId="77777777" w:rsidR="00F5756F" w:rsidRPr="000F218C" w:rsidRDefault="00F5756F" w:rsidP="00946EAE">
            <w:pPr>
              <w:spacing w:line="276" w:lineRule="auto"/>
              <w:jc w:val="center"/>
              <w:rPr>
                <w:rFonts w:ascii="Times New Roman" w:hAnsi="Times New Roman"/>
                <w:sz w:val="20"/>
              </w:rPr>
            </w:pPr>
          </w:p>
        </w:tc>
        <w:tc>
          <w:tcPr>
            <w:tcW w:w="1530" w:type="dxa"/>
          </w:tcPr>
          <w:p w14:paraId="382B8DB6" w14:textId="77777777" w:rsidR="00F5756F" w:rsidRPr="000F218C" w:rsidRDefault="00F5756F" w:rsidP="00946EAE">
            <w:pPr>
              <w:spacing w:line="276" w:lineRule="auto"/>
              <w:rPr>
                <w:rFonts w:ascii="Times New Roman" w:hAnsi="Times New Roman"/>
                <w:sz w:val="20"/>
              </w:rPr>
            </w:pPr>
          </w:p>
        </w:tc>
        <w:tc>
          <w:tcPr>
            <w:tcW w:w="2070" w:type="dxa"/>
          </w:tcPr>
          <w:p w14:paraId="79E85FB2"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3</w:t>
            </w:r>
          </w:p>
        </w:tc>
        <w:tc>
          <w:tcPr>
            <w:tcW w:w="2160" w:type="dxa"/>
          </w:tcPr>
          <w:p w14:paraId="62AC3509"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11.00 – 11.50 WIB</w:t>
            </w:r>
          </w:p>
        </w:tc>
      </w:tr>
      <w:tr w:rsidR="00F5756F" w:rsidRPr="000F218C" w14:paraId="2875DFA9" w14:textId="77777777" w:rsidTr="00946EAE">
        <w:trPr>
          <w:jc w:val="center"/>
        </w:trPr>
        <w:tc>
          <w:tcPr>
            <w:tcW w:w="1188" w:type="dxa"/>
          </w:tcPr>
          <w:p w14:paraId="33F992A3" w14:textId="77777777" w:rsidR="00F5756F" w:rsidRPr="000F218C" w:rsidRDefault="00F5756F" w:rsidP="00946EAE">
            <w:pPr>
              <w:spacing w:line="276" w:lineRule="auto"/>
              <w:jc w:val="center"/>
              <w:rPr>
                <w:rFonts w:ascii="Times New Roman" w:hAnsi="Times New Roman"/>
                <w:sz w:val="20"/>
              </w:rPr>
            </w:pPr>
          </w:p>
        </w:tc>
        <w:tc>
          <w:tcPr>
            <w:tcW w:w="1530" w:type="dxa"/>
          </w:tcPr>
          <w:p w14:paraId="087B38EE" w14:textId="77777777" w:rsidR="00F5756F" w:rsidRPr="000F218C" w:rsidRDefault="00F5756F" w:rsidP="00946EAE">
            <w:pPr>
              <w:spacing w:line="276" w:lineRule="auto"/>
              <w:rPr>
                <w:rFonts w:ascii="Times New Roman" w:hAnsi="Times New Roman"/>
                <w:sz w:val="20"/>
              </w:rPr>
            </w:pPr>
          </w:p>
        </w:tc>
        <w:tc>
          <w:tcPr>
            <w:tcW w:w="2070" w:type="dxa"/>
          </w:tcPr>
          <w:p w14:paraId="7A43C166"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4</w:t>
            </w:r>
          </w:p>
        </w:tc>
        <w:tc>
          <w:tcPr>
            <w:tcW w:w="2160" w:type="dxa"/>
          </w:tcPr>
          <w:p w14:paraId="145F5613"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12.00 – 12.50 WIB</w:t>
            </w:r>
          </w:p>
        </w:tc>
      </w:tr>
      <w:tr w:rsidR="00F5756F" w:rsidRPr="000F218C" w14:paraId="5367C63C" w14:textId="77777777" w:rsidTr="00946EAE">
        <w:trPr>
          <w:jc w:val="center"/>
        </w:trPr>
        <w:tc>
          <w:tcPr>
            <w:tcW w:w="1188" w:type="dxa"/>
          </w:tcPr>
          <w:p w14:paraId="4D12182E"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15</w:t>
            </w:r>
          </w:p>
        </w:tc>
        <w:tc>
          <w:tcPr>
            <w:tcW w:w="1530" w:type="dxa"/>
          </w:tcPr>
          <w:p w14:paraId="4A3688FB"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Sesi 3 Kamis</w:t>
            </w:r>
          </w:p>
        </w:tc>
        <w:tc>
          <w:tcPr>
            <w:tcW w:w="2070" w:type="dxa"/>
          </w:tcPr>
          <w:p w14:paraId="2931F115"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7BFA7BAE"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13.00 – 13.50 WIB</w:t>
            </w:r>
          </w:p>
        </w:tc>
      </w:tr>
      <w:tr w:rsidR="00F5756F" w:rsidRPr="000F218C" w14:paraId="4EDDCC1A" w14:textId="77777777" w:rsidTr="00946EAE">
        <w:trPr>
          <w:jc w:val="center"/>
        </w:trPr>
        <w:tc>
          <w:tcPr>
            <w:tcW w:w="1188" w:type="dxa"/>
          </w:tcPr>
          <w:p w14:paraId="4F2CC7BC" w14:textId="77777777" w:rsidR="00F5756F" w:rsidRPr="000F218C" w:rsidRDefault="00F5756F" w:rsidP="00946EAE">
            <w:pPr>
              <w:spacing w:line="276" w:lineRule="auto"/>
              <w:jc w:val="center"/>
              <w:rPr>
                <w:rFonts w:ascii="Times New Roman" w:hAnsi="Times New Roman"/>
                <w:sz w:val="20"/>
              </w:rPr>
            </w:pPr>
          </w:p>
        </w:tc>
        <w:tc>
          <w:tcPr>
            <w:tcW w:w="1530" w:type="dxa"/>
          </w:tcPr>
          <w:p w14:paraId="03F74C45" w14:textId="77777777" w:rsidR="00F5756F" w:rsidRPr="000F218C" w:rsidRDefault="00F5756F" w:rsidP="00946EAE">
            <w:pPr>
              <w:spacing w:line="276" w:lineRule="auto"/>
              <w:rPr>
                <w:rFonts w:ascii="Times New Roman" w:hAnsi="Times New Roman"/>
                <w:sz w:val="20"/>
              </w:rPr>
            </w:pPr>
          </w:p>
        </w:tc>
        <w:tc>
          <w:tcPr>
            <w:tcW w:w="2070" w:type="dxa"/>
          </w:tcPr>
          <w:p w14:paraId="4135A5CB"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42263576"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14.00 – 14.50 WIB</w:t>
            </w:r>
          </w:p>
        </w:tc>
      </w:tr>
      <w:tr w:rsidR="00F5756F" w:rsidRPr="000F218C" w14:paraId="5B9EFA93" w14:textId="77777777" w:rsidTr="00946EAE">
        <w:trPr>
          <w:jc w:val="center"/>
        </w:trPr>
        <w:tc>
          <w:tcPr>
            <w:tcW w:w="1188" w:type="dxa"/>
          </w:tcPr>
          <w:p w14:paraId="2DEBF24A" w14:textId="77777777" w:rsidR="00F5756F" w:rsidRPr="000F218C" w:rsidRDefault="00F5756F" w:rsidP="00946EAE">
            <w:pPr>
              <w:spacing w:line="276" w:lineRule="auto"/>
              <w:jc w:val="center"/>
              <w:rPr>
                <w:rFonts w:ascii="Times New Roman" w:hAnsi="Times New Roman"/>
                <w:sz w:val="20"/>
              </w:rPr>
            </w:pPr>
          </w:p>
        </w:tc>
        <w:tc>
          <w:tcPr>
            <w:tcW w:w="1530" w:type="dxa"/>
          </w:tcPr>
          <w:p w14:paraId="4FBAC97D" w14:textId="77777777" w:rsidR="00F5756F" w:rsidRPr="000F218C" w:rsidRDefault="00F5756F" w:rsidP="00946EAE">
            <w:pPr>
              <w:spacing w:line="276" w:lineRule="auto"/>
              <w:rPr>
                <w:rFonts w:ascii="Times New Roman" w:hAnsi="Times New Roman"/>
                <w:sz w:val="20"/>
              </w:rPr>
            </w:pPr>
          </w:p>
        </w:tc>
        <w:tc>
          <w:tcPr>
            <w:tcW w:w="2070" w:type="dxa"/>
          </w:tcPr>
          <w:p w14:paraId="4BD09AA0"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3</w:t>
            </w:r>
          </w:p>
        </w:tc>
        <w:tc>
          <w:tcPr>
            <w:tcW w:w="2160" w:type="dxa"/>
          </w:tcPr>
          <w:p w14:paraId="1CC8BA47"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15.00 – 15.50 WIB</w:t>
            </w:r>
          </w:p>
        </w:tc>
      </w:tr>
      <w:tr w:rsidR="00F5756F" w:rsidRPr="000F218C" w14:paraId="48F7D524" w14:textId="77777777" w:rsidTr="00946EAE">
        <w:trPr>
          <w:jc w:val="center"/>
        </w:trPr>
        <w:tc>
          <w:tcPr>
            <w:tcW w:w="1188" w:type="dxa"/>
          </w:tcPr>
          <w:p w14:paraId="7CFFCFDC" w14:textId="77777777" w:rsidR="00F5756F" w:rsidRPr="000F218C" w:rsidRDefault="00F5756F" w:rsidP="00946EAE">
            <w:pPr>
              <w:spacing w:line="276" w:lineRule="auto"/>
              <w:jc w:val="center"/>
              <w:rPr>
                <w:rFonts w:ascii="Times New Roman" w:hAnsi="Times New Roman"/>
                <w:sz w:val="20"/>
              </w:rPr>
            </w:pPr>
          </w:p>
        </w:tc>
        <w:tc>
          <w:tcPr>
            <w:tcW w:w="1530" w:type="dxa"/>
          </w:tcPr>
          <w:p w14:paraId="7CD631CA" w14:textId="77777777" w:rsidR="00F5756F" w:rsidRPr="000F218C" w:rsidRDefault="00F5756F" w:rsidP="00946EAE">
            <w:pPr>
              <w:spacing w:line="276" w:lineRule="auto"/>
              <w:rPr>
                <w:rFonts w:ascii="Times New Roman" w:hAnsi="Times New Roman"/>
                <w:sz w:val="20"/>
              </w:rPr>
            </w:pPr>
          </w:p>
        </w:tc>
        <w:tc>
          <w:tcPr>
            <w:tcW w:w="2070" w:type="dxa"/>
          </w:tcPr>
          <w:p w14:paraId="404110CA"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4</w:t>
            </w:r>
          </w:p>
        </w:tc>
        <w:tc>
          <w:tcPr>
            <w:tcW w:w="2160" w:type="dxa"/>
          </w:tcPr>
          <w:p w14:paraId="1B2DD958"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16.00 – 16.50 WIB</w:t>
            </w:r>
          </w:p>
        </w:tc>
      </w:tr>
      <w:tr w:rsidR="00F5756F" w:rsidRPr="000F218C" w14:paraId="769F87B5" w14:textId="77777777" w:rsidTr="00946EAE">
        <w:trPr>
          <w:jc w:val="center"/>
        </w:trPr>
        <w:tc>
          <w:tcPr>
            <w:tcW w:w="1188" w:type="dxa"/>
          </w:tcPr>
          <w:p w14:paraId="66B8AD8D"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16</w:t>
            </w:r>
          </w:p>
        </w:tc>
        <w:tc>
          <w:tcPr>
            <w:tcW w:w="1530" w:type="dxa"/>
          </w:tcPr>
          <w:p w14:paraId="55E6F481"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Sesi 4 Kamis</w:t>
            </w:r>
          </w:p>
        </w:tc>
        <w:tc>
          <w:tcPr>
            <w:tcW w:w="2070" w:type="dxa"/>
          </w:tcPr>
          <w:p w14:paraId="183EE37D"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3FA9F818"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17.00 – 17.50 WIB</w:t>
            </w:r>
          </w:p>
        </w:tc>
      </w:tr>
      <w:tr w:rsidR="00F5756F" w:rsidRPr="000F218C" w14:paraId="15D450F3" w14:textId="77777777" w:rsidTr="00946EAE">
        <w:trPr>
          <w:jc w:val="center"/>
        </w:trPr>
        <w:tc>
          <w:tcPr>
            <w:tcW w:w="1188" w:type="dxa"/>
          </w:tcPr>
          <w:p w14:paraId="61262689" w14:textId="77777777" w:rsidR="00F5756F" w:rsidRPr="000F218C" w:rsidRDefault="00F5756F" w:rsidP="00946EAE">
            <w:pPr>
              <w:spacing w:line="276" w:lineRule="auto"/>
              <w:jc w:val="center"/>
              <w:rPr>
                <w:rFonts w:ascii="Times New Roman" w:hAnsi="Times New Roman"/>
                <w:sz w:val="20"/>
              </w:rPr>
            </w:pPr>
          </w:p>
        </w:tc>
        <w:tc>
          <w:tcPr>
            <w:tcW w:w="1530" w:type="dxa"/>
          </w:tcPr>
          <w:p w14:paraId="0FA1324F" w14:textId="77777777" w:rsidR="00F5756F" w:rsidRPr="000F218C" w:rsidRDefault="00F5756F" w:rsidP="00946EAE">
            <w:pPr>
              <w:spacing w:line="276" w:lineRule="auto"/>
              <w:rPr>
                <w:rFonts w:ascii="Times New Roman" w:hAnsi="Times New Roman"/>
                <w:sz w:val="20"/>
              </w:rPr>
            </w:pPr>
          </w:p>
        </w:tc>
        <w:tc>
          <w:tcPr>
            <w:tcW w:w="2070" w:type="dxa"/>
          </w:tcPr>
          <w:p w14:paraId="3613C0B0"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2ED3FE6C"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18.00 – 20.50 WIB</w:t>
            </w:r>
          </w:p>
        </w:tc>
      </w:tr>
      <w:tr w:rsidR="00F5756F" w:rsidRPr="000F218C" w14:paraId="20E1A642" w14:textId="77777777" w:rsidTr="00946EAE">
        <w:trPr>
          <w:jc w:val="center"/>
        </w:trPr>
        <w:tc>
          <w:tcPr>
            <w:tcW w:w="1188" w:type="dxa"/>
          </w:tcPr>
          <w:p w14:paraId="0D323A58"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17</w:t>
            </w:r>
          </w:p>
        </w:tc>
        <w:tc>
          <w:tcPr>
            <w:tcW w:w="1530" w:type="dxa"/>
          </w:tcPr>
          <w:p w14:paraId="5AF5010F"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Sesi 1 Jumat</w:t>
            </w:r>
          </w:p>
        </w:tc>
        <w:tc>
          <w:tcPr>
            <w:tcW w:w="2070" w:type="dxa"/>
          </w:tcPr>
          <w:p w14:paraId="0436740B"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380E8A6F"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05.30 – 05.50 WIB</w:t>
            </w:r>
          </w:p>
        </w:tc>
      </w:tr>
      <w:tr w:rsidR="00F5756F" w:rsidRPr="000F218C" w14:paraId="341273DC" w14:textId="77777777" w:rsidTr="00946EAE">
        <w:trPr>
          <w:jc w:val="center"/>
        </w:trPr>
        <w:tc>
          <w:tcPr>
            <w:tcW w:w="1188" w:type="dxa"/>
          </w:tcPr>
          <w:p w14:paraId="0BB3F4F7" w14:textId="77777777" w:rsidR="00F5756F" w:rsidRPr="000F218C" w:rsidRDefault="00F5756F" w:rsidP="00946EAE">
            <w:pPr>
              <w:spacing w:line="276" w:lineRule="auto"/>
              <w:jc w:val="center"/>
              <w:rPr>
                <w:rFonts w:ascii="Times New Roman" w:hAnsi="Times New Roman"/>
                <w:sz w:val="20"/>
              </w:rPr>
            </w:pPr>
          </w:p>
        </w:tc>
        <w:tc>
          <w:tcPr>
            <w:tcW w:w="1530" w:type="dxa"/>
          </w:tcPr>
          <w:p w14:paraId="11C96A0C" w14:textId="77777777" w:rsidR="00F5756F" w:rsidRPr="000F218C" w:rsidRDefault="00F5756F" w:rsidP="00946EAE">
            <w:pPr>
              <w:spacing w:line="276" w:lineRule="auto"/>
              <w:rPr>
                <w:rFonts w:ascii="Times New Roman" w:hAnsi="Times New Roman"/>
                <w:sz w:val="20"/>
              </w:rPr>
            </w:pPr>
          </w:p>
        </w:tc>
        <w:tc>
          <w:tcPr>
            <w:tcW w:w="2070" w:type="dxa"/>
          </w:tcPr>
          <w:p w14:paraId="76F5F851"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554430D6"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06.00 – 06.50 WIB</w:t>
            </w:r>
          </w:p>
        </w:tc>
      </w:tr>
      <w:tr w:rsidR="00F5756F" w:rsidRPr="000F218C" w14:paraId="434ED7A2" w14:textId="77777777" w:rsidTr="00946EAE">
        <w:trPr>
          <w:jc w:val="center"/>
        </w:trPr>
        <w:tc>
          <w:tcPr>
            <w:tcW w:w="1188" w:type="dxa"/>
          </w:tcPr>
          <w:p w14:paraId="42F38AE6" w14:textId="77777777" w:rsidR="00F5756F" w:rsidRPr="000F218C" w:rsidRDefault="00F5756F" w:rsidP="00946EAE">
            <w:pPr>
              <w:spacing w:line="276" w:lineRule="auto"/>
              <w:jc w:val="center"/>
              <w:rPr>
                <w:rFonts w:ascii="Times New Roman" w:hAnsi="Times New Roman"/>
                <w:sz w:val="20"/>
              </w:rPr>
            </w:pPr>
          </w:p>
        </w:tc>
        <w:tc>
          <w:tcPr>
            <w:tcW w:w="1530" w:type="dxa"/>
          </w:tcPr>
          <w:p w14:paraId="14247A71" w14:textId="77777777" w:rsidR="00F5756F" w:rsidRPr="000F218C" w:rsidRDefault="00F5756F" w:rsidP="00946EAE">
            <w:pPr>
              <w:spacing w:line="276" w:lineRule="auto"/>
              <w:rPr>
                <w:rFonts w:ascii="Times New Roman" w:hAnsi="Times New Roman"/>
                <w:sz w:val="20"/>
              </w:rPr>
            </w:pPr>
          </w:p>
        </w:tc>
        <w:tc>
          <w:tcPr>
            <w:tcW w:w="2070" w:type="dxa"/>
          </w:tcPr>
          <w:p w14:paraId="5679EF35"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3</w:t>
            </w:r>
          </w:p>
        </w:tc>
        <w:tc>
          <w:tcPr>
            <w:tcW w:w="2160" w:type="dxa"/>
          </w:tcPr>
          <w:p w14:paraId="1EDA99E6"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07.00 – 07.50 WIB</w:t>
            </w:r>
          </w:p>
        </w:tc>
      </w:tr>
      <w:tr w:rsidR="00F5756F" w:rsidRPr="000F218C" w14:paraId="2590CFD0" w14:textId="77777777" w:rsidTr="00946EAE">
        <w:trPr>
          <w:jc w:val="center"/>
        </w:trPr>
        <w:tc>
          <w:tcPr>
            <w:tcW w:w="1188" w:type="dxa"/>
          </w:tcPr>
          <w:p w14:paraId="42B33BD7" w14:textId="77777777" w:rsidR="00F5756F" w:rsidRPr="000F218C" w:rsidRDefault="00F5756F" w:rsidP="00946EAE">
            <w:pPr>
              <w:spacing w:line="276" w:lineRule="auto"/>
              <w:jc w:val="center"/>
              <w:rPr>
                <w:rFonts w:ascii="Times New Roman" w:hAnsi="Times New Roman"/>
                <w:sz w:val="20"/>
              </w:rPr>
            </w:pPr>
          </w:p>
        </w:tc>
        <w:tc>
          <w:tcPr>
            <w:tcW w:w="1530" w:type="dxa"/>
          </w:tcPr>
          <w:p w14:paraId="710B86B6" w14:textId="77777777" w:rsidR="00F5756F" w:rsidRPr="000F218C" w:rsidRDefault="00F5756F" w:rsidP="00946EAE">
            <w:pPr>
              <w:spacing w:line="276" w:lineRule="auto"/>
              <w:rPr>
                <w:rFonts w:ascii="Times New Roman" w:hAnsi="Times New Roman"/>
                <w:sz w:val="20"/>
              </w:rPr>
            </w:pPr>
          </w:p>
        </w:tc>
        <w:tc>
          <w:tcPr>
            <w:tcW w:w="2070" w:type="dxa"/>
          </w:tcPr>
          <w:p w14:paraId="623BEBA0"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4</w:t>
            </w:r>
          </w:p>
        </w:tc>
        <w:tc>
          <w:tcPr>
            <w:tcW w:w="2160" w:type="dxa"/>
          </w:tcPr>
          <w:p w14:paraId="2FCB4E8A"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08.00 – 08.50 WIB</w:t>
            </w:r>
          </w:p>
        </w:tc>
      </w:tr>
      <w:tr w:rsidR="00F5756F" w:rsidRPr="000F218C" w14:paraId="2C3AEB5C" w14:textId="77777777" w:rsidTr="00946EAE">
        <w:trPr>
          <w:jc w:val="center"/>
        </w:trPr>
        <w:tc>
          <w:tcPr>
            <w:tcW w:w="1188" w:type="dxa"/>
          </w:tcPr>
          <w:p w14:paraId="3F812392"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18</w:t>
            </w:r>
          </w:p>
        </w:tc>
        <w:tc>
          <w:tcPr>
            <w:tcW w:w="1530" w:type="dxa"/>
          </w:tcPr>
          <w:p w14:paraId="583E7D0B"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Sesi 2 Jumat</w:t>
            </w:r>
          </w:p>
        </w:tc>
        <w:tc>
          <w:tcPr>
            <w:tcW w:w="2070" w:type="dxa"/>
          </w:tcPr>
          <w:p w14:paraId="704FE323"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43C9B53E"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09.00 – 09.50 WIB</w:t>
            </w:r>
          </w:p>
        </w:tc>
      </w:tr>
      <w:tr w:rsidR="00F5756F" w:rsidRPr="000F218C" w14:paraId="20C6CA62" w14:textId="77777777" w:rsidTr="00946EAE">
        <w:trPr>
          <w:jc w:val="center"/>
        </w:trPr>
        <w:tc>
          <w:tcPr>
            <w:tcW w:w="1188" w:type="dxa"/>
          </w:tcPr>
          <w:p w14:paraId="6B63E81C" w14:textId="77777777" w:rsidR="00F5756F" w:rsidRPr="000F218C" w:rsidRDefault="00F5756F" w:rsidP="00946EAE">
            <w:pPr>
              <w:spacing w:line="276" w:lineRule="auto"/>
              <w:jc w:val="center"/>
              <w:rPr>
                <w:rFonts w:ascii="Times New Roman" w:hAnsi="Times New Roman"/>
                <w:sz w:val="20"/>
              </w:rPr>
            </w:pPr>
          </w:p>
        </w:tc>
        <w:tc>
          <w:tcPr>
            <w:tcW w:w="1530" w:type="dxa"/>
          </w:tcPr>
          <w:p w14:paraId="72CC6325" w14:textId="77777777" w:rsidR="00F5756F" w:rsidRPr="000F218C" w:rsidRDefault="00F5756F" w:rsidP="00946EAE">
            <w:pPr>
              <w:spacing w:line="276" w:lineRule="auto"/>
              <w:rPr>
                <w:rFonts w:ascii="Times New Roman" w:hAnsi="Times New Roman"/>
                <w:sz w:val="20"/>
              </w:rPr>
            </w:pPr>
          </w:p>
        </w:tc>
        <w:tc>
          <w:tcPr>
            <w:tcW w:w="2070" w:type="dxa"/>
          </w:tcPr>
          <w:p w14:paraId="26046EB7"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13182818"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10.00 – 10.50 WIB</w:t>
            </w:r>
          </w:p>
        </w:tc>
      </w:tr>
      <w:tr w:rsidR="00F5756F" w:rsidRPr="000F218C" w14:paraId="18EAE28D" w14:textId="77777777" w:rsidTr="00946EAE">
        <w:trPr>
          <w:jc w:val="center"/>
        </w:trPr>
        <w:tc>
          <w:tcPr>
            <w:tcW w:w="1188" w:type="dxa"/>
          </w:tcPr>
          <w:p w14:paraId="054EC4C8" w14:textId="77777777" w:rsidR="00F5756F" w:rsidRPr="000F218C" w:rsidRDefault="00F5756F" w:rsidP="00946EAE">
            <w:pPr>
              <w:spacing w:line="276" w:lineRule="auto"/>
              <w:jc w:val="center"/>
              <w:rPr>
                <w:rFonts w:ascii="Times New Roman" w:hAnsi="Times New Roman"/>
                <w:sz w:val="20"/>
              </w:rPr>
            </w:pPr>
          </w:p>
        </w:tc>
        <w:tc>
          <w:tcPr>
            <w:tcW w:w="1530" w:type="dxa"/>
          </w:tcPr>
          <w:p w14:paraId="39DFE275" w14:textId="77777777" w:rsidR="00F5756F" w:rsidRPr="000F218C" w:rsidRDefault="00F5756F" w:rsidP="00946EAE">
            <w:pPr>
              <w:spacing w:line="276" w:lineRule="auto"/>
              <w:rPr>
                <w:rFonts w:ascii="Times New Roman" w:hAnsi="Times New Roman"/>
                <w:sz w:val="20"/>
              </w:rPr>
            </w:pPr>
          </w:p>
        </w:tc>
        <w:tc>
          <w:tcPr>
            <w:tcW w:w="2070" w:type="dxa"/>
          </w:tcPr>
          <w:p w14:paraId="5CFF6603"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3</w:t>
            </w:r>
          </w:p>
        </w:tc>
        <w:tc>
          <w:tcPr>
            <w:tcW w:w="2160" w:type="dxa"/>
          </w:tcPr>
          <w:p w14:paraId="4CF9742E"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11.00 – 11.50 WIB</w:t>
            </w:r>
          </w:p>
        </w:tc>
      </w:tr>
      <w:tr w:rsidR="00F5756F" w:rsidRPr="000F218C" w14:paraId="36053D8A" w14:textId="77777777" w:rsidTr="00946EAE">
        <w:trPr>
          <w:jc w:val="center"/>
        </w:trPr>
        <w:tc>
          <w:tcPr>
            <w:tcW w:w="1188" w:type="dxa"/>
          </w:tcPr>
          <w:p w14:paraId="06020CE6" w14:textId="77777777" w:rsidR="00F5756F" w:rsidRPr="000F218C" w:rsidRDefault="00F5756F" w:rsidP="00946EAE">
            <w:pPr>
              <w:spacing w:line="276" w:lineRule="auto"/>
              <w:jc w:val="center"/>
              <w:rPr>
                <w:rFonts w:ascii="Times New Roman" w:hAnsi="Times New Roman"/>
                <w:sz w:val="20"/>
              </w:rPr>
            </w:pPr>
          </w:p>
        </w:tc>
        <w:tc>
          <w:tcPr>
            <w:tcW w:w="1530" w:type="dxa"/>
          </w:tcPr>
          <w:p w14:paraId="17B58695" w14:textId="77777777" w:rsidR="00F5756F" w:rsidRPr="000F218C" w:rsidRDefault="00F5756F" w:rsidP="00946EAE">
            <w:pPr>
              <w:spacing w:line="276" w:lineRule="auto"/>
              <w:rPr>
                <w:rFonts w:ascii="Times New Roman" w:hAnsi="Times New Roman"/>
                <w:sz w:val="20"/>
              </w:rPr>
            </w:pPr>
          </w:p>
        </w:tc>
        <w:tc>
          <w:tcPr>
            <w:tcW w:w="2070" w:type="dxa"/>
          </w:tcPr>
          <w:p w14:paraId="29F8D05B"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4</w:t>
            </w:r>
          </w:p>
        </w:tc>
        <w:tc>
          <w:tcPr>
            <w:tcW w:w="2160" w:type="dxa"/>
          </w:tcPr>
          <w:p w14:paraId="495DFED0"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12.00 – 12.50 WIB</w:t>
            </w:r>
          </w:p>
        </w:tc>
      </w:tr>
      <w:tr w:rsidR="00F5756F" w:rsidRPr="000F218C" w14:paraId="5C3085F7" w14:textId="77777777" w:rsidTr="00946EAE">
        <w:trPr>
          <w:jc w:val="center"/>
        </w:trPr>
        <w:tc>
          <w:tcPr>
            <w:tcW w:w="1188" w:type="dxa"/>
          </w:tcPr>
          <w:p w14:paraId="0216B805"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19</w:t>
            </w:r>
          </w:p>
        </w:tc>
        <w:tc>
          <w:tcPr>
            <w:tcW w:w="1530" w:type="dxa"/>
          </w:tcPr>
          <w:p w14:paraId="3C9E45F9"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Sesi 3 Jumat</w:t>
            </w:r>
          </w:p>
        </w:tc>
        <w:tc>
          <w:tcPr>
            <w:tcW w:w="2070" w:type="dxa"/>
          </w:tcPr>
          <w:p w14:paraId="1EEF371B"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5A21C286"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13.00 – 13.50 WIB</w:t>
            </w:r>
          </w:p>
        </w:tc>
      </w:tr>
      <w:tr w:rsidR="00F5756F" w:rsidRPr="000F218C" w14:paraId="37511A5E" w14:textId="77777777" w:rsidTr="00946EAE">
        <w:trPr>
          <w:jc w:val="center"/>
        </w:trPr>
        <w:tc>
          <w:tcPr>
            <w:tcW w:w="1188" w:type="dxa"/>
          </w:tcPr>
          <w:p w14:paraId="4C90352A" w14:textId="77777777" w:rsidR="00F5756F" w:rsidRPr="000F218C" w:rsidRDefault="00F5756F" w:rsidP="00946EAE">
            <w:pPr>
              <w:spacing w:line="276" w:lineRule="auto"/>
              <w:jc w:val="center"/>
              <w:rPr>
                <w:rFonts w:ascii="Times New Roman" w:hAnsi="Times New Roman"/>
                <w:sz w:val="20"/>
              </w:rPr>
            </w:pPr>
          </w:p>
        </w:tc>
        <w:tc>
          <w:tcPr>
            <w:tcW w:w="1530" w:type="dxa"/>
          </w:tcPr>
          <w:p w14:paraId="53545D54" w14:textId="77777777" w:rsidR="00F5756F" w:rsidRPr="000F218C" w:rsidRDefault="00F5756F" w:rsidP="00946EAE">
            <w:pPr>
              <w:spacing w:line="276" w:lineRule="auto"/>
              <w:rPr>
                <w:rFonts w:ascii="Times New Roman" w:hAnsi="Times New Roman"/>
                <w:sz w:val="20"/>
              </w:rPr>
            </w:pPr>
          </w:p>
        </w:tc>
        <w:tc>
          <w:tcPr>
            <w:tcW w:w="2070" w:type="dxa"/>
          </w:tcPr>
          <w:p w14:paraId="668D4DE2"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55F1C64B"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14.00 – 14.50 WIB</w:t>
            </w:r>
          </w:p>
        </w:tc>
      </w:tr>
      <w:tr w:rsidR="00F5756F" w:rsidRPr="000F218C" w14:paraId="6F800BCC" w14:textId="77777777" w:rsidTr="00946EAE">
        <w:trPr>
          <w:jc w:val="center"/>
        </w:trPr>
        <w:tc>
          <w:tcPr>
            <w:tcW w:w="1188" w:type="dxa"/>
          </w:tcPr>
          <w:p w14:paraId="3D6D49F0" w14:textId="77777777" w:rsidR="00F5756F" w:rsidRPr="000F218C" w:rsidRDefault="00F5756F" w:rsidP="00946EAE">
            <w:pPr>
              <w:spacing w:line="276" w:lineRule="auto"/>
              <w:jc w:val="center"/>
              <w:rPr>
                <w:rFonts w:ascii="Times New Roman" w:hAnsi="Times New Roman"/>
                <w:sz w:val="20"/>
              </w:rPr>
            </w:pPr>
          </w:p>
        </w:tc>
        <w:tc>
          <w:tcPr>
            <w:tcW w:w="1530" w:type="dxa"/>
          </w:tcPr>
          <w:p w14:paraId="24BA4219" w14:textId="77777777" w:rsidR="00F5756F" w:rsidRPr="000F218C" w:rsidRDefault="00F5756F" w:rsidP="00946EAE">
            <w:pPr>
              <w:spacing w:line="276" w:lineRule="auto"/>
              <w:rPr>
                <w:rFonts w:ascii="Times New Roman" w:hAnsi="Times New Roman"/>
                <w:sz w:val="20"/>
              </w:rPr>
            </w:pPr>
          </w:p>
        </w:tc>
        <w:tc>
          <w:tcPr>
            <w:tcW w:w="2070" w:type="dxa"/>
          </w:tcPr>
          <w:p w14:paraId="18867E9E"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3</w:t>
            </w:r>
          </w:p>
        </w:tc>
        <w:tc>
          <w:tcPr>
            <w:tcW w:w="2160" w:type="dxa"/>
          </w:tcPr>
          <w:p w14:paraId="7AB43C73"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15.00 – 15.50 WIB</w:t>
            </w:r>
          </w:p>
        </w:tc>
      </w:tr>
      <w:tr w:rsidR="00F5756F" w:rsidRPr="000F218C" w14:paraId="4146FF8C" w14:textId="77777777" w:rsidTr="00946EAE">
        <w:trPr>
          <w:jc w:val="center"/>
        </w:trPr>
        <w:tc>
          <w:tcPr>
            <w:tcW w:w="1188" w:type="dxa"/>
          </w:tcPr>
          <w:p w14:paraId="1E519369" w14:textId="77777777" w:rsidR="00F5756F" w:rsidRPr="000F218C" w:rsidRDefault="00F5756F" w:rsidP="00946EAE">
            <w:pPr>
              <w:spacing w:line="276" w:lineRule="auto"/>
              <w:jc w:val="center"/>
              <w:rPr>
                <w:rFonts w:ascii="Times New Roman" w:hAnsi="Times New Roman"/>
                <w:sz w:val="20"/>
              </w:rPr>
            </w:pPr>
          </w:p>
        </w:tc>
        <w:tc>
          <w:tcPr>
            <w:tcW w:w="1530" w:type="dxa"/>
          </w:tcPr>
          <w:p w14:paraId="3A90F830" w14:textId="77777777" w:rsidR="00F5756F" w:rsidRPr="000F218C" w:rsidRDefault="00F5756F" w:rsidP="00946EAE">
            <w:pPr>
              <w:spacing w:line="276" w:lineRule="auto"/>
              <w:rPr>
                <w:rFonts w:ascii="Times New Roman" w:hAnsi="Times New Roman"/>
                <w:sz w:val="20"/>
              </w:rPr>
            </w:pPr>
          </w:p>
        </w:tc>
        <w:tc>
          <w:tcPr>
            <w:tcW w:w="2070" w:type="dxa"/>
          </w:tcPr>
          <w:p w14:paraId="668E297E"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4</w:t>
            </w:r>
          </w:p>
        </w:tc>
        <w:tc>
          <w:tcPr>
            <w:tcW w:w="2160" w:type="dxa"/>
          </w:tcPr>
          <w:p w14:paraId="76DAC1BA"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16.00 – 16.50 WIB</w:t>
            </w:r>
          </w:p>
        </w:tc>
      </w:tr>
      <w:tr w:rsidR="00F5756F" w:rsidRPr="000F218C" w14:paraId="79110BD8" w14:textId="77777777" w:rsidTr="00946EAE">
        <w:trPr>
          <w:jc w:val="center"/>
        </w:trPr>
        <w:tc>
          <w:tcPr>
            <w:tcW w:w="1188" w:type="dxa"/>
          </w:tcPr>
          <w:p w14:paraId="5BC664D1"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20</w:t>
            </w:r>
          </w:p>
        </w:tc>
        <w:tc>
          <w:tcPr>
            <w:tcW w:w="1530" w:type="dxa"/>
          </w:tcPr>
          <w:p w14:paraId="6516804A"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Sesi 4 Jumat</w:t>
            </w:r>
          </w:p>
        </w:tc>
        <w:tc>
          <w:tcPr>
            <w:tcW w:w="2070" w:type="dxa"/>
          </w:tcPr>
          <w:p w14:paraId="2B4472F9"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7BFB76FF"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17.00 – 17.50 WIB</w:t>
            </w:r>
          </w:p>
        </w:tc>
      </w:tr>
      <w:tr w:rsidR="00F5756F" w:rsidRPr="000F218C" w14:paraId="5899EED8" w14:textId="77777777" w:rsidTr="00946EAE">
        <w:trPr>
          <w:jc w:val="center"/>
        </w:trPr>
        <w:tc>
          <w:tcPr>
            <w:tcW w:w="1188" w:type="dxa"/>
          </w:tcPr>
          <w:p w14:paraId="1E005D60" w14:textId="77777777" w:rsidR="00F5756F" w:rsidRPr="000F218C" w:rsidRDefault="00F5756F" w:rsidP="00946EAE">
            <w:pPr>
              <w:spacing w:line="276" w:lineRule="auto"/>
              <w:jc w:val="center"/>
              <w:rPr>
                <w:rFonts w:ascii="Times New Roman" w:hAnsi="Times New Roman"/>
                <w:sz w:val="20"/>
              </w:rPr>
            </w:pPr>
          </w:p>
        </w:tc>
        <w:tc>
          <w:tcPr>
            <w:tcW w:w="1530" w:type="dxa"/>
          </w:tcPr>
          <w:p w14:paraId="0F0AE1C0" w14:textId="77777777" w:rsidR="00F5756F" w:rsidRPr="000F218C" w:rsidRDefault="00F5756F" w:rsidP="00946EAE">
            <w:pPr>
              <w:spacing w:line="276" w:lineRule="auto"/>
              <w:rPr>
                <w:rFonts w:ascii="Times New Roman" w:hAnsi="Times New Roman"/>
                <w:sz w:val="20"/>
              </w:rPr>
            </w:pPr>
          </w:p>
        </w:tc>
        <w:tc>
          <w:tcPr>
            <w:tcW w:w="2070" w:type="dxa"/>
          </w:tcPr>
          <w:p w14:paraId="2F834D3B"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5B36990A"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18.00 – 20.50 WIB</w:t>
            </w:r>
          </w:p>
        </w:tc>
      </w:tr>
      <w:tr w:rsidR="00F5756F" w:rsidRPr="000F218C" w14:paraId="283EC56E" w14:textId="77777777" w:rsidTr="00946EAE">
        <w:trPr>
          <w:jc w:val="center"/>
        </w:trPr>
        <w:tc>
          <w:tcPr>
            <w:tcW w:w="1188" w:type="dxa"/>
          </w:tcPr>
          <w:p w14:paraId="246CC8FC"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21</w:t>
            </w:r>
          </w:p>
        </w:tc>
        <w:tc>
          <w:tcPr>
            <w:tcW w:w="1530" w:type="dxa"/>
          </w:tcPr>
          <w:p w14:paraId="7C673054"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Sesi 1 Sabtu</w:t>
            </w:r>
          </w:p>
        </w:tc>
        <w:tc>
          <w:tcPr>
            <w:tcW w:w="2070" w:type="dxa"/>
          </w:tcPr>
          <w:p w14:paraId="1DB5FCFB"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69B6E367"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05.30 – 05.50 WIB</w:t>
            </w:r>
          </w:p>
        </w:tc>
      </w:tr>
      <w:tr w:rsidR="00F5756F" w:rsidRPr="000F218C" w14:paraId="271072A7" w14:textId="77777777" w:rsidTr="00946EAE">
        <w:trPr>
          <w:jc w:val="center"/>
        </w:trPr>
        <w:tc>
          <w:tcPr>
            <w:tcW w:w="1188" w:type="dxa"/>
          </w:tcPr>
          <w:p w14:paraId="0B28CCBA" w14:textId="77777777" w:rsidR="00F5756F" w:rsidRPr="000F218C" w:rsidRDefault="00F5756F" w:rsidP="00946EAE">
            <w:pPr>
              <w:spacing w:line="276" w:lineRule="auto"/>
              <w:jc w:val="center"/>
              <w:rPr>
                <w:rFonts w:ascii="Times New Roman" w:hAnsi="Times New Roman"/>
                <w:sz w:val="20"/>
              </w:rPr>
            </w:pPr>
          </w:p>
        </w:tc>
        <w:tc>
          <w:tcPr>
            <w:tcW w:w="1530" w:type="dxa"/>
          </w:tcPr>
          <w:p w14:paraId="3742C527" w14:textId="77777777" w:rsidR="00F5756F" w:rsidRPr="000F218C" w:rsidRDefault="00F5756F" w:rsidP="00946EAE">
            <w:pPr>
              <w:spacing w:line="276" w:lineRule="auto"/>
              <w:rPr>
                <w:rFonts w:ascii="Times New Roman" w:hAnsi="Times New Roman"/>
                <w:sz w:val="20"/>
              </w:rPr>
            </w:pPr>
          </w:p>
        </w:tc>
        <w:tc>
          <w:tcPr>
            <w:tcW w:w="2070" w:type="dxa"/>
          </w:tcPr>
          <w:p w14:paraId="17922AE2"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5D83DF0A"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06.00 – 06.50 WIB</w:t>
            </w:r>
          </w:p>
        </w:tc>
      </w:tr>
      <w:tr w:rsidR="00F5756F" w:rsidRPr="000F218C" w14:paraId="54E5C954" w14:textId="77777777" w:rsidTr="00946EAE">
        <w:trPr>
          <w:jc w:val="center"/>
        </w:trPr>
        <w:tc>
          <w:tcPr>
            <w:tcW w:w="1188" w:type="dxa"/>
          </w:tcPr>
          <w:p w14:paraId="3D0B3959" w14:textId="77777777" w:rsidR="00F5756F" w:rsidRPr="000F218C" w:rsidRDefault="00F5756F" w:rsidP="00946EAE">
            <w:pPr>
              <w:spacing w:line="276" w:lineRule="auto"/>
              <w:jc w:val="center"/>
              <w:rPr>
                <w:rFonts w:ascii="Times New Roman" w:hAnsi="Times New Roman"/>
                <w:sz w:val="20"/>
              </w:rPr>
            </w:pPr>
          </w:p>
        </w:tc>
        <w:tc>
          <w:tcPr>
            <w:tcW w:w="1530" w:type="dxa"/>
          </w:tcPr>
          <w:p w14:paraId="72A3EC83" w14:textId="77777777" w:rsidR="00F5756F" w:rsidRPr="000F218C" w:rsidRDefault="00F5756F" w:rsidP="00946EAE">
            <w:pPr>
              <w:spacing w:line="276" w:lineRule="auto"/>
              <w:rPr>
                <w:rFonts w:ascii="Times New Roman" w:hAnsi="Times New Roman"/>
                <w:sz w:val="20"/>
              </w:rPr>
            </w:pPr>
          </w:p>
        </w:tc>
        <w:tc>
          <w:tcPr>
            <w:tcW w:w="2070" w:type="dxa"/>
          </w:tcPr>
          <w:p w14:paraId="15B54DFC"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3</w:t>
            </w:r>
          </w:p>
        </w:tc>
        <w:tc>
          <w:tcPr>
            <w:tcW w:w="2160" w:type="dxa"/>
          </w:tcPr>
          <w:p w14:paraId="677D81B4"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07.00 – 07.50 WIB</w:t>
            </w:r>
          </w:p>
        </w:tc>
      </w:tr>
      <w:tr w:rsidR="00F5756F" w:rsidRPr="000F218C" w14:paraId="2457144A" w14:textId="77777777" w:rsidTr="00946EAE">
        <w:trPr>
          <w:jc w:val="center"/>
        </w:trPr>
        <w:tc>
          <w:tcPr>
            <w:tcW w:w="1188" w:type="dxa"/>
          </w:tcPr>
          <w:p w14:paraId="0E698DC9" w14:textId="77777777" w:rsidR="00F5756F" w:rsidRPr="000F218C" w:rsidRDefault="00F5756F" w:rsidP="00946EAE">
            <w:pPr>
              <w:spacing w:line="276" w:lineRule="auto"/>
              <w:jc w:val="center"/>
              <w:rPr>
                <w:rFonts w:ascii="Times New Roman" w:hAnsi="Times New Roman"/>
                <w:sz w:val="20"/>
              </w:rPr>
            </w:pPr>
          </w:p>
        </w:tc>
        <w:tc>
          <w:tcPr>
            <w:tcW w:w="1530" w:type="dxa"/>
          </w:tcPr>
          <w:p w14:paraId="02710B93" w14:textId="77777777" w:rsidR="00F5756F" w:rsidRPr="000F218C" w:rsidRDefault="00F5756F" w:rsidP="00946EAE">
            <w:pPr>
              <w:spacing w:line="276" w:lineRule="auto"/>
              <w:rPr>
                <w:rFonts w:ascii="Times New Roman" w:hAnsi="Times New Roman"/>
                <w:sz w:val="20"/>
              </w:rPr>
            </w:pPr>
          </w:p>
        </w:tc>
        <w:tc>
          <w:tcPr>
            <w:tcW w:w="2070" w:type="dxa"/>
          </w:tcPr>
          <w:p w14:paraId="45D5B8AE"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4</w:t>
            </w:r>
          </w:p>
        </w:tc>
        <w:tc>
          <w:tcPr>
            <w:tcW w:w="2160" w:type="dxa"/>
          </w:tcPr>
          <w:p w14:paraId="331AC07C"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08.00 – 08.50 WIB</w:t>
            </w:r>
          </w:p>
        </w:tc>
      </w:tr>
      <w:tr w:rsidR="00F5756F" w:rsidRPr="000F218C" w14:paraId="23FC495F" w14:textId="77777777" w:rsidTr="00946EAE">
        <w:trPr>
          <w:jc w:val="center"/>
        </w:trPr>
        <w:tc>
          <w:tcPr>
            <w:tcW w:w="1188" w:type="dxa"/>
          </w:tcPr>
          <w:p w14:paraId="3BB21A0C"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22</w:t>
            </w:r>
          </w:p>
        </w:tc>
        <w:tc>
          <w:tcPr>
            <w:tcW w:w="1530" w:type="dxa"/>
          </w:tcPr>
          <w:p w14:paraId="3A9E1CEB"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Sesi 2 Sabtu</w:t>
            </w:r>
          </w:p>
        </w:tc>
        <w:tc>
          <w:tcPr>
            <w:tcW w:w="2070" w:type="dxa"/>
          </w:tcPr>
          <w:p w14:paraId="5EC8460D"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44344307"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09.00 – 09.50 WIB</w:t>
            </w:r>
          </w:p>
        </w:tc>
      </w:tr>
      <w:tr w:rsidR="00F5756F" w:rsidRPr="000F218C" w14:paraId="457A91C3" w14:textId="77777777" w:rsidTr="00946EAE">
        <w:trPr>
          <w:jc w:val="center"/>
        </w:trPr>
        <w:tc>
          <w:tcPr>
            <w:tcW w:w="1188" w:type="dxa"/>
          </w:tcPr>
          <w:p w14:paraId="20979595" w14:textId="77777777" w:rsidR="00F5756F" w:rsidRPr="000F218C" w:rsidRDefault="00F5756F" w:rsidP="00946EAE">
            <w:pPr>
              <w:spacing w:line="276" w:lineRule="auto"/>
              <w:jc w:val="center"/>
              <w:rPr>
                <w:rFonts w:ascii="Times New Roman" w:hAnsi="Times New Roman"/>
                <w:sz w:val="20"/>
              </w:rPr>
            </w:pPr>
          </w:p>
        </w:tc>
        <w:tc>
          <w:tcPr>
            <w:tcW w:w="1530" w:type="dxa"/>
          </w:tcPr>
          <w:p w14:paraId="72524753" w14:textId="77777777" w:rsidR="00F5756F" w:rsidRPr="000F218C" w:rsidRDefault="00F5756F" w:rsidP="00946EAE">
            <w:pPr>
              <w:spacing w:line="276" w:lineRule="auto"/>
              <w:rPr>
                <w:rFonts w:ascii="Times New Roman" w:hAnsi="Times New Roman"/>
                <w:sz w:val="20"/>
              </w:rPr>
            </w:pPr>
          </w:p>
        </w:tc>
        <w:tc>
          <w:tcPr>
            <w:tcW w:w="2070" w:type="dxa"/>
          </w:tcPr>
          <w:p w14:paraId="59871EF5"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2FBB74BF"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10.00 – 10.50 WIB</w:t>
            </w:r>
          </w:p>
        </w:tc>
      </w:tr>
      <w:tr w:rsidR="00F5756F" w:rsidRPr="000F218C" w14:paraId="0DA6FEE3" w14:textId="77777777" w:rsidTr="00946EAE">
        <w:trPr>
          <w:jc w:val="center"/>
        </w:trPr>
        <w:tc>
          <w:tcPr>
            <w:tcW w:w="1188" w:type="dxa"/>
          </w:tcPr>
          <w:p w14:paraId="0A36BF88" w14:textId="77777777" w:rsidR="00F5756F" w:rsidRPr="000F218C" w:rsidRDefault="00F5756F" w:rsidP="00946EAE">
            <w:pPr>
              <w:spacing w:line="276" w:lineRule="auto"/>
              <w:jc w:val="center"/>
              <w:rPr>
                <w:rFonts w:ascii="Times New Roman" w:hAnsi="Times New Roman"/>
                <w:sz w:val="20"/>
              </w:rPr>
            </w:pPr>
          </w:p>
        </w:tc>
        <w:tc>
          <w:tcPr>
            <w:tcW w:w="1530" w:type="dxa"/>
          </w:tcPr>
          <w:p w14:paraId="715E8824" w14:textId="77777777" w:rsidR="00F5756F" w:rsidRPr="000F218C" w:rsidRDefault="00F5756F" w:rsidP="00946EAE">
            <w:pPr>
              <w:spacing w:line="276" w:lineRule="auto"/>
              <w:rPr>
                <w:rFonts w:ascii="Times New Roman" w:hAnsi="Times New Roman"/>
                <w:sz w:val="20"/>
              </w:rPr>
            </w:pPr>
          </w:p>
        </w:tc>
        <w:tc>
          <w:tcPr>
            <w:tcW w:w="2070" w:type="dxa"/>
          </w:tcPr>
          <w:p w14:paraId="5299AEB5"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3</w:t>
            </w:r>
          </w:p>
        </w:tc>
        <w:tc>
          <w:tcPr>
            <w:tcW w:w="2160" w:type="dxa"/>
          </w:tcPr>
          <w:p w14:paraId="6CD049AA"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11.00 – 11.50 WIB</w:t>
            </w:r>
          </w:p>
        </w:tc>
      </w:tr>
      <w:tr w:rsidR="00F5756F" w:rsidRPr="000F218C" w14:paraId="2A44F273" w14:textId="77777777" w:rsidTr="00946EAE">
        <w:trPr>
          <w:jc w:val="center"/>
        </w:trPr>
        <w:tc>
          <w:tcPr>
            <w:tcW w:w="1188" w:type="dxa"/>
          </w:tcPr>
          <w:p w14:paraId="5A8D1551" w14:textId="77777777" w:rsidR="00F5756F" w:rsidRPr="000F218C" w:rsidRDefault="00F5756F" w:rsidP="00946EAE">
            <w:pPr>
              <w:spacing w:line="276" w:lineRule="auto"/>
              <w:jc w:val="center"/>
              <w:rPr>
                <w:rFonts w:ascii="Times New Roman" w:hAnsi="Times New Roman"/>
                <w:sz w:val="20"/>
              </w:rPr>
            </w:pPr>
          </w:p>
        </w:tc>
        <w:tc>
          <w:tcPr>
            <w:tcW w:w="1530" w:type="dxa"/>
          </w:tcPr>
          <w:p w14:paraId="7177AFDF" w14:textId="77777777" w:rsidR="00F5756F" w:rsidRPr="000F218C" w:rsidRDefault="00F5756F" w:rsidP="00946EAE">
            <w:pPr>
              <w:spacing w:line="276" w:lineRule="auto"/>
              <w:rPr>
                <w:rFonts w:ascii="Times New Roman" w:hAnsi="Times New Roman"/>
                <w:sz w:val="20"/>
              </w:rPr>
            </w:pPr>
          </w:p>
        </w:tc>
        <w:tc>
          <w:tcPr>
            <w:tcW w:w="2070" w:type="dxa"/>
          </w:tcPr>
          <w:p w14:paraId="17A2E9FC"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4</w:t>
            </w:r>
          </w:p>
        </w:tc>
        <w:tc>
          <w:tcPr>
            <w:tcW w:w="2160" w:type="dxa"/>
          </w:tcPr>
          <w:p w14:paraId="5FF738A5"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12.00 – 12.50 WIB</w:t>
            </w:r>
          </w:p>
        </w:tc>
      </w:tr>
      <w:tr w:rsidR="00F5756F" w:rsidRPr="000F218C" w14:paraId="51CE5FD5" w14:textId="77777777" w:rsidTr="00946EAE">
        <w:trPr>
          <w:jc w:val="center"/>
        </w:trPr>
        <w:tc>
          <w:tcPr>
            <w:tcW w:w="1188" w:type="dxa"/>
          </w:tcPr>
          <w:p w14:paraId="3215FDD2"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23</w:t>
            </w:r>
          </w:p>
        </w:tc>
        <w:tc>
          <w:tcPr>
            <w:tcW w:w="1530" w:type="dxa"/>
          </w:tcPr>
          <w:p w14:paraId="10B7252D"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Sesi 3 Sabtu</w:t>
            </w:r>
          </w:p>
        </w:tc>
        <w:tc>
          <w:tcPr>
            <w:tcW w:w="2070" w:type="dxa"/>
          </w:tcPr>
          <w:p w14:paraId="5D19F88D"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486124D2"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13.00 – 13.50 WIB</w:t>
            </w:r>
          </w:p>
        </w:tc>
      </w:tr>
      <w:tr w:rsidR="00F5756F" w:rsidRPr="000F218C" w14:paraId="2497334F" w14:textId="77777777" w:rsidTr="00946EAE">
        <w:trPr>
          <w:jc w:val="center"/>
        </w:trPr>
        <w:tc>
          <w:tcPr>
            <w:tcW w:w="1188" w:type="dxa"/>
          </w:tcPr>
          <w:p w14:paraId="753F5C85" w14:textId="77777777" w:rsidR="00F5756F" w:rsidRPr="000F218C" w:rsidRDefault="00F5756F" w:rsidP="00946EAE">
            <w:pPr>
              <w:spacing w:line="276" w:lineRule="auto"/>
              <w:jc w:val="center"/>
              <w:rPr>
                <w:rFonts w:ascii="Times New Roman" w:hAnsi="Times New Roman"/>
                <w:sz w:val="20"/>
              </w:rPr>
            </w:pPr>
          </w:p>
        </w:tc>
        <w:tc>
          <w:tcPr>
            <w:tcW w:w="1530" w:type="dxa"/>
          </w:tcPr>
          <w:p w14:paraId="1ACD5AF9" w14:textId="77777777" w:rsidR="00F5756F" w:rsidRPr="000F218C" w:rsidRDefault="00F5756F" w:rsidP="00946EAE">
            <w:pPr>
              <w:spacing w:line="276" w:lineRule="auto"/>
              <w:rPr>
                <w:rFonts w:ascii="Times New Roman" w:hAnsi="Times New Roman"/>
                <w:sz w:val="20"/>
              </w:rPr>
            </w:pPr>
          </w:p>
        </w:tc>
        <w:tc>
          <w:tcPr>
            <w:tcW w:w="2070" w:type="dxa"/>
          </w:tcPr>
          <w:p w14:paraId="5327B149"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34C92B84"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14.00 – 14.50 WIB</w:t>
            </w:r>
          </w:p>
        </w:tc>
      </w:tr>
    </w:tbl>
    <w:p w14:paraId="6D385902" w14:textId="08451771" w:rsidR="00F5756F" w:rsidRDefault="00F5756F" w:rsidP="00FF53AF">
      <w:pPr>
        <w:spacing w:line="360" w:lineRule="auto"/>
        <w:jc w:val="both"/>
        <w:rPr>
          <w:rFonts w:ascii="Times New Roman" w:hAnsi="Times New Roman"/>
          <w:sz w:val="24"/>
          <w:szCs w:val="24"/>
        </w:rPr>
      </w:pPr>
    </w:p>
    <w:tbl>
      <w:tblPr>
        <w:tblStyle w:val="TableGrid"/>
        <w:tblW w:w="0" w:type="auto"/>
        <w:jc w:val="center"/>
        <w:tblLook w:val="04A0" w:firstRow="1" w:lastRow="0" w:firstColumn="1" w:lastColumn="0" w:noHBand="0" w:noVBand="1"/>
      </w:tblPr>
      <w:tblGrid>
        <w:gridCol w:w="1188"/>
        <w:gridCol w:w="1530"/>
        <w:gridCol w:w="2070"/>
        <w:gridCol w:w="2160"/>
      </w:tblGrid>
      <w:tr w:rsidR="00F5756F" w:rsidRPr="000F218C" w14:paraId="4CA20518" w14:textId="77777777" w:rsidTr="00946EAE">
        <w:trPr>
          <w:jc w:val="center"/>
        </w:trPr>
        <w:tc>
          <w:tcPr>
            <w:tcW w:w="1188" w:type="dxa"/>
          </w:tcPr>
          <w:p w14:paraId="40C3DB04"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Slot Waktu</w:t>
            </w:r>
          </w:p>
        </w:tc>
        <w:tc>
          <w:tcPr>
            <w:tcW w:w="1530" w:type="dxa"/>
          </w:tcPr>
          <w:p w14:paraId="34B5F2C8"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Sesi</w:t>
            </w:r>
          </w:p>
        </w:tc>
        <w:tc>
          <w:tcPr>
            <w:tcW w:w="2070" w:type="dxa"/>
          </w:tcPr>
          <w:p w14:paraId="432FC3B0"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Keberangkatan</w:t>
            </w:r>
          </w:p>
        </w:tc>
        <w:tc>
          <w:tcPr>
            <w:tcW w:w="2160" w:type="dxa"/>
          </w:tcPr>
          <w:p w14:paraId="1A731965"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Waktu</w:t>
            </w:r>
          </w:p>
        </w:tc>
      </w:tr>
      <w:tr w:rsidR="00F5756F" w:rsidRPr="000F218C" w14:paraId="42AD1755" w14:textId="77777777" w:rsidTr="00946EAE">
        <w:trPr>
          <w:jc w:val="center"/>
        </w:trPr>
        <w:tc>
          <w:tcPr>
            <w:tcW w:w="1188" w:type="dxa"/>
          </w:tcPr>
          <w:p w14:paraId="7EAA358B" w14:textId="77777777" w:rsidR="00F5756F" w:rsidRPr="000F218C" w:rsidRDefault="00F5756F" w:rsidP="00946EAE">
            <w:pPr>
              <w:spacing w:line="276" w:lineRule="auto"/>
              <w:jc w:val="center"/>
              <w:rPr>
                <w:rFonts w:ascii="Times New Roman" w:hAnsi="Times New Roman"/>
                <w:sz w:val="20"/>
              </w:rPr>
            </w:pPr>
          </w:p>
        </w:tc>
        <w:tc>
          <w:tcPr>
            <w:tcW w:w="1530" w:type="dxa"/>
          </w:tcPr>
          <w:p w14:paraId="62D50ECE" w14:textId="77777777" w:rsidR="00F5756F" w:rsidRPr="000F218C" w:rsidRDefault="00F5756F" w:rsidP="00946EAE">
            <w:pPr>
              <w:spacing w:line="276" w:lineRule="auto"/>
              <w:rPr>
                <w:rFonts w:ascii="Times New Roman" w:hAnsi="Times New Roman"/>
                <w:sz w:val="20"/>
              </w:rPr>
            </w:pPr>
          </w:p>
        </w:tc>
        <w:tc>
          <w:tcPr>
            <w:tcW w:w="2070" w:type="dxa"/>
          </w:tcPr>
          <w:p w14:paraId="22A5D1AD"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3</w:t>
            </w:r>
          </w:p>
        </w:tc>
        <w:tc>
          <w:tcPr>
            <w:tcW w:w="2160" w:type="dxa"/>
          </w:tcPr>
          <w:p w14:paraId="4E698F59"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15.00 – 15.50 WIB</w:t>
            </w:r>
          </w:p>
        </w:tc>
      </w:tr>
      <w:tr w:rsidR="00F5756F" w:rsidRPr="000F218C" w14:paraId="22448999" w14:textId="77777777" w:rsidTr="00946EAE">
        <w:trPr>
          <w:jc w:val="center"/>
        </w:trPr>
        <w:tc>
          <w:tcPr>
            <w:tcW w:w="1188" w:type="dxa"/>
          </w:tcPr>
          <w:p w14:paraId="0564F518" w14:textId="77777777" w:rsidR="00F5756F" w:rsidRPr="000F218C" w:rsidRDefault="00F5756F" w:rsidP="00946EAE">
            <w:pPr>
              <w:spacing w:line="276" w:lineRule="auto"/>
              <w:jc w:val="center"/>
              <w:rPr>
                <w:rFonts w:ascii="Times New Roman" w:hAnsi="Times New Roman"/>
                <w:sz w:val="20"/>
              </w:rPr>
            </w:pPr>
          </w:p>
        </w:tc>
        <w:tc>
          <w:tcPr>
            <w:tcW w:w="1530" w:type="dxa"/>
          </w:tcPr>
          <w:p w14:paraId="0D1B4BB3" w14:textId="77777777" w:rsidR="00F5756F" w:rsidRPr="000F218C" w:rsidRDefault="00F5756F" w:rsidP="00946EAE">
            <w:pPr>
              <w:spacing w:line="276" w:lineRule="auto"/>
              <w:rPr>
                <w:rFonts w:ascii="Times New Roman" w:hAnsi="Times New Roman"/>
                <w:sz w:val="20"/>
              </w:rPr>
            </w:pPr>
          </w:p>
        </w:tc>
        <w:tc>
          <w:tcPr>
            <w:tcW w:w="2070" w:type="dxa"/>
          </w:tcPr>
          <w:p w14:paraId="6B33CB6C"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4</w:t>
            </w:r>
          </w:p>
        </w:tc>
        <w:tc>
          <w:tcPr>
            <w:tcW w:w="2160" w:type="dxa"/>
          </w:tcPr>
          <w:p w14:paraId="3D0FCD52"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16.00 – 16.50 WIB</w:t>
            </w:r>
          </w:p>
        </w:tc>
      </w:tr>
      <w:tr w:rsidR="00F5756F" w:rsidRPr="000F218C" w14:paraId="7AE48FA2" w14:textId="77777777" w:rsidTr="00946EAE">
        <w:trPr>
          <w:jc w:val="center"/>
        </w:trPr>
        <w:tc>
          <w:tcPr>
            <w:tcW w:w="1188" w:type="dxa"/>
          </w:tcPr>
          <w:p w14:paraId="3A5F7F02" w14:textId="3AB5018A" w:rsidR="00F5756F" w:rsidRPr="000F218C" w:rsidRDefault="00F5756F" w:rsidP="00946EAE">
            <w:pPr>
              <w:spacing w:line="276" w:lineRule="auto"/>
              <w:jc w:val="center"/>
              <w:rPr>
                <w:rFonts w:ascii="Times New Roman" w:hAnsi="Times New Roman"/>
                <w:sz w:val="20"/>
              </w:rPr>
            </w:pPr>
            <w:r>
              <w:rPr>
                <w:rFonts w:ascii="Times New Roman" w:hAnsi="Times New Roman"/>
                <w:sz w:val="20"/>
              </w:rPr>
              <w:t>24</w:t>
            </w:r>
          </w:p>
        </w:tc>
        <w:tc>
          <w:tcPr>
            <w:tcW w:w="1530" w:type="dxa"/>
          </w:tcPr>
          <w:p w14:paraId="7C98540D"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Sesi 4 Sabtu</w:t>
            </w:r>
          </w:p>
        </w:tc>
        <w:tc>
          <w:tcPr>
            <w:tcW w:w="2070" w:type="dxa"/>
          </w:tcPr>
          <w:p w14:paraId="7ADD7F3D"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1E674591"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17.00 – 17.50 WIB</w:t>
            </w:r>
          </w:p>
        </w:tc>
      </w:tr>
      <w:tr w:rsidR="00F5756F" w:rsidRPr="000F218C" w14:paraId="02426FF0" w14:textId="77777777" w:rsidTr="00946EAE">
        <w:trPr>
          <w:jc w:val="center"/>
        </w:trPr>
        <w:tc>
          <w:tcPr>
            <w:tcW w:w="1188" w:type="dxa"/>
          </w:tcPr>
          <w:p w14:paraId="2D673064" w14:textId="77777777" w:rsidR="00F5756F" w:rsidRPr="000F218C" w:rsidRDefault="00F5756F" w:rsidP="00946EAE">
            <w:pPr>
              <w:spacing w:line="276" w:lineRule="auto"/>
              <w:jc w:val="center"/>
              <w:rPr>
                <w:rFonts w:ascii="Times New Roman" w:hAnsi="Times New Roman"/>
                <w:sz w:val="20"/>
              </w:rPr>
            </w:pPr>
          </w:p>
        </w:tc>
        <w:tc>
          <w:tcPr>
            <w:tcW w:w="1530" w:type="dxa"/>
          </w:tcPr>
          <w:p w14:paraId="6AB82D97" w14:textId="77777777" w:rsidR="00F5756F" w:rsidRPr="000F218C" w:rsidRDefault="00F5756F" w:rsidP="00946EAE">
            <w:pPr>
              <w:spacing w:line="276" w:lineRule="auto"/>
              <w:rPr>
                <w:rFonts w:ascii="Times New Roman" w:hAnsi="Times New Roman"/>
                <w:sz w:val="20"/>
              </w:rPr>
            </w:pPr>
          </w:p>
        </w:tc>
        <w:tc>
          <w:tcPr>
            <w:tcW w:w="2070" w:type="dxa"/>
          </w:tcPr>
          <w:p w14:paraId="36B9DBB6"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132EB780"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18.00 – 20.50 WIB</w:t>
            </w:r>
          </w:p>
        </w:tc>
      </w:tr>
      <w:tr w:rsidR="00F5756F" w:rsidRPr="000F218C" w14:paraId="2880BC37" w14:textId="77777777" w:rsidTr="00946EAE">
        <w:trPr>
          <w:jc w:val="center"/>
        </w:trPr>
        <w:tc>
          <w:tcPr>
            <w:tcW w:w="1188" w:type="dxa"/>
          </w:tcPr>
          <w:p w14:paraId="49CCF3C6"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25</w:t>
            </w:r>
          </w:p>
        </w:tc>
        <w:tc>
          <w:tcPr>
            <w:tcW w:w="1530" w:type="dxa"/>
          </w:tcPr>
          <w:p w14:paraId="56B0C580"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Sesi 1 Minggu</w:t>
            </w:r>
          </w:p>
        </w:tc>
        <w:tc>
          <w:tcPr>
            <w:tcW w:w="2070" w:type="dxa"/>
          </w:tcPr>
          <w:p w14:paraId="5695B6C9"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48921D74"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05.30 – 05.50 WIB</w:t>
            </w:r>
          </w:p>
        </w:tc>
      </w:tr>
      <w:tr w:rsidR="00F5756F" w:rsidRPr="000F218C" w14:paraId="74181152" w14:textId="77777777" w:rsidTr="00946EAE">
        <w:trPr>
          <w:jc w:val="center"/>
        </w:trPr>
        <w:tc>
          <w:tcPr>
            <w:tcW w:w="1188" w:type="dxa"/>
          </w:tcPr>
          <w:p w14:paraId="6DC151FC" w14:textId="77777777" w:rsidR="00F5756F" w:rsidRPr="000F218C" w:rsidRDefault="00F5756F" w:rsidP="00946EAE">
            <w:pPr>
              <w:spacing w:line="276" w:lineRule="auto"/>
              <w:jc w:val="center"/>
              <w:rPr>
                <w:rFonts w:ascii="Times New Roman" w:hAnsi="Times New Roman"/>
                <w:sz w:val="20"/>
              </w:rPr>
            </w:pPr>
          </w:p>
        </w:tc>
        <w:tc>
          <w:tcPr>
            <w:tcW w:w="1530" w:type="dxa"/>
          </w:tcPr>
          <w:p w14:paraId="2C731FBE" w14:textId="77777777" w:rsidR="00F5756F" w:rsidRPr="000F218C" w:rsidRDefault="00F5756F" w:rsidP="00946EAE">
            <w:pPr>
              <w:spacing w:line="276" w:lineRule="auto"/>
              <w:rPr>
                <w:rFonts w:ascii="Times New Roman" w:hAnsi="Times New Roman"/>
                <w:sz w:val="20"/>
              </w:rPr>
            </w:pPr>
          </w:p>
        </w:tc>
        <w:tc>
          <w:tcPr>
            <w:tcW w:w="2070" w:type="dxa"/>
          </w:tcPr>
          <w:p w14:paraId="579584C7"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1E13AE72"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06.00 – 06.50 WIB</w:t>
            </w:r>
          </w:p>
        </w:tc>
      </w:tr>
      <w:tr w:rsidR="00F5756F" w:rsidRPr="000F218C" w14:paraId="2BFEA912" w14:textId="77777777" w:rsidTr="00946EAE">
        <w:trPr>
          <w:jc w:val="center"/>
        </w:trPr>
        <w:tc>
          <w:tcPr>
            <w:tcW w:w="1188" w:type="dxa"/>
          </w:tcPr>
          <w:p w14:paraId="5A5D62AF" w14:textId="77777777" w:rsidR="00F5756F" w:rsidRPr="000F218C" w:rsidRDefault="00F5756F" w:rsidP="00946EAE">
            <w:pPr>
              <w:spacing w:line="276" w:lineRule="auto"/>
              <w:jc w:val="center"/>
              <w:rPr>
                <w:rFonts w:ascii="Times New Roman" w:hAnsi="Times New Roman"/>
                <w:sz w:val="20"/>
              </w:rPr>
            </w:pPr>
          </w:p>
        </w:tc>
        <w:tc>
          <w:tcPr>
            <w:tcW w:w="1530" w:type="dxa"/>
          </w:tcPr>
          <w:p w14:paraId="4B9FC2FE" w14:textId="77777777" w:rsidR="00F5756F" w:rsidRPr="000F218C" w:rsidRDefault="00F5756F" w:rsidP="00946EAE">
            <w:pPr>
              <w:spacing w:line="276" w:lineRule="auto"/>
              <w:rPr>
                <w:rFonts w:ascii="Times New Roman" w:hAnsi="Times New Roman"/>
                <w:sz w:val="20"/>
              </w:rPr>
            </w:pPr>
          </w:p>
        </w:tc>
        <w:tc>
          <w:tcPr>
            <w:tcW w:w="2070" w:type="dxa"/>
          </w:tcPr>
          <w:p w14:paraId="4B0867EF"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3</w:t>
            </w:r>
          </w:p>
        </w:tc>
        <w:tc>
          <w:tcPr>
            <w:tcW w:w="2160" w:type="dxa"/>
          </w:tcPr>
          <w:p w14:paraId="1C88179D"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07.00 – 07.50 WIB</w:t>
            </w:r>
          </w:p>
        </w:tc>
      </w:tr>
      <w:tr w:rsidR="00F5756F" w:rsidRPr="000F218C" w14:paraId="4024C9DD" w14:textId="77777777" w:rsidTr="00946EAE">
        <w:trPr>
          <w:jc w:val="center"/>
        </w:trPr>
        <w:tc>
          <w:tcPr>
            <w:tcW w:w="1188" w:type="dxa"/>
          </w:tcPr>
          <w:p w14:paraId="63A8D281" w14:textId="77777777" w:rsidR="00F5756F" w:rsidRPr="000F218C" w:rsidRDefault="00F5756F" w:rsidP="00946EAE">
            <w:pPr>
              <w:spacing w:line="276" w:lineRule="auto"/>
              <w:jc w:val="center"/>
              <w:rPr>
                <w:rFonts w:ascii="Times New Roman" w:hAnsi="Times New Roman"/>
                <w:sz w:val="20"/>
              </w:rPr>
            </w:pPr>
          </w:p>
        </w:tc>
        <w:tc>
          <w:tcPr>
            <w:tcW w:w="1530" w:type="dxa"/>
          </w:tcPr>
          <w:p w14:paraId="5EA09D31" w14:textId="77777777" w:rsidR="00F5756F" w:rsidRPr="000F218C" w:rsidRDefault="00F5756F" w:rsidP="00946EAE">
            <w:pPr>
              <w:spacing w:line="276" w:lineRule="auto"/>
              <w:rPr>
                <w:rFonts w:ascii="Times New Roman" w:hAnsi="Times New Roman"/>
                <w:sz w:val="20"/>
              </w:rPr>
            </w:pPr>
          </w:p>
        </w:tc>
        <w:tc>
          <w:tcPr>
            <w:tcW w:w="2070" w:type="dxa"/>
          </w:tcPr>
          <w:p w14:paraId="52BB4414"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4</w:t>
            </w:r>
          </w:p>
        </w:tc>
        <w:tc>
          <w:tcPr>
            <w:tcW w:w="2160" w:type="dxa"/>
          </w:tcPr>
          <w:p w14:paraId="752FA6F4"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08.00 – 08.50 WIB</w:t>
            </w:r>
          </w:p>
        </w:tc>
      </w:tr>
      <w:tr w:rsidR="00F5756F" w:rsidRPr="000F218C" w14:paraId="78BC8C89" w14:textId="77777777" w:rsidTr="00946EAE">
        <w:trPr>
          <w:jc w:val="center"/>
        </w:trPr>
        <w:tc>
          <w:tcPr>
            <w:tcW w:w="1188" w:type="dxa"/>
          </w:tcPr>
          <w:p w14:paraId="5E60FA6D"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26</w:t>
            </w:r>
          </w:p>
        </w:tc>
        <w:tc>
          <w:tcPr>
            <w:tcW w:w="1530" w:type="dxa"/>
          </w:tcPr>
          <w:p w14:paraId="49740AF4"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Sesi 2 Minggu</w:t>
            </w:r>
          </w:p>
        </w:tc>
        <w:tc>
          <w:tcPr>
            <w:tcW w:w="2070" w:type="dxa"/>
          </w:tcPr>
          <w:p w14:paraId="03D506F0"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1E77E5EE"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09.00 – 09.50 WIB</w:t>
            </w:r>
          </w:p>
        </w:tc>
      </w:tr>
      <w:tr w:rsidR="00F5756F" w:rsidRPr="000F218C" w14:paraId="1C1B367C" w14:textId="77777777" w:rsidTr="00946EAE">
        <w:trPr>
          <w:jc w:val="center"/>
        </w:trPr>
        <w:tc>
          <w:tcPr>
            <w:tcW w:w="1188" w:type="dxa"/>
          </w:tcPr>
          <w:p w14:paraId="746862FF" w14:textId="77777777" w:rsidR="00F5756F" w:rsidRPr="000F218C" w:rsidRDefault="00F5756F" w:rsidP="00946EAE">
            <w:pPr>
              <w:spacing w:line="276" w:lineRule="auto"/>
              <w:jc w:val="center"/>
              <w:rPr>
                <w:rFonts w:ascii="Times New Roman" w:hAnsi="Times New Roman"/>
                <w:sz w:val="20"/>
              </w:rPr>
            </w:pPr>
          </w:p>
        </w:tc>
        <w:tc>
          <w:tcPr>
            <w:tcW w:w="1530" w:type="dxa"/>
          </w:tcPr>
          <w:p w14:paraId="63AABAF5" w14:textId="77777777" w:rsidR="00F5756F" w:rsidRPr="000F218C" w:rsidRDefault="00F5756F" w:rsidP="00946EAE">
            <w:pPr>
              <w:spacing w:line="276" w:lineRule="auto"/>
              <w:rPr>
                <w:rFonts w:ascii="Times New Roman" w:hAnsi="Times New Roman"/>
                <w:sz w:val="20"/>
              </w:rPr>
            </w:pPr>
          </w:p>
        </w:tc>
        <w:tc>
          <w:tcPr>
            <w:tcW w:w="2070" w:type="dxa"/>
          </w:tcPr>
          <w:p w14:paraId="27D33F9E"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6E3C587A"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10.00 – 10.50 WIB</w:t>
            </w:r>
          </w:p>
        </w:tc>
      </w:tr>
      <w:tr w:rsidR="00F5756F" w:rsidRPr="000F218C" w14:paraId="6826EAF7" w14:textId="77777777" w:rsidTr="00946EAE">
        <w:trPr>
          <w:jc w:val="center"/>
        </w:trPr>
        <w:tc>
          <w:tcPr>
            <w:tcW w:w="1188" w:type="dxa"/>
          </w:tcPr>
          <w:p w14:paraId="5B05F7C1" w14:textId="77777777" w:rsidR="00F5756F" w:rsidRPr="000F218C" w:rsidRDefault="00F5756F" w:rsidP="00946EAE">
            <w:pPr>
              <w:spacing w:line="276" w:lineRule="auto"/>
              <w:jc w:val="center"/>
              <w:rPr>
                <w:rFonts w:ascii="Times New Roman" w:hAnsi="Times New Roman"/>
                <w:sz w:val="20"/>
              </w:rPr>
            </w:pPr>
          </w:p>
        </w:tc>
        <w:tc>
          <w:tcPr>
            <w:tcW w:w="1530" w:type="dxa"/>
          </w:tcPr>
          <w:p w14:paraId="0EFE969C" w14:textId="77777777" w:rsidR="00F5756F" w:rsidRPr="000F218C" w:rsidRDefault="00F5756F" w:rsidP="00946EAE">
            <w:pPr>
              <w:spacing w:line="276" w:lineRule="auto"/>
              <w:rPr>
                <w:rFonts w:ascii="Times New Roman" w:hAnsi="Times New Roman"/>
                <w:sz w:val="20"/>
              </w:rPr>
            </w:pPr>
          </w:p>
        </w:tc>
        <w:tc>
          <w:tcPr>
            <w:tcW w:w="2070" w:type="dxa"/>
          </w:tcPr>
          <w:p w14:paraId="57E49CF0"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3</w:t>
            </w:r>
          </w:p>
        </w:tc>
        <w:tc>
          <w:tcPr>
            <w:tcW w:w="2160" w:type="dxa"/>
          </w:tcPr>
          <w:p w14:paraId="78657ADA"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11.00 – 11.50 WIB</w:t>
            </w:r>
          </w:p>
        </w:tc>
      </w:tr>
      <w:tr w:rsidR="00F5756F" w:rsidRPr="000F218C" w14:paraId="013EE0B2" w14:textId="77777777" w:rsidTr="00946EAE">
        <w:trPr>
          <w:jc w:val="center"/>
        </w:trPr>
        <w:tc>
          <w:tcPr>
            <w:tcW w:w="1188" w:type="dxa"/>
          </w:tcPr>
          <w:p w14:paraId="3810E39E" w14:textId="77777777" w:rsidR="00F5756F" w:rsidRPr="000F218C" w:rsidRDefault="00F5756F" w:rsidP="00946EAE">
            <w:pPr>
              <w:spacing w:line="276" w:lineRule="auto"/>
              <w:jc w:val="center"/>
              <w:rPr>
                <w:rFonts w:ascii="Times New Roman" w:hAnsi="Times New Roman"/>
                <w:sz w:val="20"/>
              </w:rPr>
            </w:pPr>
          </w:p>
        </w:tc>
        <w:tc>
          <w:tcPr>
            <w:tcW w:w="1530" w:type="dxa"/>
          </w:tcPr>
          <w:p w14:paraId="7AF8EEB9" w14:textId="77777777" w:rsidR="00F5756F" w:rsidRPr="000F218C" w:rsidRDefault="00F5756F" w:rsidP="00946EAE">
            <w:pPr>
              <w:spacing w:line="276" w:lineRule="auto"/>
              <w:rPr>
                <w:rFonts w:ascii="Times New Roman" w:hAnsi="Times New Roman"/>
                <w:sz w:val="20"/>
              </w:rPr>
            </w:pPr>
          </w:p>
        </w:tc>
        <w:tc>
          <w:tcPr>
            <w:tcW w:w="2070" w:type="dxa"/>
          </w:tcPr>
          <w:p w14:paraId="3AEB369A"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4</w:t>
            </w:r>
          </w:p>
        </w:tc>
        <w:tc>
          <w:tcPr>
            <w:tcW w:w="2160" w:type="dxa"/>
          </w:tcPr>
          <w:p w14:paraId="6C9A9479"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12.00 – 12.50 WIB</w:t>
            </w:r>
          </w:p>
        </w:tc>
      </w:tr>
      <w:tr w:rsidR="00F5756F" w:rsidRPr="000F218C" w14:paraId="5EA908CD" w14:textId="77777777" w:rsidTr="00946EAE">
        <w:trPr>
          <w:jc w:val="center"/>
        </w:trPr>
        <w:tc>
          <w:tcPr>
            <w:tcW w:w="1188" w:type="dxa"/>
          </w:tcPr>
          <w:p w14:paraId="643EAE28"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27</w:t>
            </w:r>
          </w:p>
        </w:tc>
        <w:tc>
          <w:tcPr>
            <w:tcW w:w="1530" w:type="dxa"/>
          </w:tcPr>
          <w:p w14:paraId="53AC15CA"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Sesi 3 Minggu</w:t>
            </w:r>
          </w:p>
        </w:tc>
        <w:tc>
          <w:tcPr>
            <w:tcW w:w="2070" w:type="dxa"/>
          </w:tcPr>
          <w:p w14:paraId="0BCCC2D9"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495BB7DA"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13.00 – 13.50 WIB</w:t>
            </w:r>
          </w:p>
        </w:tc>
      </w:tr>
      <w:tr w:rsidR="00F5756F" w:rsidRPr="000F218C" w14:paraId="01B22D65" w14:textId="77777777" w:rsidTr="00946EAE">
        <w:trPr>
          <w:jc w:val="center"/>
        </w:trPr>
        <w:tc>
          <w:tcPr>
            <w:tcW w:w="1188" w:type="dxa"/>
          </w:tcPr>
          <w:p w14:paraId="15C37BD0" w14:textId="77777777" w:rsidR="00F5756F" w:rsidRPr="000F218C" w:rsidRDefault="00F5756F" w:rsidP="00946EAE">
            <w:pPr>
              <w:spacing w:line="276" w:lineRule="auto"/>
              <w:jc w:val="center"/>
              <w:rPr>
                <w:rFonts w:ascii="Times New Roman" w:hAnsi="Times New Roman"/>
                <w:sz w:val="20"/>
              </w:rPr>
            </w:pPr>
          </w:p>
        </w:tc>
        <w:tc>
          <w:tcPr>
            <w:tcW w:w="1530" w:type="dxa"/>
          </w:tcPr>
          <w:p w14:paraId="07719E27" w14:textId="77777777" w:rsidR="00F5756F" w:rsidRPr="000F218C" w:rsidRDefault="00F5756F" w:rsidP="00946EAE">
            <w:pPr>
              <w:spacing w:line="276" w:lineRule="auto"/>
              <w:rPr>
                <w:rFonts w:ascii="Times New Roman" w:hAnsi="Times New Roman"/>
                <w:sz w:val="20"/>
              </w:rPr>
            </w:pPr>
          </w:p>
        </w:tc>
        <w:tc>
          <w:tcPr>
            <w:tcW w:w="2070" w:type="dxa"/>
          </w:tcPr>
          <w:p w14:paraId="2CCCEB80"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4C736338"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14.00 – 14.50 WIB</w:t>
            </w:r>
          </w:p>
        </w:tc>
      </w:tr>
      <w:tr w:rsidR="00F5756F" w:rsidRPr="000F218C" w14:paraId="383D83AE" w14:textId="77777777" w:rsidTr="00946EAE">
        <w:trPr>
          <w:jc w:val="center"/>
        </w:trPr>
        <w:tc>
          <w:tcPr>
            <w:tcW w:w="1188" w:type="dxa"/>
          </w:tcPr>
          <w:p w14:paraId="2B842B33" w14:textId="77777777" w:rsidR="00F5756F" w:rsidRPr="000F218C" w:rsidRDefault="00F5756F" w:rsidP="00946EAE">
            <w:pPr>
              <w:spacing w:line="276" w:lineRule="auto"/>
              <w:jc w:val="center"/>
              <w:rPr>
                <w:rFonts w:ascii="Times New Roman" w:hAnsi="Times New Roman"/>
                <w:sz w:val="20"/>
              </w:rPr>
            </w:pPr>
          </w:p>
        </w:tc>
        <w:tc>
          <w:tcPr>
            <w:tcW w:w="1530" w:type="dxa"/>
          </w:tcPr>
          <w:p w14:paraId="0879FD27" w14:textId="77777777" w:rsidR="00F5756F" w:rsidRPr="000F218C" w:rsidRDefault="00F5756F" w:rsidP="00946EAE">
            <w:pPr>
              <w:spacing w:line="276" w:lineRule="auto"/>
              <w:rPr>
                <w:rFonts w:ascii="Times New Roman" w:hAnsi="Times New Roman"/>
                <w:sz w:val="20"/>
              </w:rPr>
            </w:pPr>
          </w:p>
        </w:tc>
        <w:tc>
          <w:tcPr>
            <w:tcW w:w="2070" w:type="dxa"/>
          </w:tcPr>
          <w:p w14:paraId="4AF17F6F"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3</w:t>
            </w:r>
          </w:p>
        </w:tc>
        <w:tc>
          <w:tcPr>
            <w:tcW w:w="2160" w:type="dxa"/>
          </w:tcPr>
          <w:p w14:paraId="2DB29CFE"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15.00 – 15.50 WIB</w:t>
            </w:r>
          </w:p>
        </w:tc>
      </w:tr>
      <w:tr w:rsidR="00F5756F" w:rsidRPr="000F218C" w14:paraId="7B0EEEF1" w14:textId="77777777" w:rsidTr="00946EAE">
        <w:trPr>
          <w:jc w:val="center"/>
        </w:trPr>
        <w:tc>
          <w:tcPr>
            <w:tcW w:w="1188" w:type="dxa"/>
          </w:tcPr>
          <w:p w14:paraId="2AF18806" w14:textId="77777777" w:rsidR="00F5756F" w:rsidRPr="000F218C" w:rsidRDefault="00F5756F" w:rsidP="00946EAE">
            <w:pPr>
              <w:spacing w:line="276" w:lineRule="auto"/>
              <w:jc w:val="center"/>
              <w:rPr>
                <w:rFonts w:ascii="Times New Roman" w:hAnsi="Times New Roman"/>
                <w:sz w:val="20"/>
              </w:rPr>
            </w:pPr>
          </w:p>
        </w:tc>
        <w:tc>
          <w:tcPr>
            <w:tcW w:w="1530" w:type="dxa"/>
          </w:tcPr>
          <w:p w14:paraId="0EFC118B" w14:textId="77777777" w:rsidR="00F5756F" w:rsidRPr="000F218C" w:rsidRDefault="00F5756F" w:rsidP="00946EAE">
            <w:pPr>
              <w:spacing w:line="276" w:lineRule="auto"/>
              <w:rPr>
                <w:rFonts w:ascii="Times New Roman" w:hAnsi="Times New Roman"/>
                <w:sz w:val="20"/>
              </w:rPr>
            </w:pPr>
          </w:p>
        </w:tc>
        <w:tc>
          <w:tcPr>
            <w:tcW w:w="2070" w:type="dxa"/>
          </w:tcPr>
          <w:p w14:paraId="7739C048"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4</w:t>
            </w:r>
          </w:p>
        </w:tc>
        <w:tc>
          <w:tcPr>
            <w:tcW w:w="2160" w:type="dxa"/>
          </w:tcPr>
          <w:p w14:paraId="7D929299"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16.00 – 16.50 WIB</w:t>
            </w:r>
          </w:p>
        </w:tc>
      </w:tr>
      <w:tr w:rsidR="00F5756F" w:rsidRPr="000F218C" w14:paraId="669746C5" w14:textId="77777777" w:rsidTr="00946EAE">
        <w:trPr>
          <w:jc w:val="center"/>
        </w:trPr>
        <w:tc>
          <w:tcPr>
            <w:tcW w:w="1188" w:type="dxa"/>
          </w:tcPr>
          <w:p w14:paraId="06F17B08" w14:textId="77777777" w:rsidR="00F5756F" w:rsidRPr="000F218C" w:rsidRDefault="00F5756F" w:rsidP="00946EAE">
            <w:pPr>
              <w:spacing w:line="276" w:lineRule="auto"/>
              <w:jc w:val="center"/>
              <w:rPr>
                <w:rFonts w:ascii="Times New Roman" w:hAnsi="Times New Roman"/>
                <w:sz w:val="20"/>
              </w:rPr>
            </w:pPr>
            <w:r w:rsidRPr="000F218C">
              <w:rPr>
                <w:rFonts w:ascii="Times New Roman" w:hAnsi="Times New Roman"/>
                <w:sz w:val="20"/>
              </w:rPr>
              <w:t>28</w:t>
            </w:r>
          </w:p>
        </w:tc>
        <w:tc>
          <w:tcPr>
            <w:tcW w:w="1530" w:type="dxa"/>
          </w:tcPr>
          <w:p w14:paraId="79098F89"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Sesi 4 Minggu</w:t>
            </w:r>
          </w:p>
        </w:tc>
        <w:tc>
          <w:tcPr>
            <w:tcW w:w="2070" w:type="dxa"/>
          </w:tcPr>
          <w:p w14:paraId="7ED46C5B"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1</w:t>
            </w:r>
          </w:p>
        </w:tc>
        <w:tc>
          <w:tcPr>
            <w:tcW w:w="2160" w:type="dxa"/>
          </w:tcPr>
          <w:p w14:paraId="364DED59"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17.00 – 17.50 WIB</w:t>
            </w:r>
          </w:p>
        </w:tc>
      </w:tr>
      <w:tr w:rsidR="00F5756F" w:rsidRPr="000F218C" w14:paraId="4C46A5CF" w14:textId="77777777" w:rsidTr="00946EAE">
        <w:trPr>
          <w:jc w:val="center"/>
        </w:trPr>
        <w:tc>
          <w:tcPr>
            <w:tcW w:w="1188" w:type="dxa"/>
          </w:tcPr>
          <w:p w14:paraId="5482F2CB" w14:textId="77777777" w:rsidR="00F5756F" w:rsidRPr="000F218C" w:rsidRDefault="00F5756F" w:rsidP="00946EAE">
            <w:pPr>
              <w:spacing w:line="276" w:lineRule="auto"/>
              <w:jc w:val="center"/>
              <w:rPr>
                <w:rFonts w:ascii="Times New Roman" w:hAnsi="Times New Roman"/>
                <w:sz w:val="20"/>
              </w:rPr>
            </w:pPr>
          </w:p>
        </w:tc>
        <w:tc>
          <w:tcPr>
            <w:tcW w:w="1530" w:type="dxa"/>
          </w:tcPr>
          <w:p w14:paraId="3EA93FEB" w14:textId="77777777" w:rsidR="00F5756F" w:rsidRPr="000F218C" w:rsidRDefault="00F5756F" w:rsidP="00946EAE">
            <w:pPr>
              <w:spacing w:line="276" w:lineRule="auto"/>
              <w:rPr>
                <w:rFonts w:ascii="Times New Roman" w:hAnsi="Times New Roman"/>
                <w:sz w:val="20"/>
              </w:rPr>
            </w:pPr>
          </w:p>
        </w:tc>
        <w:tc>
          <w:tcPr>
            <w:tcW w:w="2070" w:type="dxa"/>
          </w:tcPr>
          <w:p w14:paraId="7E0602F8" w14:textId="77777777" w:rsidR="00F5756F" w:rsidRPr="000F218C" w:rsidRDefault="00F5756F" w:rsidP="00946EAE">
            <w:pPr>
              <w:spacing w:line="276" w:lineRule="auto"/>
              <w:rPr>
                <w:rFonts w:ascii="Times New Roman" w:hAnsi="Times New Roman"/>
                <w:sz w:val="20"/>
              </w:rPr>
            </w:pPr>
            <w:r w:rsidRPr="000F218C">
              <w:rPr>
                <w:rFonts w:ascii="Times New Roman" w:hAnsi="Times New Roman"/>
                <w:sz w:val="20"/>
              </w:rPr>
              <w:t>Keberangkatan 2</w:t>
            </w:r>
          </w:p>
        </w:tc>
        <w:tc>
          <w:tcPr>
            <w:tcW w:w="2160" w:type="dxa"/>
          </w:tcPr>
          <w:p w14:paraId="47ACD3D0" w14:textId="77777777" w:rsidR="00F5756F" w:rsidRPr="000F218C" w:rsidRDefault="00F5756F" w:rsidP="00F5756F">
            <w:pPr>
              <w:keepNext/>
              <w:spacing w:line="276" w:lineRule="auto"/>
              <w:rPr>
                <w:rFonts w:ascii="Times New Roman" w:hAnsi="Times New Roman"/>
                <w:sz w:val="20"/>
              </w:rPr>
            </w:pPr>
            <w:r w:rsidRPr="000F218C">
              <w:rPr>
                <w:rFonts w:ascii="Times New Roman" w:hAnsi="Times New Roman"/>
                <w:sz w:val="20"/>
              </w:rPr>
              <w:t>18.00 – 20.50 WIB</w:t>
            </w:r>
          </w:p>
        </w:tc>
      </w:tr>
    </w:tbl>
    <w:p w14:paraId="25B93722" w14:textId="184B9129" w:rsidR="00F5756F" w:rsidRDefault="00F5756F" w:rsidP="00F5756F">
      <w:pPr>
        <w:pStyle w:val="Caption"/>
        <w:rPr>
          <w:rFonts w:ascii="Times New Roman" w:hAnsi="Times New Roman"/>
          <w:sz w:val="24"/>
          <w:szCs w:val="24"/>
        </w:rPr>
      </w:pPr>
    </w:p>
    <w:p w14:paraId="4588C002" w14:textId="77777777" w:rsidR="00FF53AF" w:rsidRPr="003F0517" w:rsidRDefault="00F60D32" w:rsidP="00FF53AF">
      <w:pPr>
        <w:spacing w:line="360" w:lineRule="auto"/>
        <w:jc w:val="both"/>
        <w:rPr>
          <w:rFonts w:ascii="Times New Roman" w:hAnsi="Times New Roman"/>
          <w:sz w:val="24"/>
          <w:szCs w:val="24"/>
        </w:rPr>
      </w:pPr>
      <w:r>
        <w:rPr>
          <w:rFonts w:ascii="Times New Roman" w:hAnsi="Times New Roman"/>
          <w:sz w:val="24"/>
          <w:szCs w:val="24"/>
        </w:rPr>
        <w:t xml:space="preserve">Tabel 2 </w:t>
      </w:r>
      <w:r w:rsidR="00FF53AF" w:rsidRPr="003F0517">
        <w:rPr>
          <w:rFonts w:ascii="Times New Roman" w:hAnsi="Times New Roman"/>
          <w:sz w:val="24"/>
          <w:szCs w:val="24"/>
        </w:rPr>
        <w:t xml:space="preserve">merupakan data waktu yang digunakan untuk penyeberangan kapal di Ajibata yaitu 28 </w:t>
      </w:r>
      <w:r w:rsidR="00FF53AF" w:rsidRPr="003F0517">
        <w:rPr>
          <w:rFonts w:ascii="Times New Roman" w:hAnsi="Times New Roman"/>
          <w:i/>
          <w:sz w:val="24"/>
          <w:szCs w:val="24"/>
        </w:rPr>
        <w:t xml:space="preserve">slot </w:t>
      </w:r>
      <w:r w:rsidR="00FF53AF" w:rsidRPr="003F0517">
        <w:rPr>
          <w:rFonts w:ascii="Times New Roman" w:hAnsi="Times New Roman"/>
          <w:sz w:val="24"/>
          <w:szCs w:val="24"/>
        </w:rPr>
        <w:t xml:space="preserve">waktu. Jumlah </w:t>
      </w:r>
      <w:r w:rsidR="00FF53AF" w:rsidRPr="003F0517">
        <w:rPr>
          <w:rFonts w:ascii="Times New Roman" w:hAnsi="Times New Roman"/>
          <w:i/>
          <w:sz w:val="24"/>
          <w:szCs w:val="24"/>
        </w:rPr>
        <w:t>slot</w:t>
      </w:r>
      <w:r w:rsidR="00FF53AF" w:rsidRPr="003F0517">
        <w:rPr>
          <w:rFonts w:ascii="Times New Roman" w:hAnsi="Times New Roman"/>
          <w:sz w:val="24"/>
          <w:szCs w:val="24"/>
        </w:rPr>
        <w:t xml:space="preserve"> waktu sebanyak 28 diperoleh dari 4 </w:t>
      </w:r>
      <w:r w:rsidR="00FF53AF" w:rsidRPr="003F0517">
        <w:rPr>
          <w:rFonts w:ascii="Times New Roman" w:hAnsi="Times New Roman"/>
          <w:i/>
          <w:sz w:val="24"/>
          <w:szCs w:val="24"/>
        </w:rPr>
        <w:t>slot</w:t>
      </w:r>
      <w:r w:rsidR="00FF53AF" w:rsidRPr="003F0517">
        <w:rPr>
          <w:rFonts w:ascii="Times New Roman" w:hAnsi="Times New Roman"/>
          <w:sz w:val="24"/>
          <w:szCs w:val="24"/>
        </w:rPr>
        <w:t xml:space="preserve"> waktu dari hari senin </w:t>
      </w:r>
      <w:proofErr w:type="gramStart"/>
      <w:r w:rsidR="00FF53AF" w:rsidRPr="003F0517">
        <w:rPr>
          <w:rFonts w:ascii="Times New Roman" w:hAnsi="Times New Roman"/>
          <w:sz w:val="24"/>
          <w:szCs w:val="24"/>
        </w:rPr>
        <w:t>sampai</w:t>
      </w:r>
      <w:proofErr w:type="gramEnd"/>
      <w:r w:rsidR="00FF53AF" w:rsidRPr="003F0517">
        <w:rPr>
          <w:rFonts w:ascii="Times New Roman" w:hAnsi="Times New Roman"/>
          <w:sz w:val="24"/>
          <w:szCs w:val="24"/>
        </w:rPr>
        <w:t xml:space="preserve"> hari jumat</w:t>
      </w:r>
      <w:r w:rsidR="00FF53AF">
        <w:rPr>
          <w:rFonts w:ascii="Times New Roman" w:hAnsi="Times New Roman"/>
          <w:sz w:val="24"/>
          <w:szCs w:val="24"/>
        </w:rPr>
        <w:t>.</w:t>
      </w:r>
    </w:p>
    <w:p w14:paraId="2A3AD795" w14:textId="77777777" w:rsidR="00FF53AF" w:rsidRDefault="001714FB" w:rsidP="00FF53AF">
      <w:pPr>
        <w:spacing w:line="360" w:lineRule="auto"/>
        <w:jc w:val="both"/>
        <w:rPr>
          <w:rFonts w:ascii="Times New Roman" w:hAnsi="Times New Roman"/>
          <w:sz w:val="24"/>
          <w:szCs w:val="24"/>
        </w:rPr>
      </w:pPr>
      <w:r>
        <w:rPr>
          <w:rFonts w:ascii="Times New Roman" w:hAnsi="Times New Roman"/>
          <w:sz w:val="24"/>
          <w:szCs w:val="24"/>
        </w:rPr>
        <w:t>Catatan</w:t>
      </w:r>
      <w:r w:rsidR="006E71FE">
        <w:rPr>
          <w:rFonts w:ascii="Times New Roman" w:hAnsi="Times New Roman"/>
          <w:sz w:val="24"/>
          <w:szCs w:val="24"/>
        </w:rPr>
        <w:t>: Sesi 4 hari Senin sampai hari M</w:t>
      </w:r>
      <w:r w:rsidR="00FF53AF" w:rsidRPr="003F0517">
        <w:rPr>
          <w:rFonts w:ascii="Times New Roman" w:hAnsi="Times New Roman"/>
          <w:sz w:val="24"/>
          <w:szCs w:val="24"/>
        </w:rPr>
        <w:t>inggu hanya ada 2 keberangkatan kapal.</w:t>
      </w:r>
    </w:p>
    <w:p w14:paraId="2E6D3437" w14:textId="77777777" w:rsidR="00FF53AF" w:rsidRPr="0000095B" w:rsidRDefault="00FF53AF" w:rsidP="00650BDE">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sz w:val="24"/>
          <w:szCs w:val="24"/>
          <w:lang w:val="en-US"/>
        </w:rPr>
        <w:t>Data Kapal</w:t>
      </w:r>
    </w:p>
    <w:p w14:paraId="2E78E797" w14:textId="5B64880E" w:rsidR="00FF53AF" w:rsidRPr="0000095B" w:rsidRDefault="0000095B" w:rsidP="0000095B">
      <w:pPr>
        <w:pStyle w:val="Caption"/>
        <w:ind w:left="720" w:firstLine="720"/>
        <w:rPr>
          <w:rFonts w:ascii="Times New Roman" w:hAnsi="Times New Roman"/>
          <w:sz w:val="24"/>
          <w:szCs w:val="24"/>
        </w:rPr>
      </w:pPr>
      <w:bookmarkStart w:id="82" w:name="_Toc44550861"/>
      <w:r w:rsidRPr="0000095B">
        <w:rPr>
          <w:rFonts w:ascii="Times New Roman" w:hAnsi="Times New Roman"/>
          <w:sz w:val="24"/>
          <w:szCs w:val="24"/>
        </w:rPr>
        <w:t xml:space="preserve">Table </w:t>
      </w:r>
      <w:r w:rsidRPr="0000095B">
        <w:rPr>
          <w:rFonts w:ascii="Times New Roman" w:hAnsi="Times New Roman"/>
          <w:sz w:val="24"/>
          <w:szCs w:val="24"/>
        </w:rPr>
        <w:fldChar w:fldCharType="begin"/>
      </w:r>
      <w:r w:rsidRPr="0000095B">
        <w:rPr>
          <w:rFonts w:ascii="Times New Roman" w:hAnsi="Times New Roman"/>
          <w:sz w:val="24"/>
          <w:szCs w:val="24"/>
        </w:rPr>
        <w:instrText xml:space="preserve"> SEQ Table \* ARABIC </w:instrText>
      </w:r>
      <w:r w:rsidRPr="0000095B">
        <w:rPr>
          <w:rFonts w:ascii="Times New Roman" w:hAnsi="Times New Roman"/>
          <w:sz w:val="24"/>
          <w:szCs w:val="24"/>
        </w:rPr>
        <w:fldChar w:fldCharType="separate"/>
      </w:r>
      <w:r w:rsidR="006A7004">
        <w:rPr>
          <w:rFonts w:ascii="Times New Roman" w:hAnsi="Times New Roman"/>
          <w:noProof/>
          <w:sz w:val="24"/>
          <w:szCs w:val="24"/>
        </w:rPr>
        <w:t>3</w:t>
      </w:r>
      <w:r w:rsidRPr="0000095B">
        <w:rPr>
          <w:rFonts w:ascii="Times New Roman" w:hAnsi="Times New Roman"/>
          <w:sz w:val="24"/>
          <w:szCs w:val="24"/>
        </w:rPr>
        <w:fldChar w:fldCharType="end"/>
      </w:r>
      <w:r w:rsidRPr="0000095B">
        <w:rPr>
          <w:rFonts w:ascii="Times New Roman" w:hAnsi="Times New Roman"/>
          <w:sz w:val="24"/>
          <w:szCs w:val="24"/>
        </w:rPr>
        <w:t>. Data Kapal Pelabuhan Ajibata</w:t>
      </w:r>
      <w:bookmarkEnd w:id="82"/>
    </w:p>
    <w:tbl>
      <w:tblPr>
        <w:tblStyle w:val="TableGrid"/>
        <w:tblW w:w="0" w:type="auto"/>
        <w:jc w:val="center"/>
        <w:tblLook w:val="04A0" w:firstRow="1" w:lastRow="0" w:firstColumn="1" w:lastColumn="0" w:noHBand="0" w:noVBand="1"/>
      </w:tblPr>
      <w:tblGrid>
        <w:gridCol w:w="648"/>
        <w:gridCol w:w="2115"/>
        <w:gridCol w:w="1674"/>
        <w:gridCol w:w="2340"/>
      </w:tblGrid>
      <w:tr w:rsidR="00FF53AF" w:rsidRPr="00F51E8C" w14:paraId="49732792" w14:textId="77777777" w:rsidTr="008A2DC7">
        <w:trPr>
          <w:jc w:val="center"/>
        </w:trPr>
        <w:tc>
          <w:tcPr>
            <w:tcW w:w="648" w:type="dxa"/>
          </w:tcPr>
          <w:p w14:paraId="6F595BE0" w14:textId="77777777" w:rsidR="00FF53AF" w:rsidRPr="00F51E8C" w:rsidRDefault="00FF53AF" w:rsidP="00B86965">
            <w:pPr>
              <w:spacing w:line="276" w:lineRule="auto"/>
              <w:jc w:val="center"/>
              <w:rPr>
                <w:rFonts w:ascii="Times New Roman" w:hAnsi="Times New Roman"/>
                <w:sz w:val="20"/>
              </w:rPr>
            </w:pPr>
            <w:r w:rsidRPr="00F51E8C">
              <w:rPr>
                <w:rFonts w:ascii="Times New Roman" w:hAnsi="Times New Roman"/>
                <w:sz w:val="20"/>
              </w:rPr>
              <w:t>No.</w:t>
            </w:r>
          </w:p>
        </w:tc>
        <w:tc>
          <w:tcPr>
            <w:tcW w:w="2115" w:type="dxa"/>
          </w:tcPr>
          <w:p w14:paraId="5226A047" w14:textId="77777777" w:rsidR="00FF53AF" w:rsidRPr="00F51E8C" w:rsidRDefault="00FF53AF" w:rsidP="00B86965">
            <w:pPr>
              <w:spacing w:line="276" w:lineRule="auto"/>
              <w:jc w:val="center"/>
              <w:rPr>
                <w:rFonts w:ascii="Times New Roman" w:hAnsi="Times New Roman"/>
                <w:sz w:val="20"/>
              </w:rPr>
            </w:pPr>
            <w:r w:rsidRPr="00F51E8C">
              <w:rPr>
                <w:rFonts w:ascii="Times New Roman" w:hAnsi="Times New Roman"/>
                <w:sz w:val="20"/>
              </w:rPr>
              <w:t>Nama Kapal</w:t>
            </w:r>
          </w:p>
        </w:tc>
        <w:tc>
          <w:tcPr>
            <w:tcW w:w="1674" w:type="dxa"/>
          </w:tcPr>
          <w:p w14:paraId="2EDFA008" w14:textId="77777777" w:rsidR="00FF53AF" w:rsidRPr="00F51E8C" w:rsidRDefault="00FF53AF" w:rsidP="00B86965">
            <w:pPr>
              <w:spacing w:line="276" w:lineRule="auto"/>
              <w:jc w:val="center"/>
              <w:rPr>
                <w:rFonts w:ascii="Times New Roman" w:hAnsi="Times New Roman"/>
                <w:sz w:val="20"/>
              </w:rPr>
            </w:pPr>
            <w:r w:rsidRPr="00F51E8C">
              <w:rPr>
                <w:rFonts w:ascii="Times New Roman" w:hAnsi="Times New Roman"/>
                <w:sz w:val="20"/>
              </w:rPr>
              <w:t>Muatan Kapal</w:t>
            </w:r>
          </w:p>
        </w:tc>
        <w:tc>
          <w:tcPr>
            <w:tcW w:w="2340" w:type="dxa"/>
          </w:tcPr>
          <w:p w14:paraId="540B1D62" w14:textId="77777777" w:rsidR="00FF53AF" w:rsidRPr="00F51E8C" w:rsidRDefault="00FF53AF" w:rsidP="00B86965">
            <w:pPr>
              <w:spacing w:line="276" w:lineRule="auto"/>
              <w:jc w:val="center"/>
              <w:rPr>
                <w:rFonts w:ascii="Times New Roman" w:hAnsi="Times New Roman"/>
                <w:sz w:val="20"/>
              </w:rPr>
            </w:pPr>
            <w:r w:rsidRPr="00F51E8C">
              <w:rPr>
                <w:rFonts w:ascii="Times New Roman" w:hAnsi="Times New Roman"/>
                <w:sz w:val="20"/>
              </w:rPr>
              <w:t>Nama Perusahaan</w:t>
            </w:r>
          </w:p>
        </w:tc>
      </w:tr>
      <w:tr w:rsidR="00FF53AF" w:rsidRPr="00F51E8C" w14:paraId="58E2B73C" w14:textId="77777777" w:rsidTr="008A2DC7">
        <w:trPr>
          <w:jc w:val="center"/>
        </w:trPr>
        <w:tc>
          <w:tcPr>
            <w:tcW w:w="648" w:type="dxa"/>
          </w:tcPr>
          <w:p w14:paraId="61C1E64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w:t>
            </w:r>
          </w:p>
        </w:tc>
        <w:tc>
          <w:tcPr>
            <w:tcW w:w="2115" w:type="dxa"/>
            <w:vAlign w:val="bottom"/>
          </w:tcPr>
          <w:p w14:paraId="66AB19C3"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DOS ROHA I</w:t>
            </w:r>
          </w:p>
        </w:tc>
        <w:tc>
          <w:tcPr>
            <w:tcW w:w="1674" w:type="dxa"/>
          </w:tcPr>
          <w:p w14:paraId="4D0838FD"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4F7F1202"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Tomok Tour</w:t>
            </w:r>
          </w:p>
        </w:tc>
      </w:tr>
      <w:tr w:rsidR="00FF53AF" w:rsidRPr="00F51E8C" w14:paraId="1FFF29EB" w14:textId="77777777" w:rsidTr="008A2DC7">
        <w:trPr>
          <w:jc w:val="center"/>
        </w:trPr>
        <w:tc>
          <w:tcPr>
            <w:tcW w:w="648" w:type="dxa"/>
          </w:tcPr>
          <w:p w14:paraId="0C9C50D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w:t>
            </w:r>
          </w:p>
        </w:tc>
        <w:tc>
          <w:tcPr>
            <w:tcW w:w="2115" w:type="dxa"/>
            <w:vAlign w:val="bottom"/>
          </w:tcPr>
          <w:p w14:paraId="63D60BFD"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DOS ROHA II</w:t>
            </w:r>
          </w:p>
        </w:tc>
        <w:tc>
          <w:tcPr>
            <w:tcW w:w="1674" w:type="dxa"/>
          </w:tcPr>
          <w:p w14:paraId="2596D87B"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26FBABEB"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Tomok Tour</w:t>
            </w:r>
          </w:p>
        </w:tc>
      </w:tr>
      <w:tr w:rsidR="00FF53AF" w:rsidRPr="00F51E8C" w14:paraId="1D294ADC" w14:textId="77777777" w:rsidTr="008A2DC7">
        <w:trPr>
          <w:jc w:val="center"/>
        </w:trPr>
        <w:tc>
          <w:tcPr>
            <w:tcW w:w="648" w:type="dxa"/>
          </w:tcPr>
          <w:p w14:paraId="1AF7E42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w:t>
            </w:r>
          </w:p>
        </w:tc>
        <w:tc>
          <w:tcPr>
            <w:tcW w:w="2115" w:type="dxa"/>
            <w:vAlign w:val="bottom"/>
          </w:tcPr>
          <w:p w14:paraId="32F88675"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DOS ROHA III</w:t>
            </w:r>
          </w:p>
        </w:tc>
        <w:tc>
          <w:tcPr>
            <w:tcW w:w="1674" w:type="dxa"/>
          </w:tcPr>
          <w:p w14:paraId="034B0BA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7109B9C9"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Tomok Tour</w:t>
            </w:r>
          </w:p>
        </w:tc>
      </w:tr>
      <w:tr w:rsidR="00FF53AF" w:rsidRPr="00F51E8C" w14:paraId="0DCB3C20" w14:textId="77777777" w:rsidTr="008A2DC7">
        <w:trPr>
          <w:jc w:val="center"/>
        </w:trPr>
        <w:tc>
          <w:tcPr>
            <w:tcW w:w="648" w:type="dxa"/>
          </w:tcPr>
          <w:p w14:paraId="5429A79F"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4.</w:t>
            </w:r>
          </w:p>
        </w:tc>
        <w:tc>
          <w:tcPr>
            <w:tcW w:w="2115" w:type="dxa"/>
            <w:vAlign w:val="bottom"/>
          </w:tcPr>
          <w:p w14:paraId="5D106676"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DOS ROHA V</w:t>
            </w:r>
          </w:p>
        </w:tc>
        <w:tc>
          <w:tcPr>
            <w:tcW w:w="1674" w:type="dxa"/>
          </w:tcPr>
          <w:p w14:paraId="5937A5B1"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46DC558F"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Tomok Tour</w:t>
            </w:r>
          </w:p>
        </w:tc>
      </w:tr>
      <w:tr w:rsidR="00FF53AF" w:rsidRPr="00F51E8C" w14:paraId="4EC07DE0" w14:textId="77777777" w:rsidTr="008A2DC7">
        <w:trPr>
          <w:jc w:val="center"/>
        </w:trPr>
        <w:tc>
          <w:tcPr>
            <w:tcW w:w="648" w:type="dxa"/>
          </w:tcPr>
          <w:p w14:paraId="48CE3DB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w:t>
            </w:r>
          </w:p>
        </w:tc>
        <w:tc>
          <w:tcPr>
            <w:tcW w:w="2115" w:type="dxa"/>
            <w:vAlign w:val="bottom"/>
          </w:tcPr>
          <w:p w14:paraId="2B216D45"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RODAME III</w:t>
            </w:r>
          </w:p>
        </w:tc>
        <w:tc>
          <w:tcPr>
            <w:tcW w:w="1674" w:type="dxa"/>
          </w:tcPr>
          <w:p w14:paraId="3C69ABDC"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3CF2EED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Tomok Tour</w:t>
            </w:r>
          </w:p>
        </w:tc>
      </w:tr>
      <w:tr w:rsidR="00FF53AF" w:rsidRPr="00F51E8C" w14:paraId="7C5E7745" w14:textId="77777777" w:rsidTr="008A2DC7">
        <w:trPr>
          <w:jc w:val="center"/>
        </w:trPr>
        <w:tc>
          <w:tcPr>
            <w:tcW w:w="648" w:type="dxa"/>
          </w:tcPr>
          <w:p w14:paraId="49A9CBD2"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6.</w:t>
            </w:r>
          </w:p>
        </w:tc>
        <w:tc>
          <w:tcPr>
            <w:tcW w:w="2115" w:type="dxa"/>
            <w:vAlign w:val="bottom"/>
          </w:tcPr>
          <w:p w14:paraId="11FD2224"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LEO START</w:t>
            </w:r>
          </w:p>
        </w:tc>
        <w:tc>
          <w:tcPr>
            <w:tcW w:w="1674" w:type="dxa"/>
          </w:tcPr>
          <w:p w14:paraId="3713734E"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003B41F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Tomok Tour</w:t>
            </w:r>
          </w:p>
        </w:tc>
      </w:tr>
      <w:tr w:rsidR="00FF53AF" w:rsidRPr="00F51E8C" w14:paraId="4BBB4D37" w14:textId="77777777" w:rsidTr="008A2DC7">
        <w:trPr>
          <w:jc w:val="center"/>
        </w:trPr>
        <w:tc>
          <w:tcPr>
            <w:tcW w:w="648" w:type="dxa"/>
          </w:tcPr>
          <w:p w14:paraId="4F128A6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7.</w:t>
            </w:r>
          </w:p>
        </w:tc>
        <w:tc>
          <w:tcPr>
            <w:tcW w:w="2115" w:type="dxa"/>
            <w:vAlign w:val="bottom"/>
          </w:tcPr>
          <w:p w14:paraId="15546EB5"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RODAME I</w:t>
            </w:r>
          </w:p>
        </w:tc>
        <w:tc>
          <w:tcPr>
            <w:tcW w:w="1674" w:type="dxa"/>
          </w:tcPr>
          <w:p w14:paraId="6327CEB3"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093184AB"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Tomok Tour</w:t>
            </w:r>
          </w:p>
        </w:tc>
      </w:tr>
      <w:tr w:rsidR="00FF53AF" w:rsidRPr="00F51E8C" w14:paraId="3B4533A2" w14:textId="77777777" w:rsidTr="008A2DC7">
        <w:trPr>
          <w:jc w:val="center"/>
        </w:trPr>
        <w:tc>
          <w:tcPr>
            <w:tcW w:w="648" w:type="dxa"/>
          </w:tcPr>
          <w:p w14:paraId="6B8E208D"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8.</w:t>
            </w:r>
          </w:p>
        </w:tc>
        <w:tc>
          <w:tcPr>
            <w:tcW w:w="2115" w:type="dxa"/>
            <w:vAlign w:val="bottom"/>
          </w:tcPr>
          <w:p w14:paraId="4683BECD"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GLORIA</w:t>
            </w:r>
          </w:p>
        </w:tc>
        <w:tc>
          <w:tcPr>
            <w:tcW w:w="1674" w:type="dxa"/>
          </w:tcPr>
          <w:p w14:paraId="473BA8CC"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56C76A4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Tomok Tour</w:t>
            </w:r>
          </w:p>
        </w:tc>
      </w:tr>
      <w:tr w:rsidR="00FF53AF" w:rsidRPr="00F51E8C" w14:paraId="0F4CF70E" w14:textId="77777777" w:rsidTr="008A2DC7">
        <w:trPr>
          <w:jc w:val="center"/>
        </w:trPr>
        <w:tc>
          <w:tcPr>
            <w:tcW w:w="648" w:type="dxa"/>
          </w:tcPr>
          <w:p w14:paraId="68DAA1C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9.</w:t>
            </w:r>
          </w:p>
        </w:tc>
        <w:tc>
          <w:tcPr>
            <w:tcW w:w="2115" w:type="dxa"/>
            <w:vAlign w:val="bottom"/>
          </w:tcPr>
          <w:p w14:paraId="267CED31"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RUDI</w:t>
            </w:r>
          </w:p>
        </w:tc>
        <w:tc>
          <w:tcPr>
            <w:tcW w:w="1674" w:type="dxa"/>
          </w:tcPr>
          <w:p w14:paraId="21A4367C"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33CB0A0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Tomok Tour</w:t>
            </w:r>
          </w:p>
        </w:tc>
      </w:tr>
      <w:tr w:rsidR="00FF53AF" w:rsidRPr="00F51E8C" w14:paraId="05FA348C" w14:textId="77777777" w:rsidTr="008A2DC7">
        <w:trPr>
          <w:jc w:val="center"/>
        </w:trPr>
        <w:tc>
          <w:tcPr>
            <w:tcW w:w="648" w:type="dxa"/>
          </w:tcPr>
          <w:p w14:paraId="16AE8A43"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10.</w:t>
            </w:r>
          </w:p>
        </w:tc>
        <w:tc>
          <w:tcPr>
            <w:tcW w:w="2115" w:type="dxa"/>
            <w:vAlign w:val="bottom"/>
          </w:tcPr>
          <w:p w14:paraId="40FAEC54"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MURNI</w:t>
            </w:r>
          </w:p>
        </w:tc>
        <w:tc>
          <w:tcPr>
            <w:tcW w:w="1674" w:type="dxa"/>
          </w:tcPr>
          <w:p w14:paraId="754930FF"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13E9A8B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Tomok Tour</w:t>
            </w:r>
          </w:p>
        </w:tc>
      </w:tr>
      <w:tr w:rsidR="00FF53AF" w:rsidRPr="00F51E8C" w14:paraId="7BECC72D" w14:textId="77777777" w:rsidTr="008A2DC7">
        <w:trPr>
          <w:jc w:val="center"/>
        </w:trPr>
        <w:tc>
          <w:tcPr>
            <w:tcW w:w="648" w:type="dxa"/>
          </w:tcPr>
          <w:p w14:paraId="6ABE9DF2"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11.</w:t>
            </w:r>
          </w:p>
        </w:tc>
        <w:tc>
          <w:tcPr>
            <w:tcW w:w="2115" w:type="dxa"/>
            <w:vAlign w:val="bottom"/>
          </w:tcPr>
          <w:p w14:paraId="2DBE4ADF"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SILIMA TALI</w:t>
            </w:r>
          </w:p>
        </w:tc>
        <w:tc>
          <w:tcPr>
            <w:tcW w:w="1674" w:type="dxa"/>
          </w:tcPr>
          <w:p w14:paraId="784B0D72"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724FD6B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Tomok Tour</w:t>
            </w:r>
          </w:p>
        </w:tc>
      </w:tr>
      <w:tr w:rsidR="00FF53AF" w:rsidRPr="00F51E8C" w14:paraId="2CAED094" w14:textId="77777777" w:rsidTr="008A2DC7">
        <w:trPr>
          <w:jc w:val="center"/>
        </w:trPr>
        <w:tc>
          <w:tcPr>
            <w:tcW w:w="648" w:type="dxa"/>
          </w:tcPr>
          <w:p w14:paraId="45A1F911"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12.</w:t>
            </w:r>
          </w:p>
        </w:tc>
        <w:tc>
          <w:tcPr>
            <w:tcW w:w="2115" w:type="dxa"/>
            <w:vAlign w:val="bottom"/>
          </w:tcPr>
          <w:p w14:paraId="71DCD46B"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TIO TOUR</w:t>
            </w:r>
          </w:p>
        </w:tc>
        <w:tc>
          <w:tcPr>
            <w:tcW w:w="1674" w:type="dxa"/>
          </w:tcPr>
          <w:p w14:paraId="3FCE0582"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5DB610C9"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Tomok Tour</w:t>
            </w:r>
          </w:p>
        </w:tc>
      </w:tr>
      <w:tr w:rsidR="00FF53AF" w:rsidRPr="00F51E8C" w14:paraId="195D43FD" w14:textId="77777777" w:rsidTr="008A2DC7">
        <w:trPr>
          <w:jc w:val="center"/>
        </w:trPr>
        <w:tc>
          <w:tcPr>
            <w:tcW w:w="648" w:type="dxa"/>
          </w:tcPr>
          <w:p w14:paraId="49848446"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13.</w:t>
            </w:r>
          </w:p>
        </w:tc>
        <w:tc>
          <w:tcPr>
            <w:tcW w:w="2115" w:type="dxa"/>
            <w:vAlign w:val="bottom"/>
          </w:tcPr>
          <w:p w14:paraId="7BD34858"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PULO HORAS</w:t>
            </w:r>
          </w:p>
        </w:tc>
        <w:tc>
          <w:tcPr>
            <w:tcW w:w="1674" w:type="dxa"/>
          </w:tcPr>
          <w:p w14:paraId="738B4CC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420D7564"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Tomok Tour</w:t>
            </w:r>
          </w:p>
        </w:tc>
      </w:tr>
      <w:tr w:rsidR="00FF53AF" w:rsidRPr="00F51E8C" w14:paraId="28C053C4" w14:textId="77777777" w:rsidTr="008A2DC7">
        <w:trPr>
          <w:jc w:val="center"/>
        </w:trPr>
        <w:tc>
          <w:tcPr>
            <w:tcW w:w="648" w:type="dxa"/>
          </w:tcPr>
          <w:p w14:paraId="2A05FF6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14.</w:t>
            </w:r>
          </w:p>
        </w:tc>
        <w:tc>
          <w:tcPr>
            <w:tcW w:w="2115" w:type="dxa"/>
            <w:vAlign w:val="bottom"/>
          </w:tcPr>
          <w:p w14:paraId="4323D8A0"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ROGANDA</w:t>
            </w:r>
          </w:p>
        </w:tc>
        <w:tc>
          <w:tcPr>
            <w:tcW w:w="1674" w:type="dxa"/>
          </w:tcPr>
          <w:p w14:paraId="513A538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45A3675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Tomok Tour</w:t>
            </w:r>
          </w:p>
        </w:tc>
      </w:tr>
      <w:tr w:rsidR="00FF53AF" w:rsidRPr="00F51E8C" w14:paraId="28D8DAE7" w14:textId="77777777" w:rsidTr="008A2DC7">
        <w:trPr>
          <w:jc w:val="center"/>
        </w:trPr>
        <w:tc>
          <w:tcPr>
            <w:tcW w:w="648" w:type="dxa"/>
          </w:tcPr>
          <w:p w14:paraId="755A53E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15.</w:t>
            </w:r>
          </w:p>
        </w:tc>
        <w:tc>
          <w:tcPr>
            <w:tcW w:w="2115" w:type="dxa"/>
          </w:tcPr>
          <w:p w14:paraId="2551AC9F"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Soluna 01</w:t>
            </w:r>
          </w:p>
        </w:tc>
        <w:tc>
          <w:tcPr>
            <w:tcW w:w="1674" w:type="dxa"/>
          </w:tcPr>
          <w:p w14:paraId="49581239"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52BFF2F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PT.ASDP</w:t>
            </w:r>
          </w:p>
        </w:tc>
      </w:tr>
      <w:tr w:rsidR="00FF53AF" w:rsidRPr="00F51E8C" w14:paraId="0EE75D09" w14:textId="77777777" w:rsidTr="008A2DC7">
        <w:trPr>
          <w:jc w:val="center"/>
        </w:trPr>
        <w:tc>
          <w:tcPr>
            <w:tcW w:w="648" w:type="dxa"/>
          </w:tcPr>
          <w:p w14:paraId="22529C59"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16.</w:t>
            </w:r>
          </w:p>
        </w:tc>
        <w:tc>
          <w:tcPr>
            <w:tcW w:w="2115" w:type="dxa"/>
          </w:tcPr>
          <w:p w14:paraId="5644C04C"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Soluna 02</w:t>
            </w:r>
          </w:p>
        </w:tc>
        <w:tc>
          <w:tcPr>
            <w:tcW w:w="1674" w:type="dxa"/>
          </w:tcPr>
          <w:p w14:paraId="269205C4"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4AF4081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PT.ASDP</w:t>
            </w:r>
          </w:p>
        </w:tc>
      </w:tr>
      <w:tr w:rsidR="00FF53AF" w:rsidRPr="00F51E8C" w14:paraId="416C6F4E" w14:textId="77777777" w:rsidTr="008A2DC7">
        <w:trPr>
          <w:jc w:val="center"/>
        </w:trPr>
        <w:tc>
          <w:tcPr>
            <w:tcW w:w="648" w:type="dxa"/>
          </w:tcPr>
          <w:p w14:paraId="5CE8CD5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17.</w:t>
            </w:r>
          </w:p>
        </w:tc>
        <w:tc>
          <w:tcPr>
            <w:tcW w:w="2115" w:type="dxa"/>
          </w:tcPr>
          <w:p w14:paraId="6A1AE08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Lamhot</w:t>
            </w:r>
          </w:p>
        </w:tc>
        <w:tc>
          <w:tcPr>
            <w:tcW w:w="1674" w:type="dxa"/>
          </w:tcPr>
          <w:p w14:paraId="24250F16"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3CC0899F"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PT.Dok Bahari Nusantara</w:t>
            </w:r>
          </w:p>
        </w:tc>
      </w:tr>
      <w:tr w:rsidR="00FF53AF" w:rsidRPr="00F51E8C" w14:paraId="0E4A0F96" w14:textId="77777777" w:rsidTr="008A2DC7">
        <w:trPr>
          <w:jc w:val="center"/>
        </w:trPr>
        <w:tc>
          <w:tcPr>
            <w:tcW w:w="648" w:type="dxa"/>
          </w:tcPr>
          <w:p w14:paraId="77F6D54E"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18.</w:t>
            </w:r>
          </w:p>
        </w:tc>
        <w:tc>
          <w:tcPr>
            <w:tcW w:w="2115" w:type="dxa"/>
          </w:tcPr>
          <w:p w14:paraId="53620699"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Doruli 02</w:t>
            </w:r>
          </w:p>
        </w:tc>
        <w:tc>
          <w:tcPr>
            <w:tcW w:w="1674" w:type="dxa"/>
          </w:tcPr>
          <w:p w14:paraId="72A3FFC2"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1897B01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PT. Aquafarm</w:t>
            </w:r>
          </w:p>
        </w:tc>
      </w:tr>
      <w:tr w:rsidR="00FF53AF" w:rsidRPr="00F51E8C" w14:paraId="53E01B63" w14:textId="77777777" w:rsidTr="008A2DC7">
        <w:trPr>
          <w:jc w:val="center"/>
        </w:trPr>
        <w:tc>
          <w:tcPr>
            <w:tcW w:w="648" w:type="dxa"/>
          </w:tcPr>
          <w:p w14:paraId="66DB1D9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19.</w:t>
            </w:r>
          </w:p>
        </w:tc>
        <w:tc>
          <w:tcPr>
            <w:tcW w:w="2115" w:type="dxa"/>
          </w:tcPr>
          <w:p w14:paraId="7F0B43C1"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Doruli 03</w:t>
            </w:r>
          </w:p>
        </w:tc>
        <w:tc>
          <w:tcPr>
            <w:tcW w:w="1674" w:type="dxa"/>
          </w:tcPr>
          <w:p w14:paraId="6E3346C3"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402E8639"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PT. Aquafarm</w:t>
            </w:r>
          </w:p>
        </w:tc>
      </w:tr>
      <w:tr w:rsidR="00FF53AF" w:rsidRPr="00F51E8C" w14:paraId="17B6C794" w14:textId="77777777" w:rsidTr="008A2DC7">
        <w:trPr>
          <w:jc w:val="center"/>
        </w:trPr>
        <w:tc>
          <w:tcPr>
            <w:tcW w:w="648" w:type="dxa"/>
          </w:tcPr>
          <w:p w14:paraId="5787874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20.</w:t>
            </w:r>
          </w:p>
        </w:tc>
        <w:tc>
          <w:tcPr>
            <w:tcW w:w="2115" w:type="dxa"/>
          </w:tcPr>
          <w:p w14:paraId="055D47E6"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Holden 02</w:t>
            </w:r>
          </w:p>
        </w:tc>
        <w:tc>
          <w:tcPr>
            <w:tcW w:w="1674" w:type="dxa"/>
          </w:tcPr>
          <w:p w14:paraId="669BF042"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075D0C8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Putu Sumarjaya</w:t>
            </w:r>
          </w:p>
        </w:tc>
      </w:tr>
      <w:tr w:rsidR="00FF53AF" w:rsidRPr="00F51E8C" w14:paraId="1DF0D0FC" w14:textId="77777777" w:rsidTr="008A2DC7">
        <w:trPr>
          <w:jc w:val="center"/>
        </w:trPr>
        <w:tc>
          <w:tcPr>
            <w:tcW w:w="648" w:type="dxa"/>
          </w:tcPr>
          <w:p w14:paraId="5A132A24"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21.</w:t>
            </w:r>
          </w:p>
        </w:tc>
        <w:tc>
          <w:tcPr>
            <w:tcW w:w="2115" w:type="dxa"/>
          </w:tcPr>
          <w:p w14:paraId="2C449BD1"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Holden 01</w:t>
            </w:r>
          </w:p>
        </w:tc>
        <w:tc>
          <w:tcPr>
            <w:tcW w:w="1674" w:type="dxa"/>
          </w:tcPr>
          <w:p w14:paraId="5F1A7A9D"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15DEC323"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Putu Sumarjaya</w:t>
            </w:r>
          </w:p>
        </w:tc>
      </w:tr>
      <w:tr w:rsidR="00FF53AF" w:rsidRPr="00F51E8C" w14:paraId="02DF61B7" w14:textId="77777777" w:rsidTr="008A2DC7">
        <w:trPr>
          <w:jc w:val="center"/>
        </w:trPr>
        <w:tc>
          <w:tcPr>
            <w:tcW w:w="648" w:type="dxa"/>
          </w:tcPr>
          <w:p w14:paraId="3A8E2106"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22.</w:t>
            </w:r>
          </w:p>
        </w:tc>
        <w:tc>
          <w:tcPr>
            <w:tcW w:w="2115" w:type="dxa"/>
          </w:tcPr>
          <w:p w14:paraId="7995B5F9"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Horas 01</w:t>
            </w:r>
          </w:p>
        </w:tc>
        <w:tc>
          <w:tcPr>
            <w:tcW w:w="1674" w:type="dxa"/>
          </w:tcPr>
          <w:p w14:paraId="7F7306A4"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7AD2C513"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PT.ASDP</w:t>
            </w:r>
          </w:p>
        </w:tc>
      </w:tr>
      <w:tr w:rsidR="00FF53AF" w:rsidRPr="00F51E8C" w14:paraId="29CB9249" w14:textId="77777777" w:rsidTr="008A2DC7">
        <w:trPr>
          <w:jc w:val="center"/>
        </w:trPr>
        <w:tc>
          <w:tcPr>
            <w:tcW w:w="648" w:type="dxa"/>
          </w:tcPr>
          <w:p w14:paraId="4EB46E0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23.</w:t>
            </w:r>
          </w:p>
        </w:tc>
        <w:tc>
          <w:tcPr>
            <w:tcW w:w="2115" w:type="dxa"/>
          </w:tcPr>
          <w:p w14:paraId="7AEE573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Horas 02</w:t>
            </w:r>
          </w:p>
        </w:tc>
        <w:tc>
          <w:tcPr>
            <w:tcW w:w="1674" w:type="dxa"/>
          </w:tcPr>
          <w:p w14:paraId="2493D05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55AB5AE9"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PT.ASDP</w:t>
            </w:r>
          </w:p>
        </w:tc>
      </w:tr>
      <w:tr w:rsidR="00FF53AF" w:rsidRPr="00F51E8C" w14:paraId="6DA92463" w14:textId="77777777" w:rsidTr="008A2DC7">
        <w:trPr>
          <w:jc w:val="center"/>
        </w:trPr>
        <w:tc>
          <w:tcPr>
            <w:tcW w:w="648" w:type="dxa"/>
          </w:tcPr>
          <w:p w14:paraId="01B7B4BE"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24.</w:t>
            </w:r>
          </w:p>
        </w:tc>
        <w:tc>
          <w:tcPr>
            <w:tcW w:w="2115" w:type="dxa"/>
          </w:tcPr>
          <w:p w14:paraId="7F9D95A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Yosuaris 01</w:t>
            </w:r>
          </w:p>
        </w:tc>
        <w:tc>
          <w:tcPr>
            <w:tcW w:w="1674" w:type="dxa"/>
          </w:tcPr>
          <w:p w14:paraId="5B83A74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64B422D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PT.Dok Bahari Nusantara</w:t>
            </w:r>
          </w:p>
        </w:tc>
      </w:tr>
      <w:tr w:rsidR="00FF53AF" w:rsidRPr="00F51E8C" w14:paraId="0CC75499" w14:textId="77777777" w:rsidTr="008A2DC7">
        <w:trPr>
          <w:jc w:val="center"/>
        </w:trPr>
        <w:tc>
          <w:tcPr>
            <w:tcW w:w="648" w:type="dxa"/>
          </w:tcPr>
          <w:p w14:paraId="0CE5D01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25.</w:t>
            </w:r>
          </w:p>
        </w:tc>
        <w:tc>
          <w:tcPr>
            <w:tcW w:w="2115" w:type="dxa"/>
          </w:tcPr>
          <w:p w14:paraId="676CF25F"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Yosuaris 02</w:t>
            </w:r>
          </w:p>
        </w:tc>
        <w:tc>
          <w:tcPr>
            <w:tcW w:w="1674" w:type="dxa"/>
          </w:tcPr>
          <w:p w14:paraId="599B158E"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2D96C9C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PT.Dok Bahari Nusantara</w:t>
            </w:r>
          </w:p>
        </w:tc>
      </w:tr>
      <w:tr w:rsidR="00FF53AF" w:rsidRPr="00F51E8C" w14:paraId="1A172408" w14:textId="77777777" w:rsidTr="008A2DC7">
        <w:trPr>
          <w:jc w:val="center"/>
        </w:trPr>
        <w:tc>
          <w:tcPr>
            <w:tcW w:w="648" w:type="dxa"/>
          </w:tcPr>
          <w:p w14:paraId="560536BD"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26.</w:t>
            </w:r>
          </w:p>
        </w:tc>
        <w:tc>
          <w:tcPr>
            <w:tcW w:w="2115" w:type="dxa"/>
          </w:tcPr>
          <w:p w14:paraId="2111E39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Grace 3</w:t>
            </w:r>
          </w:p>
        </w:tc>
        <w:tc>
          <w:tcPr>
            <w:tcW w:w="1674" w:type="dxa"/>
          </w:tcPr>
          <w:p w14:paraId="465556D9"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52F19CBF"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PT. Gunung Hijau Megah</w:t>
            </w:r>
          </w:p>
        </w:tc>
      </w:tr>
      <w:tr w:rsidR="00FF53AF" w:rsidRPr="00F51E8C" w14:paraId="0527D533" w14:textId="77777777" w:rsidTr="008A2DC7">
        <w:trPr>
          <w:jc w:val="center"/>
        </w:trPr>
        <w:tc>
          <w:tcPr>
            <w:tcW w:w="648" w:type="dxa"/>
          </w:tcPr>
          <w:p w14:paraId="04CDF5D1"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27.</w:t>
            </w:r>
          </w:p>
        </w:tc>
        <w:tc>
          <w:tcPr>
            <w:tcW w:w="2115" w:type="dxa"/>
            <w:vAlign w:val="bottom"/>
          </w:tcPr>
          <w:p w14:paraId="6C5BFB29"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HORAS</w:t>
            </w:r>
          </w:p>
        </w:tc>
        <w:tc>
          <w:tcPr>
            <w:tcW w:w="1674" w:type="dxa"/>
          </w:tcPr>
          <w:p w14:paraId="1FBF427E"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07669326"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Marihat Permai</w:t>
            </w:r>
          </w:p>
        </w:tc>
      </w:tr>
      <w:tr w:rsidR="00FF53AF" w:rsidRPr="00F51E8C" w14:paraId="25B20D87" w14:textId="77777777" w:rsidTr="008A2DC7">
        <w:trPr>
          <w:jc w:val="center"/>
        </w:trPr>
        <w:tc>
          <w:tcPr>
            <w:tcW w:w="648" w:type="dxa"/>
          </w:tcPr>
          <w:p w14:paraId="642AC87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28.</w:t>
            </w:r>
          </w:p>
        </w:tc>
        <w:tc>
          <w:tcPr>
            <w:tcW w:w="2115" w:type="dxa"/>
            <w:vAlign w:val="bottom"/>
          </w:tcPr>
          <w:p w14:paraId="58585265"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STAR 03</w:t>
            </w:r>
          </w:p>
        </w:tc>
        <w:tc>
          <w:tcPr>
            <w:tcW w:w="1674" w:type="dxa"/>
          </w:tcPr>
          <w:p w14:paraId="4F5DC123"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5AC72A63"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Marihat Permai</w:t>
            </w:r>
          </w:p>
        </w:tc>
      </w:tr>
      <w:tr w:rsidR="00FF53AF" w:rsidRPr="00F51E8C" w14:paraId="3C7CCC19" w14:textId="77777777" w:rsidTr="008A2DC7">
        <w:trPr>
          <w:jc w:val="center"/>
        </w:trPr>
        <w:tc>
          <w:tcPr>
            <w:tcW w:w="648" w:type="dxa"/>
          </w:tcPr>
          <w:p w14:paraId="3ABDCDA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29.</w:t>
            </w:r>
          </w:p>
        </w:tc>
        <w:tc>
          <w:tcPr>
            <w:tcW w:w="2115" w:type="dxa"/>
            <w:vAlign w:val="bottom"/>
          </w:tcPr>
          <w:p w14:paraId="1E87892A"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AUSTIN 01</w:t>
            </w:r>
          </w:p>
        </w:tc>
        <w:tc>
          <w:tcPr>
            <w:tcW w:w="1674" w:type="dxa"/>
          </w:tcPr>
          <w:p w14:paraId="50A5CFA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041BE069"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Marihat Permai</w:t>
            </w:r>
          </w:p>
        </w:tc>
      </w:tr>
      <w:tr w:rsidR="00FF53AF" w:rsidRPr="00F51E8C" w14:paraId="37ACA69A" w14:textId="77777777" w:rsidTr="008A2DC7">
        <w:trPr>
          <w:jc w:val="center"/>
        </w:trPr>
        <w:tc>
          <w:tcPr>
            <w:tcW w:w="648" w:type="dxa"/>
          </w:tcPr>
          <w:p w14:paraId="1AAEBE84"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30.</w:t>
            </w:r>
          </w:p>
        </w:tc>
        <w:tc>
          <w:tcPr>
            <w:tcW w:w="2115" w:type="dxa"/>
            <w:vAlign w:val="bottom"/>
          </w:tcPr>
          <w:p w14:paraId="3CCF82DA"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TELAGA BIRU</w:t>
            </w:r>
          </w:p>
        </w:tc>
        <w:tc>
          <w:tcPr>
            <w:tcW w:w="1674" w:type="dxa"/>
          </w:tcPr>
          <w:p w14:paraId="7FDBC82C"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2D9B3E2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Marihat Permai</w:t>
            </w:r>
          </w:p>
        </w:tc>
      </w:tr>
      <w:tr w:rsidR="00FF53AF" w:rsidRPr="00F51E8C" w14:paraId="502972A7" w14:textId="77777777" w:rsidTr="008A2DC7">
        <w:trPr>
          <w:jc w:val="center"/>
        </w:trPr>
        <w:tc>
          <w:tcPr>
            <w:tcW w:w="648" w:type="dxa"/>
          </w:tcPr>
          <w:p w14:paraId="75803783"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31.</w:t>
            </w:r>
          </w:p>
        </w:tc>
        <w:tc>
          <w:tcPr>
            <w:tcW w:w="2115" w:type="dxa"/>
            <w:vAlign w:val="bottom"/>
          </w:tcPr>
          <w:p w14:paraId="52DE8710"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STAR 04</w:t>
            </w:r>
          </w:p>
        </w:tc>
        <w:tc>
          <w:tcPr>
            <w:tcW w:w="1674" w:type="dxa"/>
          </w:tcPr>
          <w:p w14:paraId="3DF04EFF"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471372D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Marihat Permai</w:t>
            </w:r>
          </w:p>
        </w:tc>
      </w:tr>
      <w:tr w:rsidR="00FF53AF" w:rsidRPr="00F51E8C" w14:paraId="29BD03A6" w14:textId="77777777" w:rsidTr="008A2DC7">
        <w:trPr>
          <w:jc w:val="center"/>
        </w:trPr>
        <w:tc>
          <w:tcPr>
            <w:tcW w:w="648" w:type="dxa"/>
          </w:tcPr>
          <w:p w14:paraId="6120549F"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32.</w:t>
            </w:r>
          </w:p>
        </w:tc>
        <w:tc>
          <w:tcPr>
            <w:tcW w:w="2115" w:type="dxa"/>
            <w:vAlign w:val="bottom"/>
          </w:tcPr>
          <w:p w14:paraId="305B3D71"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AUSTIN 17</w:t>
            </w:r>
          </w:p>
        </w:tc>
        <w:tc>
          <w:tcPr>
            <w:tcW w:w="1674" w:type="dxa"/>
          </w:tcPr>
          <w:p w14:paraId="3750DE2F"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34688B84"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Marihat Permai</w:t>
            </w:r>
          </w:p>
        </w:tc>
      </w:tr>
      <w:tr w:rsidR="00FF53AF" w:rsidRPr="00F51E8C" w14:paraId="371EBA7C" w14:textId="77777777" w:rsidTr="008A2DC7">
        <w:trPr>
          <w:jc w:val="center"/>
        </w:trPr>
        <w:tc>
          <w:tcPr>
            <w:tcW w:w="648" w:type="dxa"/>
          </w:tcPr>
          <w:p w14:paraId="5341AFB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33.</w:t>
            </w:r>
          </w:p>
        </w:tc>
        <w:tc>
          <w:tcPr>
            <w:tcW w:w="2115" w:type="dxa"/>
            <w:vAlign w:val="bottom"/>
          </w:tcPr>
          <w:p w14:paraId="19FF43CC"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GLANTER</w:t>
            </w:r>
          </w:p>
        </w:tc>
        <w:tc>
          <w:tcPr>
            <w:tcW w:w="1674" w:type="dxa"/>
          </w:tcPr>
          <w:p w14:paraId="70D898B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40667EE4"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Marihat Permai</w:t>
            </w:r>
          </w:p>
        </w:tc>
      </w:tr>
      <w:tr w:rsidR="00FF53AF" w:rsidRPr="00F51E8C" w14:paraId="16A4B586" w14:textId="77777777" w:rsidTr="008A2DC7">
        <w:trPr>
          <w:jc w:val="center"/>
        </w:trPr>
        <w:tc>
          <w:tcPr>
            <w:tcW w:w="648" w:type="dxa"/>
          </w:tcPr>
          <w:p w14:paraId="30E4EFBB"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34.</w:t>
            </w:r>
          </w:p>
        </w:tc>
        <w:tc>
          <w:tcPr>
            <w:tcW w:w="2115" w:type="dxa"/>
            <w:vAlign w:val="bottom"/>
          </w:tcPr>
          <w:p w14:paraId="59CD93C0"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SINAR TOBA 7</w:t>
            </w:r>
          </w:p>
        </w:tc>
        <w:tc>
          <w:tcPr>
            <w:tcW w:w="1674" w:type="dxa"/>
          </w:tcPr>
          <w:p w14:paraId="3EAA1D2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1F2CD99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Marihat Permai</w:t>
            </w:r>
          </w:p>
        </w:tc>
      </w:tr>
      <w:tr w:rsidR="00FF53AF" w:rsidRPr="00F51E8C" w14:paraId="31D9A2A6" w14:textId="77777777" w:rsidTr="008A2DC7">
        <w:trPr>
          <w:jc w:val="center"/>
        </w:trPr>
        <w:tc>
          <w:tcPr>
            <w:tcW w:w="648" w:type="dxa"/>
          </w:tcPr>
          <w:p w14:paraId="47D4A19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35.</w:t>
            </w:r>
          </w:p>
        </w:tc>
        <w:tc>
          <w:tcPr>
            <w:tcW w:w="2115" w:type="dxa"/>
            <w:vAlign w:val="bottom"/>
          </w:tcPr>
          <w:p w14:paraId="4347AB0B"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SINAR TOBA 6</w:t>
            </w:r>
          </w:p>
        </w:tc>
        <w:tc>
          <w:tcPr>
            <w:tcW w:w="1674" w:type="dxa"/>
          </w:tcPr>
          <w:p w14:paraId="2F799DA3"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67A14B7B"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Marihat Permai</w:t>
            </w:r>
          </w:p>
        </w:tc>
      </w:tr>
      <w:tr w:rsidR="00FF53AF" w:rsidRPr="00F51E8C" w14:paraId="46F37031" w14:textId="77777777" w:rsidTr="008A2DC7">
        <w:trPr>
          <w:jc w:val="center"/>
        </w:trPr>
        <w:tc>
          <w:tcPr>
            <w:tcW w:w="648" w:type="dxa"/>
          </w:tcPr>
          <w:p w14:paraId="0541828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36.</w:t>
            </w:r>
          </w:p>
        </w:tc>
        <w:tc>
          <w:tcPr>
            <w:tcW w:w="2115" w:type="dxa"/>
            <w:vAlign w:val="bottom"/>
          </w:tcPr>
          <w:p w14:paraId="3D399F81"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METHA</w:t>
            </w:r>
          </w:p>
        </w:tc>
        <w:tc>
          <w:tcPr>
            <w:tcW w:w="1674" w:type="dxa"/>
          </w:tcPr>
          <w:p w14:paraId="66A8FA9E"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7BA368AB"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Marihat Permai</w:t>
            </w:r>
          </w:p>
        </w:tc>
      </w:tr>
      <w:tr w:rsidR="00FF53AF" w:rsidRPr="00F51E8C" w14:paraId="7AAECEE3" w14:textId="77777777" w:rsidTr="008A2DC7">
        <w:trPr>
          <w:jc w:val="center"/>
        </w:trPr>
        <w:tc>
          <w:tcPr>
            <w:tcW w:w="648" w:type="dxa"/>
          </w:tcPr>
          <w:p w14:paraId="0423DC4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37.</w:t>
            </w:r>
          </w:p>
        </w:tc>
        <w:tc>
          <w:tcPr>
            <w:tcW w:w="2115" w:type="dxa"/>
            <w:vAlign w:val="bottom"/>
          </w:tcPr>
          <w:p w14:paraId="6EC52B8F"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EKO 92</w:t>
            </w:r>
          </w:p>
        </w:tc>
        <w:tc>
          <w:tcPr>
            <w:tcW w:w="1674" w:type="dxa"/>
          </w:tcPr>
          <w:p w14:paraId="1D250284"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2FDE354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Marihat Permai</w:t>
            </w:r>
          </w:p>
        </w:tc>
      </w:tr>
      <w:tr w:rsidR="00FF53AF" w:rsidRPr="00F51E8C" w14:paraId="5B386FE1" w14:textId="77777777" w:rsidTr="008A2DC7">
        <w:trPr>
          <w:jc w:val="center"/>
        </w:trPr>
        <w:tc>
          <w:tcPr>
            <w:tcW w:w="648" w:type="dxa"/>
          </w:tcPr>
          <w:p w14:paraId="1F43E276"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38.</w:t>
            </w:r>
          </w:p>
        </w:tc>
        <w:tc>
          <w:tcPr>
            <w:tcW w:w="2115" w:type="dxa"/>
            <w:vAlign w:val="bottom"/>
          </w:tcPr>
          <w:p w14:paraId="0A53966C"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NATIO 1</w:t>
            </w:r>
          </w:p>
        </w:tc>
        <w:tc>
          <w:tcPr>
            <w:tcW w:w="1674" w:type="dxa"/>
          </w:tcPr>
          <w:p w14:paraId="43BE60A3"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798E17E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Marihat Permai</w:t>
            </w:r>
          </w:p>
        </w:tc>
      </w:tr>
      <w:tr w:rsidR="00FF53AF" w:rsidRPr="00F51E8C" w14:paraId="5E56B068" w14:textId="77777777" w:rsidTr="008A2DC7">
        <w:trPr>
          <w:jc w:val="center"/>
        </w:trPr>
        <w:tc>
          <w:tcPr>
            <w:tcW w:w="648" w:type="dxa"/>
          </w:tcPr>
          <w:p w14:paraId="1F28FEF4"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39.</w:t>
            </w:r>
          </w:p>
        </w:tc>
        <w:tc>
          <w:tcPr>
            <w:tcW w:w="2115" w:type="dxa"/>
            <w:vAlign w:val="bottom"/>
          </w:tcPr>
          <w:p w14:paraId="02C9A5EB"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KANRO</w:t>
            </w:r>
          </w:p>
        </w:tc>
        <w:tc>
          <w:tcPr>
            <w:tcW w:w="1674" w:type="dxa"/>
          </w:tcPr>
          <w:p w14:paraId="0CEEE29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437799DE"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Marihat Permai</w:t>
            </w:r>
          </w:p>
        </w:tc>
      </w:tr>
      <w:tr w:rsidR="00FF53AF" w:rsidRPr="00F51E8C" w14:paraId="377C1B70" w14:textId="77777777" w:rsidTr="008A2DC7">
        <w:trPr>
          <w:jc w:val="center"/>
        </w:trPr>
        <w:tc>
          <w:tcPr>
            <w:tcW w:w="648" w:type="dxa"/>
          </w:tcPr>
          <w:p w14:paraId="3EBA5D5F"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40.</w:t>
            </w:r>
          </w:p>
        </w:tc>
        <w:tc>
          <w:tcPr>
            <w:tcW w:w="2115" w:type="dxa"/>
            <w:vAlign w:val="bottom"/>
          </w:tcPr>
          <w:p w14:paraId="0E9CEC51"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SARINA</w:t>
            </w:r>
          </w:p>
        </w:tc>
        <w:tc>
          <w:tcPr>
            <w:tcW w:w="1674" w:type="dxa"/>
          </w:tcPr>
          <w:p w14:paraId="35229AFF"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0BA0EBA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Marihat Permai</w:t>
            </w:r>
          </w:p>
        </w:tc>
      </w:tr>
      <w:tr w:rsidR="00FF53AF" w:rsidRPr="00F51E8C" w14:paraId="7E38771F" w14:textId="77777777" w:rsidTr="008A2DC7">
        <w:trPr>
          <w:jc w:val="center"/>
        </w:trPr>
        <w:tc>
          <w:tcPr>
            <w:tcW w:w="648" w:type="dxa"/>
          </w:tcPr>
          <w:p w14:paraId="2F356803"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41.</w:t>
            </w:r>
          </w:p>
        </w:tc>
        <w:tc>
          <w:tcPr>
            <w:tcW w:w="2115" w:type="dxa"/>
            <w:vAlign w:val="bottom"/>
          </w:tcPr>
          <w:p w14:paraId="2EE40A24"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ADINDA</w:t>
            </w:r>
          </w:p>
        </w:tc>
        <w:tc>
          <w:tcPr>
            <w:tcW w:w="1674" w:type="dxa"/>
          </w:tcPr>
          <w:p w14:paraId="7D65D2C1"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4653217C"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Marihat Permai</w:t>
            </w:r>
          </w:p>
        </w:tc>
      </w:tr>
      <w:tr w:rsidR="00FF53AF" w:rsidRPr="00F51E8C" w14:paraId="0A07BE20" w14:textId="77777777" w:rsidTr="008A2DC7">
        <w:trPr>
          <w:jc w:val="center"/>
        </w:trPr>
        <w:tc>
          <w:tcPr>
            <w:tcW w:w="648" w:type="dxa"/>
          </w:tcPr>
          <w:p w14:paraId="573EE1BD"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42.</w:t>
            </w:r>
          </w:p>
        </w:tc>
        <w:tc>
          <w:tcPr>
            <w:tcW w:w="2115" w:type="dxa"/>
            <w:vAlign w:val="bottom"/>
          </w:tcPr>
          <w:p w14:paraId="2266E4B5" w14:textId="77777777" w:rsidR="00FF53AF" w:rsidRPr="00F51E8C" w:rsidRDefault="00FF53AF" w:rsidP="008A2DC7">
            <w:pPr>
              <w:spacing w:line="276" w:lineRule="auto"/>
              <w:rPr>
                <w:rFonts w:ascii="Times New Roman" w:hAnsi="Times New Roman"/>
                <w:color w:val="000000"/>
                <w:sz w:val="20"/>
              </w:rPr>
            </w:pPr>
            <w:r w:rsidRPr="00F51E8C">
              <w:rPr>
                <w:rFonts w:ascii="Times New Roman" w:hAnsi="Times New Roman"/>
                <w:color w:val="000000"/>
                <w:sz w:val="20"/>
              </w:rPr>
              <w:t>ARIMBI</w:t>
            </w:r>
          </w:p>
        </w:tc>
        <w:tc>
          <w:tcPr>
            <w:tcW w:w="1674" w:type="dxa"/>
          </w:tcPr>
          <w:p w14:paraId="6060AD72"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50 orang</w:t>
            </w:r>
          </w:p>
        </w:tc>
        <w:tc>
          <w:tcPr>
            <w:tcW w:w="2340" w:type="dxa"/>
          </w:tcPr>
          <w:p w14:paraId="77EAE95E"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OPS. Marihat Permai</w:t>
            </w:r>
          </w:p>
        </w:tc>
      </w:tr>
    </w:tbl>
    <w:p w14:paraId="66159895" w14:textId="77777777" w:rsidR="00FF53AF" w:rsidRDefault="00FF53AF" w:rsidP="00FF53AF">
      <w:pPr>
        <w:spacing w:line="360" w:lineRule="auto"/>
      </w:pPr>
    </w:p>
    <w:p w14:paraId="658B667E" w14:textId="77777777" w:rsidR="00FF53AF" w:rsidRDefault="00F60D32" w:rsidP="00FF53AF">
      <w:pPr>
        <w:spacing w:line="360" w:lineRule="auto"/>
        <w:jc w:val="both"/>
        <w:rPr>
          <w:rFonts w:ascii="Times New Roman" w:hAnsi="Times New Roman"/>
          <w:sz w:val="24"/>
          <w:szCs w:val="24"/>
        </w:rPr>
      </w:pPr>
      <w:r>
        <w:rPr>
          <w:rFonts w:ascii="Times New Roman" w:hAnsi="Times New Roman"/>
          <w:sz w:val="24"/>
          <w:szCs w:val="24"/>
        </w:rPr>
        <w:t xml:space="preserve">Tabel 3 </w:t>
      </w:r>
      <w:r w:rsidR="00FF53AF" w:rsidRPr="000F218C">
        <w:rPr>
          <w:rFonts w:ascii="Times New Roman" w:hAnsi="Times New Roman"/>
          <w:sz w:val="24"/>
          <w:szCs w:val="24"/>
        </w:rPr>
        <w:t xml:space="preserve">merupakan data kapal yang digunakan dalam pembuatan </w:t>
      </w:r>
      <w:r w:rsidR="00FF53AF" w:rsidRPr="000F218C">
        <w:rPr>
          <w:rFonts w:ascii="Times New Roman" w:hAnsi="Times New Roman"/>
          <w:i/>
          <w:sz w:val="24"/>
          <w:szCs w:val="24"/>
        </w:rPr>
        <w:t xml:space="preserve">prototype </w:t>
      </w:r>
      <w:r w:rsidR="00FF53AF" w:rsidRPr="000F218C">
        <w:rPr>
          <w:rFonts w:ascii="Times New Roman" w:hAnsi="Times New Roman"/>
          <w:sz w:val="24"/>
          <w:szCs w:val="24"/>
        </w:rPr>
        <w:t>di Ajibata. Data kapal terdiri dari 42 kapal pada tahun 2019.</w:t>
      </w:r>
    </w:p>
    <w:p w14:paraId="2FE7CBDD" w14:textId="77777777" w:rsidR="00FF53AF" w:rsidRPr="003F0517" w:rsidRDefault="00FF53AF" w:rsidP="00650BDE">
      <w:pPr>
        <w:pStyle w:val="ListParagraph"/>
        <w:numPr>
          <w:ilvl w:val="0"/>
          <w:numId w:val="13"/>
        </w:numPr>
        <w:spacing w:line="360" w:lineRule="auto"/>
        <w:jc w:val="both"/>
        <w:rPr>
          <w:rFonts w:ascii="Times New Roman" w:hAnsi="Times New Roman"/>
          <w:sz w:val="24"/>
          <w:szCs w:val="24"/>
        </w:rPr>
      </w:pPr>
      <w:r>
        <w:rPr>
          <w:rFonts w:ascii="Times New Roman" w:hAnsi="Times New Roman"/>
          <w:sz w:val="24"/>
          <w:szCs w:val="24"/>
          <w:lang w:val="en-US"/>
        </w:rPr>
        <w:t>Data Nahkoda</w:t>
      </w:r>
    </w:p>
    <w:p w14:paraId="6A8499D3" w14:textId="1D8963FB" w:rsidR="00FF53AF" w:rsidRPr="0000095B" w:rsidRDefault="0000095B" w:rsidP="0000095B">
      <w:pPr>
        <w:pStyle w:val="Caption"/>
        <w:ind w:left="720" w:firstLine="720"/>
        <w:rPr>
          <w:rFonts w:ascii="Times New Roman" w:hAnsi="Times New Roman"/>
          <w:sz w:val="24"/>
          <w:szCs w:val="24"/>
        </w:rPr>
      </w:pPr>
      <w:bookmarkStart w:id="83" w:name="_Toc44550862"/>
      <w:r w:rsidRPr="0000095B">
        <w:rPr>
          <w:rFonts w:ascii="Times New Roman" w:hAnsi="Times New Roman"/>
          <w:sz w:val="24"/>
          <w:szCs w:val="24"/>
        </w:rPr>
        <w:t xml:space="preserve">Table </w:t>
      </w:r>
      <w:r w:rsidRPr="0000095B">
        <w:rPr>
          <w:rFonts w:ascii="Times New Roman" w:hAnsi="Times New Roman"/>
          <w:sz w:val="24"/>
          <w:szCs w:val="24"/>
        </w:rPr>
        <w:fldChar w:fldCharType="begin"/>
      </w:r>
      <w:r w:rsidRPr="0000095B">
        <w:rPr>
          <w:rFonts w:ascii="Times New Roman" w:hAnsi="Times New Roman"/>
          <w:sz w:val="24"/>
          <w:szCs w:val="24"/>
        </w:rPr>
        <w:instrText xml:space="preserve"> SEQ Table \* ARABIC </w:instrText>
      </w:r>
      <w:r w:rsidRPr="0000095B">
        <w:rPr>
          <w:rFonts w:ascii="Times New Roman" w:hAnsi="Times New Roman"/>
          <w:sz w:val="24"/>
          <w:szCs w:val="24"/>
        </w:rPr>
        <w:fldChar w:fldCharType="separate"/>
      </w:r>
      <w:r w:rsidR="006A7004">
        <w:rPr>
          <w:rFonts w:ascii="Times New Roman" w:hAnsi="Times New Roman"/>
          <w:noProof/>
          <w:sz w:val="24"/>
          <w:szCs w:val="24"/>
        </w:rPr>
        <w:t>4</w:t>
      </w:r>
      <w:r w:rsidRPr="0000095B">
        <w:rPr>
          <w:rFonts w:ascii="Times New Roman" w:hAnsi="Times New Roman"/>
          <w:sz w:val="24"/>
          <w:szCs w:val="24"/>
        </w:rPr>
        <w:fldChar w:fldCharType="end"/>
      </w:r>
      <w:r w:rsidRPr="0000095B">
        <w:rPr>
          <w:rFonts w:ascii="Times New Roman" w:hAnsi="Times New Roman"/>
          <w:sz w:val="24"/>
          <w:szCs w:val="24"/>
        </w:rPr>
        <w:t>. Data Nahkoda Kapal Ajibata</w:t>
      </w:r>
      <w:bookmarkEnd w:id="83"/>
    </w:p>
    <w:tbl>
      <w:tblPr>
        <w:tblStyle w:val="TableGrid"/>
        <w:tblW w:w="0" w:type="auto"/>
        <w:jc w:val="center"/>
        <w:tblLook w:val="04A0" w:firstRow="1" w:lastRow="0" w:firstColumn="1" w:lastColumn="0" w:noHBand="0" w:noVBand="1"/>
      </w:tblPr>
      <w:tblGrid>
        <w:gridCol w:w="558"/>
        <w:gridCol w:w="2880"/>
        <w:gridCol w:w="900"/>
        <w:gridCol w:w="3330"/>
      </w:tblGrid>
      <w:tr w:rsidR="00FF53AF" w:rsidRPr="00F51E8C" w14:paraId="50D1A124" w14:textId="77777777" w:rsidTr="008A2DC7">
        <w:trPr>
          <w:jc w:val="center"/>
        </w:trPr>
        <w:tc>
          <w:tcPr>
            <w:tcW w:w="558" w:type="dxa"/>
          </w:tcPr>
          <w:p w14:paraId="7C0E2ADC" w14:textId="77777777" w:rsidR="00FF53AF" w:rsidRPr="00F51E8C" w:rsidRDefault="00FF53AF" w:rsidP="008A2DC7">
            <w:pPr>
              <w:spacing w:line="276" w:lineRule="auto"/>
              <w:jc w:val="center"/>
              <w:rPr>
                <w:rFonts w:ascii="Times New Roman" w:hAnsi="Times New Roman"/>
                <w:sz w:val="20"/>
              </w:rPr>
            </w:pPr>
            <w:r w:rsidRPr="00F51E8C">
              <w:rPr>
                <w:rFonts w:ascii="Times New Roman" w:hAnsi="Times New Roman"/>
                <w:sz w:val="20"/>
              </w:rPr>
              <w:t>No.</w:t>
            </w:r>
          </w:p>
        </w:tc>
        <w:tc>
          <w:tcPr>
            <w:tcW w:w="2880" w:type="dxa"/>
          </w:tcPr>
          <w:p w14:paraId="468F39C0" w14:textId="77777777" w:rsidR="00FF53AF" w:rsidRPr="00F51E8C" w:rsidRDefault="00FF53AF" w:rsidP="008A2DC7">
            <w:pPr>
              <w:spacing w:line="276" w:lineRule="auto"/>
              <w:jc w:val="center"/>
              <w:rPr>
                <w:rFonts w:ascii="Times New Roman" w:hAnsi="Times New Roman"/>
                <w:sz w:val="20"/>
              </w:rPr>
            </w:pPr>
            <w:r w:rsidRPr="00F51E8C">
              <w:rPr>
                <w:rFonts w:ascii="Times New Roman" w:hAnsi="Times New Roman"/>
                <w:sz w:val="20"/>
              </w:rPr>
              <w:t>Nama Nahkoda</w:t>
            </w:r>
          </w:p>
        </w:tc>
        <w:tc>
          <w:tcPr>
            <w:tcW w:w="900" w:type="dxa"/>
          </w:tcPr>
          <w:p w14:paraId="7FA75017" w14:textId="77777777" w:rsidR="00FF53AF" w:rsidRPr="00F51E8C" w:rsidRDefault="00FF53AF" w:rsidP="008A2DC7">
            <w:pPr>
              <w:spacing w:line="276" w:lineRule="auto"/>
              <w:jc w:val="center"/>
              <w:rPr>
                <w:rFonts w:ascii="Times New Roman" w:hAnsi="Times New Roman"/>
                <w:sz w:val="20"/>
              </w:rPr>
            </w:pPr>
            <w:r w:rsidRPr="00F51E8C">
              <w:rPr>
                <w:rFonts w:ascii="Times New Roman" w:hAnsi="Times New Roman"/>
                <w:sz w:val="20"/>
              </w:rPr>
              <w:t>Inisial</w:t>
            </w:r>
          </w:p>
        </w:tc>
        <w:tc>
          <w:tcPr>
            <w:tcW w:w="3330" w:type="dxa"/>
          </w:tcPr>
          <w:p w14:paraId="50B87E49" w14:textId="77777777" w:rsidR="00FF53AF" w:rsidRPr="00F51E8C" w:rsidRDefault="00FF53AF" w:rsidP="008A2DC7">
            <w:pPr>
              <w:spacing w:line="276" w:lineRule="auto"/>
              <w:jc w:val="center"/>
              <w:rPr>
                <w:rFonts w:ascii="Times New Roman" w:hAnsi="Times New Roman"/>
                <w:sz w:val="20"/>
              </w:rPr>
            </w:pPr>
            <w:r w:rsidRPr="00F51E8C">
              <w:rPr>
                <w:rFonts w:ascii="Times New Roman" w:hAnsi="Times New Roman"/>
                <w:sz w:val="20"/>
              </w:rPr>
              <w:t>Nama kapal yang dikemudi</w:t>
            </w:r>
          </w:p>
        </w:tc>
      </w:tr>
      <w:tr w:rsidR="00FF53AF" w:rsidRPr="00F51E8C" w14:paraId="6964C39A" w14:textId="77777777" w:rsidTr="008A2DC7">
        <w:trPr>
          <w:jc w:val="center"/>
        </w:trPr>
        <w:tc>
          <w:tcPr>
            <w:tcW w:w="558" w:type="dxa"/>
          </w:tcPr>
          <w:p w14:paraId="151FCE21"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w:t>
            </w:r>
          </w:p>
        </w:tc>
        <w:tc>
          <w:tcPr>
            <w:tcW w:w="2880" w:type="dxa"/>
          </w:tcPr>
          <w:p w14:paraId="0033789F"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Arie Gultom</w:t>
            </w:r>
          </w:p>
        </w:tc>
        <w:tc>
          <w:tcPr>
            <w:tcW w:w="900" w:type="dxa"/>
          </w:tcPr>
          <w:p w14:paraId="51A71AD1"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AG</w:t>
            </w:r>
          </w:p>
        </w:tc>
        <w:tc>
          <w:tcPr>
            <w:tcW w:w="3330" w:type="dxa"/>
          </w:tcPr>
          <w:p w14:paraId="12BCA07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Else</w:t>
            </w:r>
          </w:p>
        </w:tc>
      </w:tr>
      <w:tr w:rsidR="00FF53AF" w:rsidRPr="00F51E8C" w14:paraId="02E1C3DC" w14:textId="77777777" w:rsidTr="008A2DC7">
        <w:trPr>
          <w:jc w:val="center"/>
        </w:trPr>
        <w:tc>
          <w:tcPr>
            <w:tcW w:w="558" w:type="dxa"/>
          </w:tcPr>
          <w:p w14:paraId="59B0EAFF"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w:t>
            </w:r>
          </w:p>
        </w:tc>
        <w:tc>
          <w:tcPr>
            <w:tcW w:w="2880" w:type="dxa"/>
          </w:tcPr>
          <w:p w14:paraId="733422BB"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Parulian Sinaga</w:t>
            </w:r>
          </w:p>
        </w:tc>
        <w:tc>
          <w:tcPr>
            <w:tcW w:w="900" w:type="dxa"/>
          </w:tcPr>
          <w:p w14:paraId="322567EE"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PS</w:t>
            </w:r>
          </w:p>
        </w:tc>
        <w:tc>
          <w:tcPr>
            <w:tcW w:w="3330" w:type="dxa"/>
          </w:tcPr>
          <w:p w14:paraId="6010E303"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Marsada Holong</w:t>
            </w:r>
          </w:p>
        </w:tc>
      </w:tr>
      <w:tr w:rsidR="00FF53AF" w:rsidRPr="00F51E8C" w14:paraId="640FD9DE" w14:textId="77777777" w:rsidTr="008A2DC7">
        <w:trPr>
          <w:jc w:val="center"/>
        </w:trPr>
        <w:tc>
          <w:tcPr>
            <w:tcW w:w="558" w:type="dxa"/>
          </w:tcPr>
          <w:p w14:paraId="2A237344"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w:t>
            </w:r>
          </w:p>
        </w:tc>
        <w:tc>
          <w:tcPr>
            <w:tcW w:w="2880" w:type="dxa"/>
          </w:tcPr>
          <w:p w14:paraId="2D09AEDB"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Putra Ambarita</w:t>
            </w:r>
          </w:p>
        </w:tc>
        <w:tc>
          <w:tcPr>
            <w:tcW w:w="900" w:type="dxa"/>
          </w:tcPr>
          <w:p w14:paraId="6785C60C"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PA</w:t>
            </w:r>
          </w:p>
        </w:tc>
        <w:tc>
          <w:tcPr>
            <w:tcW w:w="3330" w:type="dxa"/>
          </w:tcPr>
          <w:p w14:paraId="120BA6EF"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Sinta Maju</w:t>
            </w:r>
          </w:p>
        </w:tc>
      </w:tr>
      <w:tr w:rsidR="00FF53AF" w:rsidRPr="00F51E8C" w14:paraId="2C2377B6" w14:textId="77777777" w:rsidTr="008A2DC7">
        <w:trPr>
          <w:jc w:val="center"/>
        </w:trPr>
        <w:tc>
          <w:tcPr>
            <w:tcW w:w="558" w:type="dxa"/>
          </w:tcPr>
          <w:p w14:paraId="4F25F89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4.</w:t>
            </w:r>
          </w:p>
        </w:tc>
        <w:tc>
          <w:tcPr>
            <w:tcW w:w="2880" w:type="dxa"/>
          </w:tcPr>
          <w:p w14:paraId="7EBE4B49"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Maulana Limbong</w:t>
            </w:r>
          </w:p>
        </w:tc>
        <w:tc>
          <w:tcPr>
            <w:tcW w:w="900" w:type="dxa"/>
          </w:tcPr>
          <w:p w14:paraId="655B239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ML</w:t>
            </w:r>
          </w:p>
        </w:tc>
        <w:tc>
          <w:tcPr>
            <w:tcW w:w="3330" w:type="dxa"/>
          </w:tcPr>
          <w:p w14:paraId="7470F2E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Toba Odeboer</w:t>
            </w:r>
          </w:p>
        </w:tc>
      </w:tr>
      <w:tr w:rsidR="00FF53AF" w:rsidRPr="00F51E8C" w14:paraId="46CE8131" w14:textId="77777777" w:rsidTr="008A2DC7">
        <w:trPr>
          <w:jc w:val="center"/>
        </w:trPr>
        <w:tc>
          <w:tcPr>
            <w:tcW w:w="558" w:type="dxa"/>
          </w:tcPr>
          <w:p w14:paraId="67B45B41"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5.</w:t>
            </w:r>
          </w:p>
        </w:tc>
        <w:tc>
          <w:tcPr>
            <w:tcW w:w="2880" w:type="dxa"/>
          </w:tcPr>
          <w:p w14:paraId="0D1DBA29"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Rico Lumbanraja</w:t>
            </w:r>
          </w:p>
        </w:tc>
        <w:tc>
          <w:tcPr>
            <w:tcW w:w="900" w:type="dxa"/>
          </w:tcPr>
          <w:p w14:paraId="487B7FCD"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RL</w:t>
            </w:r>
          </w:p>
        </w:tc>
        <w:tc>
          <w:tcPr>
            <w:tcW w:w="3330" w:type="dxa"/>
          </w:tcPr>
          <w:p w14:paraId="44E2AB32"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Marta Gultom</w:t>
            </w:r>
          </w:p>
        </w:tc>
      </w:tr>
      <w:tr w:rsidR="00FF53AF" w:rsidRPr="00F51E8C" w14:paraId="122CD21A" w14:textId="77777777" w:rsidTr="008A2DC7">
        <w:trPr>
          <w:jc w:val="center"/>
        </w:trPr>
        <w:tc>
          <w:tcPr>
            <w:tcW w:w="558" w:type="dxa"/>
          </w:tcPr>
          <w:p w14:paraId="7B3F2172"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6.</w:t>
            </w:r>
          </w:p>
        </w:tc>
        <w:tc>
          <w:tcPr>
            <w:tcW w:w="2880" w:type="dxa"/>
          </w:tcPr>
          <w:p w14:paraId="3FF2FAC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Raja Malau</w:t>
            </w:r>
          </w:p>
        </w:tc>
        <w:tc>
          <w:tcPr>
            <w:tcW w:w="900" w:type="dxa"/>
          </w:tcPr>
          <w:p w14:paraId="678BF24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RM</w:t>
            </w:r>
          </w:p>
        </w:tc>
        <w:tc>
          <w:tcPr>
            <w:tcW w:w="3330" w:type="dxa"/>
          </w:tcPr>
          <w:p w14:paraId="7EDA2791"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Demos</w:t>
            </w:r>
          </w:p>
        </w:tc>
      </w:tr>
      <w:tr w:rsidR="00FF53AF" w:rsidRPr="00F51E8C" w14:paraId="66DABA3E" w14:textId="77777777" w:rsidTr="008A2DC7">
        <w:trPr>
          <w:jc w:val="center"/>
        </w:trPr>
        <w:tc>
          <w:tcPr>
            <w:tcW w:w="558" w:type="dxa"/>
          </w:tcPr>
          <w:p w14:paraId="5C84DCA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7.</w:t>
            </w:r>
          </w:p>
        </w:tc>
        <w:tc>
          <w:tcPr>
            <w:tcW w:w="2880" w:type="dxa"/>
          </w:tcPr>
          <w:p w14:paraId="7010D444"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Krintianto Hutahaean</w:t>
            </w:r>
          </w:p>
        </w:tc>
        <w:tc>
          <w:tcPr>
            <w:tcW w:w="900" w:type="dxa"/>
          </w:tcPr>
          <w:p w14:paraId="50AC355B"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KH</w:t>
            </w:r>
          </w:p>
        </w:tc>
        <w:tc>
          <w:tcPr>
            <w:tcW w:w="3330" w:type="dxa"/>
          </w:tcPr>
          <w:p w14:paraId="7987B94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Pardomuan</w:t>
            </w:r>
          </w:p>
        </w:tc>
      </w:tr>
      <w:tr w:rsidR="00FF53AF" w:rsidRPr="00F51E8C" w14:paraId="5263BDE9" w14:textId="77777777" w:rsidTr="008A2DC7">
        <w:trPr>
          <w:jc w:val="center"/>
        </w:trPr>
        <w:tc>
          <w:tcPr>
            <w:tcW w:w="558" w:type="dxa"/>
          </w:tcPr>
          <w:p w14:paraId="7027CF3C"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8.</w:t>
            </w:r>
          </w:p>
        </w:tc>
        <w:tc>
          <w:tcPr>
            <w:tcW w:w="2880" w:type="dxa"/>
          </w:tcPr>
          <w:p w14:paraId="4246348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Betman Malau</w:t>
            </w:r>
          </w:p>
        </w:tc>
        <w:tc>
          <w:tcPr>
            <w:tcW w:w="900" w:type="dxa"/>
          </w:tcPr>
          <w:p w14:paraId="1A59B8BF"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BM</w:t>
            </w:r>
          </w:p>
        </w:tc>
        <w:tc>
          <w:tcPr>
            <w:tcW w:w="3330" w:type="dxa"/>
          </w:tcPr>
          <w:p w14:paraId="7F113679"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Sapadia</w:t>
            </w:r>
          </w:p>
        </w:tc>
      </w:tr>
      <w:tr w:rsidR="00FF53AF" w:rsidRPr="00F51E8C" w14:paraId="7455F722" w14:textId="77777777" w:rsidTr="008A2DC7">
        <w:trPr>
          <w:jc w:val="center"/>
        </w:trPr>
        <w:tc>
          <w:tcPr>
            <w:tcW w:w="558" w:type="dxa"/>
          </w:tcPr>
          <w:p w14:paraId="57797A8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9.</w:t>
            </w:r>
          </w:p>
        </w:tc>
        <w:tc>
          <w:tcPr>
            <w:tcW w:w="2880" w:type="dxa"/>
          </w:tcPr>
          <w:p w14:paraId="6A5E293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Budiman Rumahorbo</w:t>
            </w:r>
          </w:p>
        </w:tc>
        <w:tc>
          <w:tcPr>
            <w:tcW w:w="900" w:type="dxa"/>
          </w:tcPr>
          <w:p w14:paraId="39600836"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BR</w:t>
            </w:r>
          </w:p>
        </w:tc>
        <w:tc>
          <w:tcPr>
            <w:tcW w:w="3330" w:type="dxa"/>
          </w:tcPr>
          <w:p w14:paraId="3427C24E"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Rilu</w:t>
            </w:r>
          </w:p>
        </w:tc>
      </w:tr>
      <w:tr w:rsidR="00FF53AF" w:rsidRPr="00F51E8C" w14:paraId="4A2364F2" w14:textId="77777777" w:rsidTr="008A2DC7">
        <w:trPr>
          <w:jc w:val="center"/>
        </w:trPr>
        <w:tc>
          <w:tcPr>
            <w:tcW w:w="558" w:type="dxa"/>
          </w:tcPr>
          <w:p w14:paraId="20F6DA86"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10.</w:t>
            </w:r>
          </w:p>
        </w:tc>
        <w:tc>
          <w:tcPr>
            <w:tcW w:w="2880" w:type="dxa"/>
          </w:tcPr>
          <w:p w14:paraId="392A143B"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Pudan Parapat</w:t>
            </w:r>
          </w:p>
        </w:tc>
        <w:tc>
          <w:tcPr>
            <w:tcW w:w="900" w:type="dxa"/>
          </w:tcPr>
          <w:p w14:paraId="1E56F533"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PP</w:t>
            </w:r>
          </w:p>
        </w:tc>
        <w:tc>
          <w:tcPr>
            <w:tcW w:w="3330" w:type="dxa"/>
          </w:tcPr>
          <w:p w14:paraId="0909703C"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Nainggolan 8A</w:t>
            </w:r>
          </w:p>
        </w:tc>
      </w:tr>
      <w:tr w:rsidR="00FF53AF" w:rsidRPr="00F51E8C" w14:paraId="3AB3393A" w14:textId="77777777" w:rsidTr="008A2DC7">
        <w:trPr>
          <w:jc w:val="center"/>
        </w:trPr>
        <w:tc>
          <w:tcPr>
            <w:tcW w:w="558" w:type="dxa"/>
          </w:tcPr>
          <w:p w14:paraId="4AE465C4"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11.</w:t>
            </w:r>
          </w:p>
        </w:tc>
        <w:tc>
          <w:tcPr>
            <w:tcW w:w="2880" w:type="dxa"/>
          </w:tcPr>
          <w:p w14:paraId="3720DF7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Febi Samosir</w:t>
            </w:r>
          </w:p>
        </w:tc>
        <w:tc>
          <w:tcPr>
            <w:tcW w:w="900" w:type="dxa"/>
          </w:tcPr>
          <w:p w14:paraId="032A2BE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FS</w:t>
            </w:r>
          </w:p>
        </w:tc>
        <w:tc>
          <w:tcPr>
            <w:tcW w:w="3330" w:type="dxa"/>
          </w:tcPr>
          <w:p w14:paraId="03E31BEE"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Petrus Siantury</w:t>
            </w:r>
          </w:p>
        </w:tc>
      </w:tr>
      <w:tr w:rsidR="00FF53AF" w:rsidRPr="00F51E8C" w14:paraId="47B13922" w14:textId="77777777" w:rsidTr="008A2DC7">
        <w:trPr>
          <w:jc w:val="center"/>
        </w:trPr>
        <w:tc>
          <w:tcPr>
            <w:tcW w:w="558" w:type="dxa"/>
          </w:tcPr>
          <w:p w14:paraId="08A746A6"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12.</w:t>
            </w:r>
          </w:p>
        </w:tc>
        <w:tc>
          <w:tcPr>
            <w:tcW w:w="2880" w:type="dxa"/>
          </w:tcPr>
          <w:p w14:paraId="144DF7AB"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Soon Parapat</w:t>
            </w:r>
          </w:p>
        </w:tc>
        <w:tc>
          <w:tcPr>
            <w:tcW w:w="900" w:type="dxa"/>
          </w:tcPr>
          <w:p w14:paraId="0E2318C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SP</w:t>
            </w:r>
          </w:p>
        </w:tc>
        <w:tc>
          <w:tcPr>
            <w:tcW w:w="3330" w:type="dxa"/>
          </w:tcPr>
          <w:p w14:paraId="737AC3A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Bunda</w:t>
            </w:r>
          </w:p>
        </w:tc>
      </w:tr>
      <w:tr w:rsidR="00FF53AF" w:rsidRPr="00F51E8C" w14:paraId="08C64BDF" w14:textId="77777777" w:rsidTr="008A2DC7">
        <w:trPr>
          <w:jc w:val="center"/>
        </w:trPr>
        <w:tc>
          <w:tcPr>
            <w:tcW w:w="558" w:type="dxa"/>
          </w:tcPr>
          <w:p w14:paraId="74E9A83D"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13.</w:t>
            </w:r>
          </w:p>
        </w:tc>
        <w:tc>
          <w:tcPr>
            <w:tcW w:w="2880" w:type="dxa"/>
          </w:tcPr>
          <w:p w14:paraId="42E812A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Budianto Sidauruk</w:t>
            </w:r>
          </w:p>
        </w:tc>
        <w:tc>
          <w:tcPr>
            <w:tcW w:w="900" w:type="dxa"/>
          </w:tcPr>
          <w:p w14:paraId="5C20C9D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BS</w:t>
            </w:r>
          </w:p>
        </w:tc>
        <w:tc>
          <w:tcPr>
            <w:tcW w:w="3330" w:type="dxa"/>
          </w:tcPr>
          <w:p w14:paraId="70EB2A6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Roma Parsauran</w:t>
            </w:r>
          </w:p>
        </w:tc>
      </w:tr>
      <w:tr w:rsidR="00FF53AF" w:rsidRPr="00F51E8C" w14:paraId="78FB15A0" w14:textId="77777777" w:rsidTr="008A2DC7">
        <w:trPr>
          <w:jc w:val="center"/>
        </w:trPr>
        <w:tc>
          <w:tcPr>
            <w:tcW w:w="558" w:type="dxa"/>
          </w:tcPr>
          <w:p w14:paraId="3A596222"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14.</w:t>
            </w:r>
          </w:p>
        </w:tc>
        <w:tc>
          <w:tcPr>
            <w:tcW w:w="2880" w:type="dxa"/>
          </w:tcPr>
          <w:p w14:paraId="12168E11"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Joko Simalango</w:t>
            </w:r>
          </w:p>
        </w:tc>
        <w:tc>
          <w:tcPr>
            <w:tcW w:w="900" w:type="dxa"/>
          </w:tcPr>
          <w:p w14:paraId="0654E23E"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JS</w:t>
            </w:r>
          </w:p>
        </w:tc>
        <w:tc>
          <w:tcPr>
            <w:tcW w:w="3330" w:type="dxa"/>
          </w:tcPr>
          <w:p w14:paraId="0178239E"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Sampurna</w:t>
            </w:r>
          </w:p>
        </w:tc>
      </w:tr>
      <w:tr w:rsidR="00FF53AF" w:rsidRPr="00F51E8C" w14:paraId="5D85F769" w14:textId="77777777" w:rsidTr="008A2DC7">
        <w:trPr>
          <w:jc w:val="center"/>
        </w:trPr>
        <w:tc>
          <w:tcPr>
            <w:tcW w:w="558" w:type="dxa"/>
          </w:tcPr>
          <w:p w14:paraId="537981ED"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15.</w:t>
            </w:r>
          </w:p>
        </w:tc>
        <w:tc>
          <w:tcPr>
            <w:tcW w:w="2880" w:type="dxa"/>
          </w:tcPr>
          <w:p w14:paraId="777A4E91"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Dikki Sidabutar</w:t>
            </w:r>
          </w:p>
        </w:tc>
        <w:tc>
          <w:tcPr>
            <w:tcW w:w="900" w:type="dxa"/>
          </w:tcPr>
          <w:p w14:paraId="2A24F8F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DS</w:t>
            </w:r>
          </w:p>
        </w:tc>
        <w:tc>
          <w:tcPr>
            <w:tcW w:w="3330" w:type="dxa"/>
          </w:tcPr>
          <w:p w14:paraId="677062A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Rogabe</w:t>
            </w:r>
          </w:p>
        </w:tc>
      </w:tr>
      <w:tr w:rsidR="00FF53AF" w:rsidRPr="00F51E8C" w14:paraId="594E54F8" w14:textId="77777777" w:rsidTr="008A2DC7">
        <w:trPr>
          <w:jc w:val="center"/>
        </w:trPr>
        <w:tc>
          <w:tcPr>
            <w:tcW w:w="558" w:type="dxa"/>
          </w:tcPr>
          <w:p w14:paraId="7714A029"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16.</w:t>
            </w:r>
          </w:p>
        </w:tc>
        <w:tc>
          <w:tcPr>
            <w:tcW w:w="2880" w:type="dxa"/>
          </w:tcPr>
          <w:p w14:paraId="6D5132A9"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Septa Simalango</w:t>
            </w:r>
          </w:p>
        </w:tc>
        <w:tc>
          <w:tcPr>
            <w:tcW w:w="900" w:type="dxa"/>
          </w:tcPr>
          <w:p w14:paraId="5F1181A4"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SS</w:t>
            </w:r>
          </w:p>
        </w:tc>
        <w:tc>
          <w:tcPr>
            <w:tcW w:w="3330" w:type="dxa"/>
          </w:tcPr>
          <w:p w14:paraId="3DA7615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Soluna 01</w:t>
            </w:r>
          </w:p>
        </w:tc>
      </w:tr>
      <w:tr w:rsidR="00FF53AF" w:rsidRPr="00F51E8C" w14:paraId="2A04EBF6" w14:textId="77777777" w:rsidTr="008A2DC7">
        <w:trPr>
          <w:jc w:val="center"/>
        </w:trPr>
        <w:tc>
          <w:tcPr>
            <w:tcW w:w="558" w:type="dxa"/>
          </w:tcPr>
          <w:p w14:paraId="2D1E8C6E"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17.</w:t>
            </w:r>
          </w:p>
        </w:tc>
        <w:tc>
          <w:tcPr>
            <w:tcW w:w="2880" w:type="dxa"/>
          </w:tcPr>
          <w:p w14:paraId="07FE25BE"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Martin Gultom</w:t>
            </w:r>
          </w:p>
        </w:tc>
        <w:tc>
          <w:tcPr>
            <w:tcW w:w="900" w:type="dxa"/>
          </w:tcPr>
          <w:p w14:paraId="3BFA8BF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MG</w:t>
            </w:r>
          </w:p>
        </w:tc>
        <w:tc>
          <w:tcPr>
            <w:tcW w:w="3330" w:type="dxa"/>
          </w:tcPr>
          <w:p w14:paraId="15D8677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Soluna 02</w:t>
            </w:r>
          </w:p>
        </w:tc>
      </w:tr>
      <w:tr w:rsidR="00FF53AF" w:rsidRPr="00F51E8C" w14:paraId="3FC588E6" w14:textId="77777777" w:rsidTr="008A2DC7">
        <w:trPr>
          <w:jc w:val="center"/>
        </w:trPr>
        <w:tc>
          <w:tcPr>
            <w:tcW w:w="558" w:type="dxa"/>
          </w:tcPr>
          <w:p w14:paraId="19DCFFA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18.</w:t>
            </w:r>
          </w:p>
        </w:tc>
        <w:tc>
          <w:tcPr>
            <w:tcW w:w="2880" w:type="dxa"/>
          </w:tcPr>
          <w:p w14:paraId="4E4887D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Kristian Saragi</w:t>
            </w:r>
          </w:p>
        </w:tc>
        <w:tc>
          <w:tcPr>
            <w:tcW w:w="900" w:type="dxa"/>
          </w:tcPr>
          <w:p w14:paraId="4F909C66"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KS</w:t>
            </w:r>
          </w:p>
        </w:tc>
        <w:tc>
          <w:tcPr>
            <w:tcW w:w="3330" w:type="dxa"/>
          </w:tcPr>
          <w:p w14:paraId="79CCC599"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Lamhot</w:t>
            </w:r>
          </w:p>
        </w:tc>
      </w:tr>
      <w:tr w:rsidR="00FF53AF" w:rsidRPr="00F51E8C" w14:paraId="611AE831" w14:textId="77777777" w:rsidTr="008A2DC7">
        <w:trPr>
          <w:jc w:val="center"/>
        </w:trPr>
        <w:tc>
          <w:tcPr>
            <w:tcW w:w="558" w:type="dxa"/>
          </w:tcPr>
          <w:p w14:paraId="1821C563"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19.</w:t>
            </w:r>
          </w:p>
        </w:tc>
        <w:tc>
          <w:tcPr>
            <w:tcW w:w="2880" w:type="dxa"/>
          </w:tcPr>
          <w:p w14:paraId="629E14AB"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Andika Samosir</w:t>
            </w:r>
          </w:p>
        </w:tc>
        <w:tc>
          <w:tcPr>
            <w:tcW w:w="900" w:type="dxa"/>
          </w:tcPr>
          <w:p w14:paraId="658BDCAE"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AS</w:t>
            </w:r>
          </w:p>
        </w:tc>
        <w:tc>
          <w:tcPr>
            <w:tcW w:w="3330" w:type="dxa"/>
          </w:tcPr>
          <w:p w14:paraId="419DE304"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Doruli 02</w:t>
            </w:r>
          </w:p>
        </w:tc>
      </w:tr>
      <w:tr w:rsidR="00FF53AF" w:rsidRPr="00F51E8C" w14:paraId="66209F0E" w14:textId="77777777" w:rsidTr="008A2DC7">
        <w:trPr>
          <w:jc w:val="center"/>
        </w:trPr>
        <w:tc>
          <w:tcPr>
            <w:tcW w:w="558" w:type="dxa"/>
          </w:tcPr>
          <w:p w14:paraId="604A948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20.</w:t>
            </w:r>
          </w:p>
        </w:tc>
        <w:tc>
          <w:tcPr>
            <w:tcW w:w="2880" w:type="dxa"/>
          </w:tcPr>
          <w:p w14:paraId="28314BD3"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Joni Hutagaol</w:t>
            </w:r>
          </w:p>
        </w:tc>
        <w:tc>
          <w:tcPr>
            <w:tcW w:w="900" w:type="dxa"/>
          </w:tcPr>
          <w:p w14:paraId="0636A164"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JH</w:t>
            </w:r>
          </w:p>
        </w:tc>
        <w:tc>
          <w:tcPr>
            <w:tcW w:w="3330" w:type="dxa"/>
          </w:tcPr>
          <w:p w14:paraId="78DA349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Doruli 03</w:t>
            </w:r>
          </w:p>
        </w:tc>
      </w:tr>
      <w:tr w:rsidR="00FF53AF" w:rsidRPr="00F51E8C" w14:paraId="3A3E872A" w14:textId="77777777" w:rsidTr="008A2DC7">
        <w:trPr>
          <w:jc w:val="center"/>
        </w:trPr>
        <w:tc>
          <w:tcPr>
            <w:tcW w:w="558" w:type="dxa"/>
          </w:tcPr>
          <w:p w14:paraId="0C82D566"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21.</w:t>
            </w:r>
          </w:p>
        </w:tc>
        <w:tc>
          <w:tcPr>
            <w:tcW w:w="2880" w:type="dxa"/>
          </w:tcPr>
          <w:p w14:paraId="1241607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Jojor Naibaho</w:t>
            </w:r>
          </w:p>
        </w:tc>
        <w:tc>
          <w:tcPr>
            <w:tcW w:w="900" w:type="dxa"/>
          </w:tcPr>
          <w:p w14:paraId="711E170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JN</w:t>
            </w:r>
          </w:p>
        </w:tc>
        <w:tc>
          <w:tcPr>
            <w:tcW w:w="3330" w:type="dxa"/>
          </w:tcPr>
          <w:p w14:paraId="2A66866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Holden 02</w:t>
            </w:r>
          </w:p>
        </w:tc>
      </w:tr>
      <w:tr w:rsidR="00FF53AF" w:rsidRPr="00F51E8C" w14:paraId="42805912" w14:textId="77777777" w:rsidTr="008A2DC7">
        <w:trPr>
          <w:jc w:val="center"/>
        </w:trPr>
        <w:tc>
          <w:tcPr>
            <w:tcW w:w="558" w:type="dxa"/>
          </w:tcPr>
          <w:p w14:paraId="0BD4322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22.</w:t>
            </w:r>
          </w:p>
        </w:tc>
        <w:tc>
          <w:tcPr>
            <w:tcW w:w="2880" w:type="dxa"/>
          </w:tcPr>
          <w:p w14:paraId="66939D43"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Lamhot Nainggolan</w:t>
            </w:r>
          </w:p>
        </w:tc>
        <w:tc>
          <w:tcPr>
            <w:tcW w:w="900" w:type="dxa"/>
          </w:tcPr>
          <w:p w14:paraId="4804F08D"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LN</w:t>
            </w:r>
          </w:p>
        </w:tc>
        <w:tc>
          <w:tcPr>
            <w:tcW w:w="3330" w:type="dxa"/>
          </w:tcPr>
          <w:p w14:paraId="008D2991"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Holden 01</w:t>
            </w:r>
          </w:p>
        </w:tc>
      </w:tr>
      <w:tr w:rsidR="00FF53AF" w:rsidRPr="00F51E8C" w14:paraId="66E628BD" w14:textId="77777777" w:rsidTr="008A2DC7">
        <w:trPr>
          <w:jc w:val="center"/>
        </w:trPr>
        <w:tc>
          <w:tcPr>
            <w:tcW w:w="558" w:type="dxa"/>
          </w:tcPr>
          <w:p w14:paraId="50E5E6A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23.</w:t>
            </w:r>
          </w:p>
        </w:tc>
        <w:tc>
          <w:tcPr>
            <w:tcW w:w="2880" w:type="dxa"/>
          </w:tcPr>
          <w:p w14:paraId="1ECD5A53"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Dohar Nadapdap</w:t>
            </w:r>
          </w:p>
        </w:tc>
        <w:tc>
          <w:tcPr>
            <w:tcW w:w="900" w:type="dxa"/>
          </w:tcPr>
          <w:p w14:paraId="470EDF9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DN</w:t>
            </w:r>
          </w:p>
        </w:tc>
        <w:tc>
          <w:tcPr>
            <w:tcW w:w="3330" w:type="dxa"/>
          </w:tcPr>
          <w:p w14:paraId="20A4A1F6"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Horas 01</w:t>
            </w:r>
          </w:p>
        </w:tc>
      </w:tr>
      <w:tr w:rsidR="00FF53AF" w:rsidRPr="00F51E8C" w14:paraId="5AB93962" w14:textId="77777777" w:rsidTr="008A2DC7">
        <w:trPr>
          <w:jc w:val="center"/>
        </w:trPr>
        <w:tc>
          <w:tcPr>
            <w:tcW w:w="558" w:type="dxa"/>
          </w:tcPr>
          <w:p w14:paraId="26B5DAB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24.</w:t>
            </w:r>
          </w:p>
        </w:tc>
        <w:tc>
          <w:tcPr>
            <w:tcW w:w="2880" w:type="dxa"/>
          </w:tcPr>
          <w:p w14:paraId="2994623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Manahan Nainggolan</w:t>
            </w:r>
          </w:p>
        </w:tc>
        <w:tc>
          <w:tcPr>
            <w:tcW w:w="900" w:type="dxa"/>
          </w:tcPr>
          <w:p w14:paraId="3C88B99D"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MN</w:t>
            </w:r>
          </w:p>
        </w:tc>
        <w:tc>
          <w:tcPr>
            <w:tcW w:w="3330" w:type="dxa"/>
          </w:tcPr>
          <w:p w14:paraId="64458982"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Horas 02</w:t>
            </w:r>
          </w:p>
        </w:tc>
      </w:tr>
      <w:tr w:rsidR="00FF53AF" w:rsidRPr="00F51E8C" w14:paraId="0964D1A4" w14:textId="77777777" w:rsidTr="008A2DC7">
        <w:trPr>
          <w:jc w:val="center"/>
        </w:trPr>
        <w:tc>
          <w:tcPr>
            <w:tcW w:w="558" w:type="dxa"/>
          </w:tcPr>
          <w:p w14:paraId="0EDB59CB"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25.</w:t>
            </w:r>
          </w:p>
        </w:tc>
        <w:tc>
          <w:tcPr>
            <w:tcW w:w="2880" w:type="dxa"/>
          </w:tcPr>
          <w:p w14:paraId="10107786"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Andi Gultom</w:t>
            </w:r>
          </w:p>
        </w:tc>
        <w:tc>
          <w:tcPr>
            <w:tcW w:w="900" w:type="dxa"/>
          </w:tcPr>
          <w:p w14:paraId="62C5FAB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NG</w:t>
            </w:r>
          </w:p>
        </w:tc>
        <w:tc>
          <w:tcPr>
            <w:tcW w:w="3330" w:type="dxa"/>
          </w:tcPr>
          <w:p w14:paraId="602F15D1"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Yosuaris 01</w:t>
            </w:r>
          </w:p>
        </w:tc>
      </w:tr>
      <w:tr w:rsidR="00FF53AF" w:rsidRPr="00F51E8C" w14:paraId="45C94728" w14:textId="77777777" w:rsidTr="008A2DC7">
        <w:trPr>
          <w:jc w:val="center"/>
        </w:trPr>
        <w:tc>
          <w:tcPr>
            <w:tcW w:w="558" w:type="dxa"/>
          </w:tcPr>
          <w:p w14:paraId="7BCB247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26.</w:t>
            </w:r>
          </w:p>
        </w:tc>
        <w:tc>
          <w:tcPr>
            <w:tcW w:w="2880" w:type="dxa"/>
          </w:tcPr>
          <w:p w14:paraId="3B42E9A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Bornok Simbolon</w:t>
            </w:r>
          </w:p>
        </w:tc>
        <w:tc>
          <w:tcPr>
            <w:tcW w:w="900" w:type="dxa"/>
          </w:tcPr>
          <w:p w14:paraId="110AB8C3"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BB</w:t>
            </w:r>
          </w:p>
        </w:tc>
        <w:tc>
          <w:tcPr>
            <w:tcW w:w="3330" w:type="dxa"/>
          </w:tcPr>
          <w:p w14:paraId="635EC57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Yosuaris 02</w:t>
            </w:r>
          </w:p>
        </w:tc>
      </w:tr>
      <w:tr w:rsidR="00FF53AF" w:rsidRPr="00F51E8C" w14:paraId="1FE2467A" w14:textId="77777777" w:rsidTr="008A2DC7">
        <w:trPr>
          <w:jc w:val="center"/>
        </w:trPr>
        <w:tc>
          <w:tcPr>
            <w:tcW w:w="558" w:type="dxa"/>
          </w:tcPr>
          <w:p w14:paraId="55BBB1D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27.</w:t>
            </w:r>
          </w:p>
        </w:tc>
        <w:tc>
          <w:tcPr>
            <w:tcW w:w="2880" w:type="dxa"/>
          </w:tcPr>
          <w:p w14:paraId="1CA20C3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Dedi Situngkir</w:t>
            </w:r>
          </w:p>
        </w:tc>
        <w:tc>
          <w:tcPr>
            <w:tcW w:w="900" w:type="dxa"/>
          </w:tcPr>
          <w:p w14:paraId="0FBBCA5D"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DT</w:t>
            </w:r>
          </w:p>
        </w:tc>
        <w:tc>
          <w:tcPr>
            <w:tcW w:w="3330" w:type="dxa"/>
          </w:tcPr>
          <w:p w14:paraId="324F1B9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Grace 3</w:t>
            </w:r>
          </w:p>
        </w:tc>
      </w:tr>
      <w:tr w:rsidR="00FF53AF" w:rsidRPr="00F51E8C" w14:paraId="2FC7A9D1" w14:textId="77777777" w:rsidTr="008A2DC7">
        <w:trPr>
          <w:jc w:val="center"/>
        </w:trPr>
        <w:tc>
          <w:tcPr>
            <w:tcW w:w="558" w:type="dxa"/>
          </w:tcPr>
          <w:p w14:paraId="46B668E6"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28.</w:t>
            </w:r>
          </w:p>
        </w:tc>
        <w:tc>
          <w:tcPr>
            <w:tcW w:w="2880" w:type="dxa"/>
          </w:tcPr>
          <w:p w14:paraId="5EE30A5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Hasudungan Sihotang</w:t>
            </w:r>
          </w:p>
        </w:tc>
        <w:tc>
          <w:tcPr>
            <w:tcW w:w="900" w:type="dxa"/>
          </w:tcPr>
          <w:p w14:paraId="4710435C"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HS</w:t>
            </w:r>
          </w:p>
        </w:tc>
        <w:tc>
          <w:tcPr>
            <w:tcW w:w="3330" w:type="dxa"/>
          </w:tcPr>
          <w:p w14:paraId="55F4EA26"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Dosroha 01</w:t>
            </w:r>
          </w:p>
        </w:tc>
      </w:tr>
      <w:tr w:rsidR="00FF53AF" w:rsidRPr="00F51E8C" w14:paraId="267787A8" w14:textId="77777777" w:rsidTr="008A2DC7">
        <w:trPr>
          <w:jc w:val="center"/>
        </w:trPr>
        <w:tc>
          <w:tcPr>
            <w:tcW w:w="558" w:type="dxa"/>
          </w:tcPr>
          <w:p w14:paraId="19CA93FD"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29.</w:t>
            </w:r>
          </w:p>
        </w:tc>
        <w:tc>
          <w:tcPr>
            <w:tcW w:w="2880" w:type="dxa"/>
          </w:tcPr>
          <w:p w14:paraId="0B9C1B51"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Kevin Sigalingging</w:t>
            </w:r>
          </w:p>
        </w:tc>
        <w:tc>
          <w:tcPr>
            <w:tcW w:w="900" w:type="dxa"/>
          </w:tcPr>
          <w:p w14:paraId="7ED0B40F"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KG</w:t>
            </w:r>
          </w:p>
        </w:tc>
        <w:tc>
          <w:tcPr>
            <w:tcW w:w="3330" w:type="dxa"/>
          </w:tcPr>
          <w:p w14:paraId="2798A826"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Dosroha 02</w:t>
            </w:r>
          </w:p>
        </w:tc>
      </w:tr>
      <w:tr w:rsidR="00FF53AF" w:rsidRPr="00F51E8C" w14:paraId="49B8FFBA" w14:textId="77777777" w:rsidTr="008A2DC7">
        <w:trPr>
          <w:jc w:val="center"/>
        </w:trPr>
        <w:tc>
          <w:tcPr>
            <w:tcW w:w="558" w:type="dxa"/>
          </w:tcPr>
          <w:p w14:paraId="529C074E"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30.</w:t>
            </w:r>
          </w:p>
        </w:tc>
        <w:tc>
          <w:tcPr>
            <w:tcW w:w="2880" w:type="dxa"/>
          </w:tcPr>
          <w:p w14:paraId="46D11BEB"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Jecky Sitinjak</w:t>
            </w:r>
          </w:p>
        </w:tc>
        <w:tc>
          <w:tcPr>
            <w:tcW w:w="900" w:type="dxa"/>
          </w:tcPr>
          <w:p w14:paraId="5F28E561"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JT</w:t>
            </w:r>
          </w:p>
        </w:tc>
        <w:tc>
          <w:tcPr>
            <w:tcW w:w="3330" w:type="dxa"/>
          </w:tcPr>
          <w:p w14:paraId="3EF4A05E"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Dosroha 03</w:t>
            </w:r>
          </w:p>
        </w:tc>
      </w:tr>
      <w:tr w:rsidR="00FF53AF" w:rsidRPr="00F51E8C" w14:paraId="41B4D788" w14:textId="77777777" w:rsidTr="008A2DC7">
        <w:trPr>
          <w:jc w:val="center"/>
        </w:trPr>
        <w:tc>
          <w:tcPr>
            <w:tcW w:w="558" w:type="dxa"/>
          </w:tcPr>
          <w:p w14:paraId="59376AA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31.</w:t>
            </w:r>
          </w:p>
        </w:tc>
        <w:tc>
          <w:tcPr>
            <w:tcW w:w="2880" w:type="dxa"/>
          </w:tcPr>
          <w:p w14:paraId="3E03213F"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Bastian Tamba</w:t>
            </w:r>
          </w:p>
        </w:tc>
        <w:tc>
          <w:tcPr>
            <w:tcW w:w="900" w:type="dxa"/>
          </w:tcPr>
          <w:p w14:paraId="191F378B"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BT</w:t>
            </w:r>
          </w:p>
        </w:tc>
        <w:tc>
          <w:tcPr>
            <w:tcW w:w="3330" w:type="dxa"/>
          </w:tcPr>
          <w:p w14:paraId="5DA2982D"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Dosroha 05</w:t>
            </w:r>
          </w:p>
        </w:tc>
      </w:tr>
      <w:tr w:rsidR="00FF53AF" w:rsidRPr="00F51E8C" w14:paraId="62698E59" w14:textId="77777777" w:rsidTr="008A2DC7">
        <w:trPr>
          <w:jc w:val="center"/>
        </w:trPr>
        <w:tc>
          <w:tcPr>
            <w:tcW w:w="558" w:type="dxa"/>
          </w:tcPr>
          <w:p w14:paraId="51BD466F"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32.</w:t>
            </w:r>
          </w:p>
        </w:tc>
        <w:tc>
          <w:tcPr>
            <w:tcW w:w="2880" w:type="dxa"/>
          </w:tcPr>
          <w:p w14:paraId="6543FBD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Johan Simarmata</w:t>
            </w:r>
          </w:p>
        </w:tc>
        <w:tc>
          <w:tcPr>
            <w:tcW w:w="900" w:type="dxa"/>
          </w:tcPr>
          <w:p w14:paraId="7C21806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JM</w:t>
            </w:r>
          </w:p>
        </w:tc>
        <w:tc>
          <w:tcPr>
            <w:tcW w:w="3330" w:type="dxa"/>
          </w:tcPr>
          <w:p w14:paraId="2C48080C"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Leostar</w:t>
            </w:r>
          </w:p>
        </w:tc>
      </w:tr>
      <w:tr w:rsidR="00FF53AF" w:rsidRPr="00F51E8C" w14:paraId="27FE53C7" w14:textId="77777777" w:rsidTr="008A2DC7">
        <w:trPr>
          <w:jc w:val="center"/>
        </w:trPr>
        <w:tc>
          <w:tcPr>
            <w:tcW w:w="558" w:type="dxa"/>
          </w:tcPr>
          <w:p w14:paraId="0686CBF2"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33.</w:t>
            </w:r>
          </w:p>
        </w:tc>
        <w:tc>
          <w:tcPr>
            <w:tcW w:w="2880" w:type="dxa"/>
          </w:tcPr>
          <w:p w14:paraId="7C4AADB2"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Jojo Situmorang</w:t>
            </w:r>
          </w:p>
        </w:tc>
        <w:tc>
          <w:tcPr>
            <w:tcW w:w="900" w:type="dxa"/>
          </w:tcPr>
          <w:p w14:paraId="57F67B0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JO</w:t>
            </w:r>
          </w:p>
        </w:tc>
        <w:tc>
          <w:tcPr>
            <w:tcW w:w="3330" w:type="dxa"/>
          </w:tcPr>
          <w:p w14:paraId="25D99A39"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Murni</w:t>
            </w:r>
          </w:p>
        </w:tc>
      </w:tr>
      <w:tr w:rsidR="00FF53AF" w:rsidRPr="00F51E8C" w14:paraId="13C13914" w14:textId="77777777" w:rsidTr="008A2DC7">
        <w:trPr>
          <w:jc w:val="center"/>
        </w:trPr>
        <w:tc>
          <w:tcPr>
            <w:tcW w:w="558" w:type="dxa"/>
          </w:tcPr>
          <w:p w14:paraId="62E0AF51"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34.</w:t>
            </w:r>
          </w:p>
        </w:tc>
        <w:tc>
          <w:tcPr>
            <w:tcW w:w="2880" w:type="dxa"/>
          </w:tcPr>
          <w:p w14:paraId="60B28ED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Pangihutan Simbolon</w:t>
            </w:r>
          </w:p>
        </w:tc>
        <w:tc>
          <w:tcPr>
            <w:tcW w:w="900" w:type="dxa"/>
          </w:tcPr>
          <w:p w14:paraId="3D1EB4D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PS</w:t>
            </w:r>
          </w:p>
        </w:tc>
        <w:tc>
          <w:tcPr>
            <w:tcW w:w="3330" w:type="dxa"/>
          </w:tcPr>
          <w:p w14:paraId="5E0C2A5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Rudy Star</w:t>
            </w:r>
          </w:p>
        </w:tc>
      </w:tr>
      <w:tr w:rsidR="00FF53AF" w:rsidRPr="00F51E8C" w14:paraId="6B191ACA" w14:textId="77777777" w:rsidTr="008A2DC7">
        <w:trPr>
          <w:jc w:val="center"/>
        </w:trPr>
        <w:tc>
          <w:tcPr>
            <w:tcW w:w="558" w:type="dxa"/>
          </w:tcPr>
          <w:p w14:paraId="76B77633"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35.</w:t>
            </w:r>
          </w:p>
        </w:tc>
        <w:tc>
          <w:tcPr>
            <w:tcW w:w="2880" w:type="dxa"/>
          </w:tcPr>
          <w:p w14:paraId="773E7CBB"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Linggom Sitinjak</w:t>
            </w:r>
          </w:p>
        </w:tc>
        <w:tc>
          <w:tcPr>
            <w:tcW w:w="900" w:type="dxa"/>
          </w:tcPr>
          <w:p w14:paraId="33441C0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LS</w:t>
            </w:r>
          </w:p>
        </w:tc>
        <w:tc>
          <w:tcPr>
            <w:tcW w:w="3330" w:type="dxa"/>
          </w:tcPr>
          <w:p w14:paraId="56F40964"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Pulo Horas</w:t>
            </w:r>
          </w:p>
        </w:tc>
      </w:tr>
      <w:tr w:rsidR="00FF53AF" w:rsidRPr="00F51E8C" w14:paraId="6F14B17B" w14:textId="77777777" w:rsidTr="008A2DC7">
        <w:trPr>
          <w:jc w:val="center"/>
        </w:trPr>
        <w:tc>
          <w:tcPr>
            <w:tcW w:w="558" w:type="dxa"/>
          </w:tcPr>
          <w:p w14:paraId="3D25B2F1"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36.</w:t>
            </w:r>
          </w:p>
        </w:tc>
        <w:tc>
          <w:tcPr>
            <w:tcW w:w="2880" w:type="dxa"/>
          </w:tcPr>
          <w:p w14:paraId="6A4E8F41"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Charles Situngkir</w:t>
            </w:r>
          </w:p>
        </w:tc>
        <w:tc>
          <w:tcPr>
            <w:tcW w:w="900" w:type="dxa"/>
          </w:tcPr>
          <w:p w14:paraId="62DAAA4C"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CS</w:t>
            </w:r>
          </w:p>
        </w:tc>
        <w:tc>
          <w:tcPr>
            <w:tcW w:w="3330" w:type="dxa"/>
          </w:tcPr>
          <w:p w14:paraId="79C3FED9"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Tio Tour</w:t>
            </w:r>
          </w:p>
        </w:tc>
      </w:tr>
      <w:tr w:rsidR="00FF53AF" w:rsidRPr="00F51E8C" w14:paraId="622B6841" w14:textId="77777777" w:rsidTr="008A2DC7">
        <w:trPr>
          <w:jc w:val="center"/>
        </w:trPr>
        <w:tc>
          <w:tcPr>
            <w:tcW w:w="558" w:type="dxa"/>
          </w:tcPr>
          <w:p w14:paraId="07E9B632"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37.</w:t>
            </w:r>
          </w:p>
        </w:tc>
        <w:tc>
          <w:tcPr>
            <w:tcW w:w="2880" w:type="dxa"/>
          </w:tcPr>
          <w:p w14:paraId="2BFF4F0B"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Yosef Malau</w:t>
            </w:r>
          </w:p>
        </w:tc>
        <w:tc>
          <w:tcPr>
            <w:tcW w:w="900" w:type="dxa"/>
          </w:tcPr>
          <w:p w14:paraId="7C88194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YM</w:t>
            </w:r>
          </w:p>
        </w:tc>
        <w:tc>
          <w:tcPr>
            <w:tcW w:w="3330" w:type="dxa"/>
          </w:tcPr>
          <w:p w14:paraId="0C3ED98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Gloria</w:t>
            </w:r>
          </w:p>
        </w:tc>
      </w:tr>
      <w:tr w:rsidR="00FF53AF" w:rsidRPr="00F51E8C" w14:paraId="16514F17" w14:textId="77777777" w:rsidTr="008A2DC7">
        <w:trPr>
          <w:jc w:val="center"/>
        </w:trPr>
        <w:tc>
          <w:tcPr>
            <w:tcW w:w="558" w:type="dxa"/>
          </w:tcPr>
          <w:p w14:paraId="364B7482"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38.</w:t>
            </w:r>
          </w:p>
        </w:tc>
        <w:tc>
          <w:tcPr>
            <w:tcW w:w="2880" w:type="dxa"/>
          </w:tcPr>
          <w:p w14:paraId="07C1727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Lambok Siboro</w:t>
            </w:r>
          </w:p>
        </w:tc>
        <w:tc>
          <w:tcPr>
            <w:tcW w:w="900" w:type="dxa"/>
          </w:tcPr>
          <w:p w14:paraId="23515E3B"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LB</w:t>
            </w:r>
          </w:p>
        </w:tc>
        <w:tc>
          <w:tcPr>
            <w:tcW w:w="3330" w:type="dxa"/>
          </w:tcPr>
          <w:p w14:paraId="0398C1D9"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Leostar</w:t>
            </w:r>
          </w:p>
        </w:tc>
      </w:tr>
      <w:tr w:rsidR="00FF53AF" w:rsidRPr="00F51E8C" w14:paraId="52D841E8" w14:textId="77777777" w:rsidTr="008A2DC7">
        <w:trPr>
          <w:jc w:val="center"/>
        </w:trPr>
        <w:tc>
          <w:tcPr>
            <w:tcW w:w="558" w:type="dxa"/>
          </w:tcPr>
          <w:p w14:paraId="4853F41B"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39.</w:t>
            </w:r>
          </w:p>
        </w:tc>
        <w:tc>
          <w:tcPr>
            <w:tcW w:w="2880" w:type="dxa"/>
          </w:tcPr>
          <w:p w14:paraId="57C885F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Danang Sidauruk</w:t>
            </w:r>
          </w:p>
        </w:tc>
        <w:tc>
          <w:tcPr>
            <w:tcW w:w="900" w:type="dxa"/>
          </w:tcPr>
          <w:p w14:paraId="42C89D5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DD</w:t>
            </w:r>
          </w:p>
        </w:tc>
        <w:tc>
          <w:tcPr>
            <w:tcW w:w="3330" w:type="dxa"/>
          </w:tcPr>
          <w:p w14:paraId="2547E992"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Rodame 01</w:t>
            </w:r>
          </w:p>
        </w:tc>
      </w:tr>
      <w:tr w:rsidR="00FF53AF" w:rsidRPr="00F51E8C" w14:paraId="223B69BB" w14:textId="77777777" w:rsidTr="008A2DC7">
        <w:trPr>
          <w:jc w:val="center"/>
        </w:trPr>
        <w:tc>
          <w:tcPr>
            <w:tcW w:w="558" w:type="dxa"/>
          </w:tcPr>
          <w:p w14:paraId="4D654024"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40.</w:t>
            </w:r>
          </w:p>
        </w:tc>
        <w:tc>
          <w:tcPr>
            <w:tcW w:w="2880" w:type="dxa"/>
          </w:tcPr>
          <w:p w14:paraId="405A7D4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Mikael Simanjuntak</w:t>
            </w:r>
          </w:p>
        </w:tc>
        <w:tc>
          <w:tcPr>
            <w:tcW w:w="900" w:type="dxa"/>
          </w:tcPr>
          <w:p w14:paraId="6A8491E3"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MS</w:t>
            </w:r>
          </w:p>
        </w:tc>
        <w:tc>
          <w:tcPr>
            <w:tcW w:w="3330" w:type="dxa"/>
          </w:tcPr>
          <w:p w14:paraId="7ADD98C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Rodame 02</w:t>
            </w:r>
          </w:p>
        </w:tc>
      </w:tr>
      <w:tr w:rsidR="00FF53AF" w:rsidRPr="00F51E8C" w14:paraId="4C03CD67" w14:textId="77777777" w:rsidTr="008A2DC7">
        <w:trPr>
          <w:jc w:val="center"/>
        </w:trPr>
        <w:tc>
          <w:tcPr>
            <w:tcW w:w="558" w:type="dxa"/>
          </w:tcPr>
          <w:p w14:paraId="5C53F795"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41.</w:t>
            </w:r>
          </w:p>
        </w:tc>
        <w:tc>
          <w:tcPr>
            <w:tcW w:w="2880" w:type="dxa"/>
          </w:tcPr>
          <w:p w14:paraId="1C4E085E"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Josua Simarmata</w:t>
            </w:r>
          </w:p>
        </w:tc>
        <w:tc>
          <w:tcPr>
            <w:tcW w:w="900" w:type="dxa"/>
          </w:tcPr>
          <w:p w14:paraId="78A3AD93"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JM</w:t>
            </w:r>
          </w:p>
        </w:tc>
        <w:tc>
          <w:tcPr>
            <w:tcW w:w="3330" w:type="dxa"/>
          </w:tcPr>
          <w:p w14:paraId="3A46DFC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Tioly</w:t>
            </w:r>
          </w:p>
        </w:tc>
      </w:tr>
      <w:tr w:rsidR="00FF53AF" w:rsidRPr="00F51E8C" w14:paraId="5DDFA5AF" w14:textId="77777777" w:rsidTr="008A2DC7">
        <w:trPr>
          <w:jc w:val="center"/>
        </w:trPr>
        <w:tc>
          <w:tcPr>
            <w:tcW w:w="558" w:type="dxa"/>
          </w:tcPr>
          <w:p w14:paraId="48EBC8C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42.</w:t>
            </w:r>
          </w:p>
        </w:tc>
        <w:tc>
          <w:tcPr>
            <w:tcW w:w="2880" w:type="dxa"/>
          </w:tcPr>
          <w:p w14:paraId="18824466"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Torang Gultom</w:t>
            </w:r>
          </w:p>
        </w:tc>
        <w:tc>
          <w:tcPr>
            <w:tcW w:w="900" w:type="dxa"/>
          </w:tcPr>
          <w:p w14:paraId="5886C92E"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TG</w:t>
            </w:r>
          </w:p>
        </w:tc>
        <w:tc>
          <w:tcPr>
            <w:tcW w:w="3330" w:type="dxa"/>
          </w:tcPr>
          <w:p w14:paraId="45E0D88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Roganda</w:t>
            </w:r>
          </w:p>
        </w:tc>
      </w:tr>
    </w:tbl>
    <w:p w14:paraId="67E400F7" w14:textId="77777777" w:rsidR="00FF53AF" w:rsidRPr="003F0517" w:rsidRDefault="00FF53AF" w:rsidP="00FF53AF"/>
    <w:p w14:paraId="3105EE21" w14:textId="77777777" w:rsidR="00FF53AF" w:rsidRDefault="00F60D32" w:rsidP="00FF53AF">
      <w:pPr>
        <w:spacing w:line="360" w:lineRule="auto"/>
        <w:jc w:val="both"/>
        <w:rPr>
          <w:rFonts w:ascii="Times New Roman" w:hAnsi="Times New Roman"/>
          <w:sz w:val="24"/>
          <w:szCs w:val="24"/>
        </w:rPr>
      </w:pPr>
      <w:r>
        <w:rPr>
          <w:rFonts w:ascii="Times New Roman" w:hAnsi="Times New Roman"/>
          <w:sz w:val="24"/>
          <w:szCs w:val="24"/>
        </w:rPr>
        <w:t xml:space="preserve">Tabel 4 </w:t>
      </w:r>
      <w:r w:rsidR="00FF53AF" w:rsidRPr="000F218C">
        <w:rPr>
          <w:rFonts w:ascii="Times New Roman" w:hAnsi="Times New Roman"/>
          <w:sz w:val="24"/>
          <w:szCs w:val="24"/>
        </w:rPr>
        <w:t xml:space="preserve">merupakan data nahkoda kapal yang digunakan dalam pembuatan </w:t>
      </w:r>
      <w:r w:rsidR="00FF53AF" w:rsidRPr="000F218C">
        <w:rPr>
          <w:rFonts w:ascii="Times New Roman" w:hAnsi="Times New Roman"/>
          <w:i/>
          <w:sz w:val="24"/>
          <w:szCs w:val="24"/>
        </w:rPr>
        <w:t>prototype</w:t>
      </w:r>
      <w:r w:rsidR="00FF53AF" w:rsidRPr="000F218C">
        <w:rPr>
          <w:rFonts w:ascii="Times New Roman" w:hAnsi="Times New Roman"/>
          <w:sz w:val="24"/>
          <w:szCs w:val="24"/>
        </w:rPr>
        <w:t xml:space="preserve"> di Ajibata. Data Nahkoda dengan inisialnya terdiri dari 42 kapal pada tahun 2019.</w:t>
      </w:r>
    </w:p>
    <w:p w14:paraId="4B8D3F21" w14:textId="77777777" w:rsidR="00FF53AF" w:rsidRPr="0000095B" w:rsidRDefault="00FF53AF" w:rsidP="00650BDE">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sz w:val="24"/>
          <w:szCs w:val="24"/>
          <w:lang w:val="en-US"/>
        </w:rPr>
        <w:t>Data Pelabuhan/Wilayah</w:t>
      </w:r>
    </w:p>
    <w:p w14:paraId="04BBB859" w14:textId="20677687" w:rsidR="00FF53AF" w:rsidRPr="0000095B" w:rsidRDefault="0000095B" w:rsidP="0000095B">
      <w:pPr>
        <w:pStyle w:val="Caption"/>
        <w:ind w:left="1440" w:firstLine="720"/>
        <w:rPr>
          <w:rFonts w:ascii="Times New Roman" w:hAnsi="Times New Roman"/>
          <w:sz w:val="24"/>
          <w:szCs w:val="24"/>
          <w:lang w:val="id-ID"/>
        </w:rPr>
      </w:pPr>
      <w:bookmarkStart w:id="84" w:name="_Toc44550863"/>
      <w:r w:rsidRPr="0000095B">
        <w:rPr>
          <w:rFonts w:ascii="Times New Roman" w:hAnsi="Times New Roman"/>
          <w:sz w:val="24"/>
          <w:szCs w:val="24"/>
        </w:rPr>
        <w:t xml:space="preserve">Table </w:t>
      </w:r>
      <w:r w:rsidRPr="0000095B">
        <w:rPr>
          <w:rFonts w:ascii="Times New Roman" w:hAnsi="Times New Roman"/>
          <w:sz w:val="24"/>
          <w:szCs w:val="24"/>
        </w:rPr>
        <w:fldChar w:fldCharType="begin"/>
      </w:r>
      <w:r w:rsidRPr="0000095B">
        <w:rPr>
          <w:rFonts w:ascii="Times New Roman" w:hAnsi="Times New Roman"/>
          <w:sz w:val="24"/>
          <w:szCs w:val="24"/>
        </w:rPr>
        <w:instrText xml:space="preserve"> SEQ Table \* ARABIC </w:instrText>
      </w:r>
      <w:r w:rsidRPr="0000095B">
        <w:rPr>
          <w:rFonts w:ascii="Times New Roman" w:hAnsi="Times New Roman"/>
          <w:sz w:val="24"/>
          <w:szCs w:val="24"/>
        </w:rPr>
        <w:fldChar w:fldCharType="separate"/>
      </w:r>
      <w:r w:rsidR="006A7004">
        <w:rPr>
          <w:rFonts w:ascii="Times New Roman" w:hAnsi="Times New Roman"/>
          <w:noProof/>
          <w:sz w:val="24"/>
          <w:szCs w:val="24"/>
        </w:rPr>
        <w:t>5</w:t>
      </w:r>
      <w:r w:rsidRPr="0000095B">
        <w:rPr>
          <w:rFonts w:ascii="Times New Roman" w:hAnsi="Times New Roman"/>
          <w:sz w:val="24"/>
          <w:szCs w:val="24"/>
        </w:rPr>
        <w:fldChar w:fldCharType="end"/>
      </w:r>
      <w:r w:rsidRPr="0000095B">
        <w:rPr>
          <w:rFonts w:ascii="Times New Roman" w:hAnsi="Times New Roman"/>
          <w:sz w:val="24"/>
          <w:szCs w:val="24"/>
        </w:rPr>
        <w:t>. Data Pelabuhan/Wilayah</w:t>
      </w:r>
      <w:bookmarkEnd w:id="84"/>
    </w:p>
    <w:tbl>
      <w:tblPr>
        <w:tblStyle w:val="TableGrid"/>
        <w:tblW w:w="0" w:type="auto"/>
        <w:jc w:val="center"/>
        <w:tblLook w:val="04A0" w:firstRow="1" w:lastRow="0" w:firstColumn="1" w:lastColumn="0" w:noHBand="0" w:noVBand="1"/>
      </w:tblPr>
      <w:tblGrid>
        <w:gridCol w:w="639"/>
        <w:gridCol w:w="2192"/>
        <w:gridCol w:w="2093"/>
        <w:gridCol w:w="1871"/>
        <w:gridCol w:w="1891"/>
      </w:tblGrid>
      <w:tr w:rsidR="00FF53AF" w:rsidRPr="00F51E8C" w14:paraId="73A2AEA3" w14:textId="77777777" w:rsidTr="008A2DC7">
        <w:trPr>
          <w:jc w:val="center"/>
        </w:trPr>
        <w:tc>
          <w:tcPr>
            <w:tcW w:w="639" w:type="dxa"/>
          </w:tcPr>
          <w:p w14:paraId="309BDC44" w14:textId="77777777" w:rsidR="00FF53AF" w:rsidRPr="00F51E8C" w:rsidRDefault="00FF53AF" w:rsidP="008A2DC7">
            <w:pPr>
              <w:spacing w:line="276" w:lineRule="auto"/>
              <w:jc w:val="center"/>
              <w:rPr>
                <w:rFonts w:ascii="Times New Roman" w:hAnsi="Times New Roman"/>
                <w:sz w:val="20"/>
              </w:rPr>
            </w:pPr>
            <w:r w:rsidRPr="00F51E8C">
              <w:rPr>
                <w:rFonts w:ascii="Times New Roman" w:hAnsi="Times New Roman"/>
                <w:sz w:val="20"/>
              </w:rPr>
              <w:t>No.</w:t>
            </w:r>
          </w:p>
        </w:tc>
        <w:tc>
          <w:tcPr>
            <w:tcW w:w="2192" w:type="dxa"/>
          </w:tcPr>
          <w:p w14:paraId="665DDD70" w14:textId="77777777" w:rsidR="00FF53AF" w:rsidRPr="00F51E8C" w:rsidRDefault="00FF53AF" w:rsidP="008A2DC7">
            <w:pPr>
              <w:spacing w:line="276" w:lineRule="auto"/>
              <w:jc w:val="center"/>
              <w:rPr>
                <w:rFonts w:ascii="Times New Roman" w:hAnsi="Times New Roman"/>
                <w:sz w:val="20"/>
              </w:rPr>
            </w:pPr>
            <w:r w:rsidRPr="00F51E8C">
              <w:rPr>
                <w:rFonts w:ascii="Times New Roman" w:hAnsi="Times New Roman"/>
                <w:sz w:val="20"/>
              </w:rPr>
              <w:t>Wilayah awal</w:t>
            </w:r>
          </w:p>
        </w:tc>
        <w:tc>
          <w:tcPr>
            <w:tcW w:w="2093" w:type="dxa"/>
          </w:tcPr>
          <w:p w14:paraId="3A050F7E" w14:textId="77777777" w:rsidR="00FF53AF" w:rsidRPr="00F51E8C" w:rsidRDefault="00FF53AF" w:rsidP="008A2DC7">
            <w:pPr>
              <w:spacing w:line="276" w:lineRule="auto"/>
              <w:jc w:val="center"/>
              <w:rPr>
                <w:rFonts w:ascii="Times New Roman" w:hAnsi="Times New Roman"/>
                <w:sz w:val="20"/>
              </w:rPr>
            </w:pPr>
            <w:r w:rsidRPr="00F51E8C">
              <w:rPr>
                <w:rFonts w:ascii="Times New Roman" w:hAnsi="Times New Roman"/>
                <w:sz w:val="20"/>
              </w:rPr>
              <w:t>Wilayah tujuan</w:t>
            </w:r>
          </w:p>
        </w:tc>
        <w:tc>
          <w:tcPr>
            <w:tcW w:w="1871" w:type="dxa"/>
          </w:tcPr>
          <w:p w14:paraId="6F302DA3" w14:textId="77777777" w:rsidR="00FF53AF" w:rsidRPr="00F51E8C" w:rsidRDefault="00FF53AF" w:rsidP="008A2DC7">
            <w:pPr>
              <w:spacing w:line="276" w:lineRule="auto"/>
              <w:jc w:val="center"/>
              <w:rPr>
                <w:rFonts w:ascii="Times New Roman" w:hAnsi="Times New Roman"/>
                <w:sz w:val="20"/>
              </w:rPr>
            </w:pPr>
            <w:r w:rsidRPr="00F51E8C">
              <w:rPr>
                <w:rFonts w:ascii="Times New Roman" w:hAnsi="Times New Roman"/>
                <w:sz w:val="20"/>
              </w:rPr>
              <w:t>Jarak tempuh</w:t>
            </w:r>
          </w:p>
        </w:tc>
        <w:tc>
          <w:tcPr>
            <w:tcW w:w="1891" w:type="dxa"/>
          </w:tcPr>
          <w:p w14:paraId="2653B064" w14:textId="77777777" w:rsidR="00FF53AF" w:rsidRPr="00F51E8C" w:rsidRDefault="00FF53AF" w:rsidP="008A2DC7">
            <w:pPr>
              <w:spacing w:line="276" w:lineRule="auto"/>
              <w:jc w:val="center"/>
              <w:rPr>
                <w:rFonts w:ascii="Times New Roman" w:hAnsi="Times New Roman"/>
                <w:sz w:val="20"/>
              </w:rPr>
            </w:pPr>
            <w:r w:rsidRPr="00F51E8C">
              <w:rPr>
                <w:rFonts w:ascii="Times New Roman" w:hAnsi="Times New Roman"/>
                <w:sz w:val="20"/>
              </w:rPr>
              <w:t>Durasi</w:t>
            </w:r>
          </w:p>
        </w:tc>
      </w:tr>
      <w:tr w:rsidR="00FF53AF" w:rsidRPr="00F51E8C" w14:paraId="789EA1F1" w14:textId="77777777" w:rsidTr="008A2DC7">
        <w:trPr>
          <w:jc w:val="center"/>
        </w:trPr>
        <w:tc>
          <w:tcPr>
            <w:tcW w:w="639" w:type="dxa"/>
          </w:tcPr>
          <w:p w14:paraId="431299E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w:t>
            </w:r>
          </w:p>
        </w:tc>
        <w:tc>
          <w:tcPr>
            <w:tcW w:w="2192" w:type="dxa"/>
          </w:tcPr>
          <w:p w14:paraId="3BA701F8"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Ajibata</w:t>
            </w:r>
          </w:p>
        </w:tc>
        <w:tc>
          <w:tcPr>
            <w:tcW w:w="2093" w:type="dxa"/>
          </w:tcPr>
          <w:p w14:paraId="110352C6"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Tomok</w:t>
            </w:r>
          </w:p>
        </w:tc>
        <w:tc>
          <w:tcPr>
            <w:tcW w:w="1871" w:type="dxa"/>
          </w:tcPr>
          <w:p w14:paraId="478B3AF0"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8,43 km</w:t>
            </w:r>
          </w:p>
        </w:tc>
        <w:tc>
          <w:tcPr>
            <w:tcW w:w="1891" w:type="dxa"/>
          </w:tcPr>
          <w:p w14:paraId="4360EE31"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30 menit</w:t>
            </w:r>
          </w:p>
        </w:tc>
      </w:tr>
      <w:tr w:rsidR="00FF53AF" w:rsidRPr="00F51E8C" w14:paraId="2A1F9A8A" w14:textId="77777777" w:rsidTr="008A2DC7">
        <w:trPr>
          <w:jc w:val="center"/>
        </w:trPr>
        <w:tc>
          <w:tcPr>
            <w:tcW w:w="639" w:type="dxa"/>
          </w:tcPr>
          <w:p w14:paraId="78B79A13"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3.</w:t>
            </w:r>
          </w:p>
        </w:tc>
        <w:tc>
          <w:tcPr>
            <w:tcW w:w="2192" w:type="dxa"/>
          </w:tcPr>
          <w:p w14:paraId="369ED11A"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Ajibata</w:t>
            </w:r>
          </w:p>
        </w:tc>
        <w:tc>
          <w:tcPr>
            <w:tcW w:w="2093" w:type="dxa"/>
          </w:tcPr>
          <w:p w14:paraId="05C8923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Onanrunggu</w:t>
            </w:r>
          </w:p>
        </w:tc>
        <w:tc>
          <w:tcPr>
            <w:tcW w:w="1871" w:type="dxa"/>
          </w:tcPr>
          <w:p w14:paraId="7A9DEB32"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23,76</w:t>
            </w:r>
          </w:p>
        </w:tc>
        <w:tc>
          <w:tcPr>
            <w:tcW w:w="1891" w:type="dxa"/>
          </w:tcPr>
          <w:p w14:paraId="1754C53E"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 jam 25 menit</w:t>
            </w:r>
          </w:p>
        </w:tc>
      </w:tr>
      <w:tr w:rsidR="00FF53AF" w:rsidRPr="00F51E8C" w14:paraId="42939708" w14:textId="77777777" w:rsidTr="008A2DC7">
        <w:trPr>
          <w:jc w:val="center"/>
        </w:trPr>
        <w:tc>
          <w:tcPr>
            <w:tcW w:w="639" w:type="dxa"/>
          </w:tcPr>
          <w:p w14:paraId="197870C2"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4.</w:t>
            </w:r>
          </w:p>
        </w:tc>
        <w:tc>
          <w:tcPr>
            <w:tcW w:w="2192" w:type="dxa"/>
          </w:tcPr>
          <w:p w14:paraId="3C8A8709"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Ajibata</w:t>
            </w:r>
          </w:p>
        </w:tc>
        <w:tc>
          <w:tcPr>
            <w:tcW w:w="2093" w:type="dxa"/>
          </w:tcPr>
          <w:p w14:paraId="296B45D4"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Tigaras</w:t>
            </w:r>
          </w:p>
        </w:tc>
        <w:tc>
          <w:tcPr>
            <w:tcW w:w="1871" w:type="dxa"/>
          </w:tcPr>
          <w:p w14:paraId="13629C87"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22,60</w:t>
            </w:r>
          </w:p>
        </w:tc>
        <w:tc>
          <w:tcPr>
            <w:tcW w:w="1891" w:type="dxa"/>
          </w:tcPr>
          <w:p w14:paraId="491B9799" w14:textId="77777777" w:rsidR="00FF53AF" w:rsidRPr="00F51E8C" w:rsidRDefault="00FF53AF" w:rsidP="008A2DC7">
            <w:pPr>
              <w:spacing w:line="276" w:lineRule="auto"/>
              <w:rPr>
                <w:rFonts w:ascii="Times New Roman" w:hAnsi="Times New Roman"/>
                <w:sz w:val="20"/>
              </w:rPr>
            </w:pPr>
            <w:r w:rsidRPr="00F51E8C">
              <w:rPr>
                <w:rFonts w:ascii="Times New Roman" w:hAnsi="Times New Roman"/>
                <w:sz w:val="20"/>
              </w:rPr>
              <w:t>1 jam 21 menit</w:t>
            </w:r>
          </w:p>
        </w:tc>
      </w:tr>
    </w:tbl>
    <w:p w14:paraId="3315EE91" w14:textId="77777777" w:rsidR="00FF53AF" w:rsidRDefault="00FF53AF" w:rsidP="00FF53AF">
      <w:pPr>
        <w:spacing w:line="360" w:lineRule="auto"/>
        <w:jc w:val="both"/>
        <w:rPr>
          <w:rFonts w:ascii="Times New Roman" w:hAnsi="Times New Roman"/>
          <w:sz w:val="24"/>
          <w:szCs w:val="24"/>
        </w:rPr>
      </w:pPr>
    </w:p>
    <w:p w14:paraId="6B6DF04A" w14:textId="3542224C" w:rsidR="00FF53AF" w:rsidRPr="003F0517" w:rsidRDefault="00F60D32" w:rsidP="00FF53AF">
      <w:pPr>
        <w:spacing w:line="360" w:lineRule="auto"/>
        <w:jc w:val="both"/>
        <w:rPr>
          <w:rFonts w:ascii="Times New Roman" w:hAnsi="Times New Roman"/>
          <w:sz w:val="24"/>
          <w:szCs w:val="24"/>
        </w:rPr>
      </w:pPr>
      <w:r>
        <w:rPr>
          <w:rFonts w:ascii="Times New Roman" w:hAnsi="Times New Roman"/>
          <w:sz w:val="24"/>
          <w:szCs w:val="24"/>
        </w:rPr>
        <w:t xml:space="preserve">Tabel 5 </w:t>
      </w:r>
      <w:r w:rsidR="00FF53AF" w:rsidRPr="003F0517">
        <w:rPr>
          <w:rFonts w:ascii="Times New Roman" w:hAnsi="Times New Roman"/>
          <w:sz w:val="24"/>
          <w:szCs w:val="24"/>
        </w:rPr>
        <w:t xml:space="preserve">merupakan data wilayah yaitu rute perjalanan kapal yang digunakan dalam pembuata </w:t>
      </w:r>
      <w:r w:rsidR="00FF53AF" w:rsidRPr="003F0517">
        <w:rPr>
          <w:rFonts w:ascii="Times New Roman" w:hAnsi="Times New Roman"/>
          <w:i/>
          <w:sz w:val="24"/>
          <w:szCs w:val="24"/>
        </w:rPr>
        <w:t xml:space="preserve">prototype </w:t>
      </w:r>
      <w:r w:rsidR="00A61ADC">
        <w:rPr>
          <w:rFonts w:ascii="Times New Roman" w:hAnsi="Times New Roman"/>
          <w:sz w:val="24"/>
          <w:szCs w:val="24"/>
        </w:rPr>
        <w:t>di Ajibata pada tahun 2019, dan data tersebut didapat dari hasil wawancara langsung terhadap Dinas Perhubungan Ajibata.</w:t>
      </w:r>
      <w:r w:rsidR="00FA5C59">
        <w:rPr>
          <w:rFonts w:ascii="Times New Roman" w:hAnsi="Times New Roman"/>
          <w:sz w:val="24"/>
          <w:szCs w:val="24"/>
        </w:rPr>
        <w:t xml:space="preserve"> Hasil wawancara dapat dilihat didalam lampiran.</w:t>
      </w:r>
    </w:p>
    <w:p w14:paraId="73A828E3" w14:textId="77777777" w:rsidR="00FF53AF" w:rsidRPr="00C13C19" w:rsidRDefault="002E5F8E" w:rsidP="00844BCD">
      <w:pPr>
        <w:pStyle w:val="Heading2"/>
        <w:numPr>
          <w:ilvl w:val="1"/>
          <w:numId w:val="12"/>
        </w:numPr>
        <w:spacing w:line="360" w:lineRule="auto"/>
        <w:jc w:val="both"/>
        <w:rPr>
          <w:rFonts w:ascii="Times New Roman" w:hAnsi="Times New Roman"/>
          <w:bCs/>
          <w:sz w:val="24"/>
          <w:szCs w:val="24"/>
        </w:rPr>
      </w:pPr>
      <w:bookmarkStart w:id="85" w:name="_Toc30414084"/>
      <w:bookmarkStart w:id="86" w:name="_Toc30414148"/>
      <w:bookmarkStart w:id="87" w:name="_Toc45276882"/>
      <w:r>
        <w:rPr>
          <w:rFonts w:ascii="Times New Roman" w:hAnsi="Times New Roman"/>
          <w:bCs/>
          <w:sz w:val="24"/>
          <w:szCs w:val="24"/>
        </w:rPr>
        <w:t>Analisis Algoritme</w:t>
      </w:r>
      <w:r w:rsidR="00FF53AF" w:rsidRPr="00C13C19">
        <w:rPr>
          <w:rFonts w:ascii="Times New Roman" w:hAnsi="Times New Roman"/>
          <w:bCs/>
          <w:sz w:val="24"/>
          <w:szCs w:val="24"/>
        </w:rPr>
        <w:t xml:space="preserve"> </w:t>
      </w:r>
      <w:r w:rsidR="00FF53AF" w:rsidRPr="00D2468C">
        <w:rPr>
          <w:rFonts w:ascii="Times New Roman" w:hAnsi="Times New Roman"/>
          <w:bCs/>
          <w:i/>
          <w:sz w:val="24"/>
          <w:szCs w:val="24"/>
        </w:rPr>
        <w:t>Backtracking</w:t>
      </w:r>
      <w:r w:rsidR="00FF53AF" w:rsidRPr="00C13C19">
        <w:rPr>
          <w:rFonts w:ascii="Times New Roman" w:hAnsi="Times New Roman"/>
          <w:bCs/>
          <w:sz w:val="24"/>
          <w:szCs w:val="24"/>
        </w:rPr>
        <w:t xml:space="preserve"> </w:t>
      </w:r>
      <w:r w:rsidR="00FF53AF" w:rsidRPr="00C13C19">
        <w:rPr>
          <w:rFonts w:ascii="Times New Roman" w:hAnsi="Times New Roman"/>
          <w:sz w:val="24"/>
          <w:szCs w:val="24"/>
        </w:rPr>
        <w:t>(</w:t>
      </w:r>
      <w:r w:rsidR="00022B81">
        <w:rPr>
          <w:rFonts w:ascii="Times New Roman" w:hAnsi="Times New Roman"/>
          <w:i/>
          <w:sz w:val="24"/>
          <w:szCs w:val="24"/>
        </w:rPr>
        <w:t>Constraint S</w:t>
      </w:r>
      <w:r w:rsidR="00FF53AF" w:rsidRPr="00C13C19">
        <w:rPr>
          <w:rFonts w:ascii="Times New Roman" w:hAnsi="Times New Roman"/>
          <w:i/>
          <w:sz w:val="24"/>
          <w:szCs w:val="24"/>
        </w:rPr>
        <w:t>atisfaction Problem)</w:t>
      </w:r>
      <w:bookmarkEnd w:id="85"/>
      <w:bookmarkEnd w:id="86"/>
      <w:bookmarkEnd w:id="87"/>
      <w:r w:rsidR="00FF53AF" w:rsidRPr="00C13C19">
        <w:rPr>
          <w:rFonts w:ascii="Times New Roman" w:hAnsi="Times New Roman"/>
          <w:sz w:val="24"/>
          <w:szCs w:val="24"/>
        </w:rPr>
        <w:t xml:space="preserve">   </w:t>
      </w:r>
    </w:p>
    <w:p w14:paraId="15357CC9" w14:textId="77777777" w:rsidR="00FF53AF" w:rsidRPr="00A659EB" w:rsidRDefault="00FF53AF" w:rsidP="00FF53AF">
      <w:pPr>
        <w:spacing w:line="360" w:lineRule="auto"/>
        <w:ind w:right="60"/>
        <w:jc w:val="both"/>
        <w:rPr>
          <w:rFonts w:ascii="Times New Roman" w:hAnsi="Times New Roman"/>
          <w:sz w:val="24"/>
          <w:szCs w:val="24"/>
        </w:rPr>
      </w:pPr>
      <w:r w:rsidRPr="00A659EB">
        <w:rPr>
          <w:rFonts w:ascii="Times New Roman" w:hAnsi="Times New Roman"/>
          <w:sz w:val="24"/>
          <w:szCs w:val="24"/>
        </w:rPr>
        <w:t xml:space="preserve">CSP merupakan metode yang digunakan dalam pembuatan solusi-solusi yang memungkinkan dan tidak melanggar </w:t>
      </w:r>
      <w:r w:rsidRPr="00A659EB">
        <w:rPr>
          <w:rFonts w:ascii="Times New Roman" w:hAnsi="Times New Roman"/>
          <w:i/>
          <w:sz w:val="24"/>
          <w:szCs w:val="24"/>
        </w:rPr>
        <w:t>constraint</w:t>
      </w:r>
      <w:r w:rsidR="00DE2BE2">
        <w:rPr>
          <w:rFonts w:ascii="Times New Roman" w:hAnsi="Times New Roman"/>
          <w:i/>
          <w:sz w:val="24"/>
          <w:szCs w:val="24"/>
        </w:rPr>
        <w:t>s</w:t>
      </w:r>
      <w:r w:rsidRPr="00A659EB">
        <w:rPr>
          <w:rFonts w:ascii="Times New Roman" w:hAnsi="Times New Roman"/>
          <w:sz w:val="24"/>
          <w:szCs w:val="24"/>
        </w:rPr>
        <w:t xml:space="preserve"> yang ada, agar tidak ada </w:t>
      </w:r>
      <w:r w:rsidRPr="00A659EB">
        <w:rPr>
          <w:rFonts w:ascii="Times New Roman" w:hAnsi="Times New Roman"/>
          <w:i/>
          <w:sz w:val="24"/>
          <w:szCs w:val="24"/>
        </w:rPr>
        <w:t>constraint</w:t>
      </w:r>
      <w:r w:rsidR="00DE2BE2">
        <w:rPr>
          <w:rFonts w:ascii="Times New Roman" w:hAnsi="Times New Roman"/>
          <w:i/>
          <w:sz w:val="24"/>
          <w:szCs w:val="24"/>
        </w:rPr>
        <w:t>s</w:t>
      </w:r>
      <w:r w:rsidRPr="00A659EB">
        <w:rPr>
          <w:rFonts w:ascii="Times New Roman" w:hAnsi="Times New Roman"/>
          <w:sz w:val="24"/>
          <w:szCs w:val="24"/>
        </w:rPr>
        <w:t xml:space="preserve"> yang dilanggar dalam pembuatan jadwal. CSP menggunakan sistem penggolongan </w:t>
      </w:r>
      <w:r w:rsidRPr="00A659EB">
        <w:rPr>
          <w:rFonts w:ascii="Times New Roman" w:hAnsi="Times New Roman"/>
          <w:i/>
          <w:sz w:val="24"/>
          <w:szCs w:val="24"/>
        </w:rPr>
        <w:t>constraint</w:t>
      </w:r>
      <w:r w:rsidR="00DE2BE2">
        <w:rPr>
          <w:rFonts w:ascii="Times New Roman" w:hAnsi="Times New Roman"/>
          <w:i/>
          <w:sz w:val="24"/>
          <w:szCs w:val="24"/>
        </w:rPr>
        <w:t>s</w:t>
      </w:r>
      <w:r w:rsidRPr="00A659EB">
        <w:rPr>
          <w:rFonts w:ascii="Times New Roman" w:hAnsi="Times New Roman"/>
          <w:sz w:val="24"/>
          <w:szCs w:val="24"/>
        </w:rPr>
        <w:t xml:space="preserve"> berdasarkan aturan, bahwa </w:t>
      </w:r>
      <w:r w:rsidRPr="00A659EB">
        <w:rPr>
          <w:rFonts w:ascii="Times New Roman" w:hAnsi="Times New Roman"/>
          <w:i/>
          <w:sz w:val="24"/>
          <w:szCs w:val="24"/>
        </w:rPr>
        <w:t>constraint</w:t>
      </w:r>
      <w:r w:rsidR="00DE2BE2">
        <w:rPr>
          <w:rFonts w:ascii="Times New Roman" w:hAnsi="Times New Roman"/>
          <w:i/>
          <w:sz w:val="24"/>
          <w:szCs w:val="24"/>
        </w:rPr>
        <w:t>s</w:t>
      </w:r>
      <w:r w:rsidRPr="00A659EB">
        <w:rPr>
          <w:rFonts w:ascii="Times New Roman" w:hAnsi="Times New Roman"/>
          <w:sz w:val="24"/>
          <w:szCs w:val="24"/>
        </w:rPr>
        <w:t xml:space="preserve"> yang ada, </w:t>
      </w:r>
      <w:proofErr w:type="gramStart"/>
      <w:r w:rsidRPr="00A659EB">
        <w:rPr>
          <w:rFonts w:ascii="Times New Roman" w:hAnsi="Times New Roman"/>
          <w:sz w:val="24"/>
          <w:szCs w:val="24"/>
        </w:rPr>
        <w:t>akan</w:t>
      </w:r>
      <w:proofErr w:type="gramEnd"/>
      <w:r w:rsidRPr="00A659EB">
        <w:rPr>
          <w:rFonts w:ascii="Times New Roman" w:hAnsi="Times New Roman"/>
          <w:sz w:val="24"/>
          <w:szCs w:val="24"/>
        </w:rPr>
        <w:t xml:space="preserve"> dipisahkan antara </w:t>
      </w:r>
      <w:r w:rsidRPr="00A659EB">
        <w:rPr>
          <w:rFonts w:ascii="Times New Roman" w:hAnsi="Times New Roman"/>
          <w:i/>
          <w:sz w:val="24"/>
          <w:szCs w:val="24"/>
        </w:rPr>
        <w:t>constraint</w:t>
      </w:r>
      <w:r w:rsidRPr="00A659EB">
        <w:rPr>
          <w:rFonts w:ascii="Times New Roman" w:hAnsi="Times New Roman"/>
          <w:sz w:val="24"/>
          <w:szCs w:val="24"/>
        </w:rPr>
        <w:t xml:space="preserve"> yang sejenis.</w:t>
      </w:r>
      <w:r w:rsidR="008C39BF">
        <w:rPr>
          <w:rFonts w:ascii="Times New Roman" w:hAnsi="Times New Roman"/>
          <w:sz w:val="24"/>
          <w:szCs w:val="24"/>
        </w:rPr>
        <w:t xml:space="preserve"> </w:t>
      </w:r>
      <w:r w:rsidR="008C39BF">
        <w:rPr>
          <w:rFonts w:ascii="Times New Roman" w:hAnsi="Times New Roman"/>
          <w:i/>
          <w:sz w:val="24"/>
          <w:szCs w:val="24"/>
        </w:rPr>
        <w:t>C</w:t>
      </w:r>
      <w:r w:rsidRPr="00A659EB">
        <w:rPr>
          <w:rFonts w:ascii="Times New Roman" w:hAnsi="Times New Roman"/>
          <w:i/>
          <w:sz w:val="24"/>
          <w:szCs w:val="24"/>
        </w:rPr>
        <w:t>onstraint</w:t>
      </w:r>
      <w:r w:rsidRPr="00A659EB">
        <w:rPr>
          <w:rFonts w:ascii="Times New Roman" w:hAnsi="Times New Roman"/>
          <w:sz w:val="24"/>
          <w:szCs w:val="24"/>
        </w:rPr>
        <w:t xml:space="preserve"> yang dibuat, bertujuan untuk menghindari kemungkinan bentrok. Berikut dibahas mengenai </w:t>
      </w:r>
      <w:r w:rsidRPr="00A659EB">
        <w:rPr>
          <w:rFonts w:ascii="Times New Roman" w:hAnsi="Times New Roman"/>
          <w:i/>
          <w:sz w:val="24"/>
          <w:szCs w:val="24"/>
        </w:rPr>
        <w:t>constraint</w:t>
      </w:r>
      <w:r w:rsidR="00DE2BE2">
        <w:rPr>
          <w:rFonts w:ascii="Times New Roman" w:hAnsi="Times New Roman"/>
          <w:i/>
          <w:sz w:val="24"/>
          <w:szCs w:val="24"/>
        </w:rPr>
        <w:t>s</w:t>
      </w:r>
      <w:r w:rsidRPr="00A659EB">
        <w:rPr>
          <w:rFonts w:ascii="Times New Roman" w:hAnsi="Times New Roman"/>
          <w:sz w:val="24"/>
          <w:szCs w:val="24"/>
        </w:rPr>
        <w:t xml:space="preserve"> yang telah dibentuk menggunakan CSP.</w:t>
      </w:r>
    </w:p>
    <w:p w14:paraId="4000E949" w14:textId="77777777" w:rsidR="00FF53AF" w:rsidRPr="0055648A" w:rsidRDefault="00FF53AF" w:rsidP="00A3088A">
      <w:pPr>
        <w:pStyle w:val="ListParagraph"/>
        <w:numPr>
          <w:ilvl w:val="0"/>
          <w:numId w:val="35"/>
        </w:numPr>
        <w:spacing w:after="4" w:line="360" w:lineRule="auto"/>
        <w:ind w:right="60"/>
        <w:jc w:val="both"/>
        <w:rPr>
          <w:rFonts w:ascii="Times New Roman" w:hAnsi="Times New Roman"/>
          <w:sz w:val="24"/>
          <w:szCs w:val="24"/>
        </w:rPr>
      </w:pPr>
      <w:r w:rsidRPr="0055648A">
        <w:rPr>
          <w:rFonts w:ascii="Times New Roman" w:hAnsi="Times New Roman"/>
          <w:sz w:val="24"/>
          <w:szCs w:val="24"/>
        </w:rPr>
        <w:t>Membuat batas jam sesi dalam sehari, sejumlah tujuh belas jam.</w:t>
      </w:r>
    </w:p>
    <w:p w14:paraId="7E026D2F" w14:textId="77777777" w:rsidR="00FF53AF" w:rsidRPr="0055648A" w:rsidRDefault="00FF53AF" w:rsidP="00A3088A">
      <w:pPr>
        <w:pStyle w:val="ListParagraph"/>
        <w:numPr>
          <w:ilvl w:val="0"/>
          <w:numId w:val="35"/>
        </w:numPr>
        <w:spacing w:after="4" w:line="360" w:lineRule="auto"/>
        <w:ind w:right="60"/>
        <w:jc w:val="both"/>
        <w:rPr>
          <w:rFonts w:ascii="Times New Roman" w:hAnsi="Times New Roman"/>
          <w:sz w:val="24"/>
          <w:szCs w:val="24"/>
        </w:rPr>
      </w:pPr>
      <w:r w:rsidRPr="0055648A">
        <w:rPr>
          <w:rFonts w:ascii="Times New Roman" w:hAnsi="Times New Roman"/>
          <w:sz w:val="24"/>
          <w:szCs w:val="24"/>
        </w:rPr>
        <w:t>Memisahkan kapal beradasarkan tujuan pelabuhannya.</w:t>
      </w:r>
    </w:p>
    <w:p w14:paraId="3E2391D8" w14:textId="77777777" w:rsidR="00FF53AF" w:rsidRPr="0055648A" w:rsidRDefault="00FF53AF" w:rsidP="00A3088A">
      <w:pPr>
        <w:pStyle w:val="ListParagraph"/>
        <w:numPr>
          <w:ilvl w:val="0"/>
          <w:numId w:val="35"/>
        </w:numPr>
        <w:spacing w:after="4" w:line="360" w:lineRule="auto"/>
        <w:ind w:right="60"/>
        <w:jc w:val="both"/>
        <w:rPr>
          <w:rFonts w:ascii="Times New Roman" w:hAnsi="Times New Roman"/>
          <w:sz w:val="24"/>
          <w:szCs w:val="24"/>
        </w:rPr>
      </w:pPr>
      <w:r w:rsidRPr="0055648A">
        <w:rPr>
          <w:rFonts w:ascii="Times New Roman" w:hAnsi="Times New Roman"/>
          <w:sz w:val="24"/>
          <w:szCs w:val="24"/>
        </w:rPr>
        <w:t xml:space="preserve">Kapal dengan tujuan pelabuhan akan dipisahkan berdasarkan </w:t>
      </w:r>
      <w:r w:rsidRPr="0055648A">
        <w:rPr>
          <w:rFonts w:ascii="Times New Roman" w:hAnsi="Times New Roman"/>
          <w:i/>
          <w:sz w:val="24"/>
          <w:szCs w:val="24"/>
        </w:rPr>
        <w:t>constraint</w:t>
      </w:r>
      <w:r w:rsidR="00DE2BE2" w:rsidRPr="0055648A">
        <w:rPr>
          <w:rFonts w:ascii="Times New Roman" w:hAnsi="Times New Roman"/>
          <w:i/>
          <w:sz w:val="24"/>
          <w:szCs w:val="24"/>
        </w:rPr>
        <w:t>s</w:t>
      </w:r>
      <w:r w:rsidRPr="0055648A">
        <w:rPr>
          <w:rFonts w:ascii="Times New Roman" w:hAnsi="Times New Roman"/>
          <w:i/>
          <w:sz w:val="24"/>
          <w:szCs w:val="24"/>
        </w:rPr>
        <w:t xml:space="preserve"> </w:t>
      </w:r>
      <w:r w:rsidRPr="0055648A">
        <w:rPr>
          <w:rFonts w:ascii="Times New Roman" w:hAnsi="Times New Roman"/>
          <w:sz w:val="24"/>
          <w:szCs w:val="24"/>
        </w:rPr>
        <w:t>yang telah ditentukan. Misalnya, dalam 1 sesi tersebut terdapat 4 kapal yang akan melakukan penyeberangan, tidak boleh lebih dari 4 kapal yang akan melakukan penyeberangan.</w:t>
      </w:r>
    </w:p>
    <w:p w14:paraId="759EE95A" w14:textId="77777777" w:rsidR="00FF53AF" w:rsidRPr="00FA75B7" w:rsidRDefault="00FF53AF" w:rsidP="00A3088A">
      <w:pPr>
        <w:pStyle w:val="ListParagraph"/>
        <w:numPr>
          <w:ilvl w:val="0"/>
          <w:numId w:val="35"/>
        </w:numPr>
        <w:spacing w:after="4" w:line="360" w:lineRule="auto"/>
        <w:ind w:right="60"/>
        <w:jc w:val="both"/>
        <w:rPr>
          <w:rFonts w:ascii="Times New Roman" w:hAnsi="Times New Roman"/>
          <w:sz w:val="24"/>
          <w:szCs w:val="24"/>
        </w:rPr>
      </w:pPr>
      <w:r w:rsidRPr="0055648A">
        <w:rPr>
          <w:rFonts w:ascii="Times New Roman" w:hAnsi="Times New Roman"/>
          <w:sz w:val="24"/>
          <w:szCs w:val="24"/>
        </w:rPr>
        <w:t>Kapal tidak boleh berada pada Keberangkatan dengan tujuan pelabuhan yang sama.</w:t>
      </w:r>
    </w:p>
    <w:p w14:paraId="6C6B1263" w14:textId="77777777" w:rsidR="00FF53AF" w:rsidRPr="000510F6" w:rsidRDefault="00FF53AF" w:rsidP="000510F6">
      <w:pPr>
        <w:pStyle w:val="Heading3"/>
        <w:numPr>
          <w:ilvl w:val="2"/>
          <w:numId w:val="12"/>
        </w:numPr>
        <w:spacing w:line="360" w:lineRule="auto"/>
        <w:rPr>
          <w:rFonts w:ascii="Times New Roman" w:hAnsi="Times New Roman"/>
          <w:i/>
          <w:sz w:val="24"/>
          <w:szCs w:val="24"/>
        </w:rPr>
      </w:pPr>
      <w:bookmarkStart w:id="88" w:name="_Toc45276883"/>
      <w:r w:rsidRPr="000510F6">
        <w:rPr>
          <w:rFonts w:ascii="Times New Roman" w:hAnsi="Times New Roman"/>
          <w:sz w:val="24"/>
          <w:szCs w:val="24"/>
        </w:rPr>
        <w:t xml:space="preserve">Pemodelan Variabel dan </w:t>
      </w:r>
      <w:r w:rsidRPr="000510F6">
        <w:rPr>
          <w:rFonts w:ascii="Times New Roman" w:hAnsi="Times New Roman"/>
          <w:i/>
          <w:sz w:val="24"/>
          <w:szCs w:val="24"/>
        </w:rPr>
        <w:t>Constraint</w:t>
      </w:r>
      <w:r w:rsidR="00DE2BE2" w:rsidRPr="000510F6">
        <w:rPr>
          <w:rFonts w:ascii="Times New Roman" w:hAnsi="Times New Roman"/>
          <w:i/>
          <w:sz w:val="24"/>
          <w:szCs w:val="24"/>
        </w:rPr>
        <w:t>s</w:t>
      </w:r>
      <w:bookmarkEnd w:id="88"/>
    </w:p>
    <w:p w14:paraId="62AD40FF" w14:textId="77777777" w:rsidR="00FF53AF" w:rsidRPr="00A659EB" w:rsidRDefault="00FF53AF" w:rsidP="00FF53AF">
      <w:pPr>
        <w:spacing w:after="4" w:line="360" w:lineRule="auto"/>
        <w:ind w:right="60"/>
        <w:jc w:val="both"/>
        <w:rPr>
          <w:rFonts w:ascii="Times New Roman" w:hAnsi="Times New Roman"/>
          <w:sz w:val="24"/>
          <w:szCs w:val="24"/>
        </w:rPr>
      </w:pPr>
      <w:r w:rsidRPr="00A659EB">
        <w:rPr>
          <w:rFonts w:ascii="Times New Roman" w:hAnsi="Times New Roman"/>
          <w:sz w:val="24"/>
          <w:szCs w:val="24"/>
        </w:rPr>
        <w:t>Pemodelan variable pada penjadwalan penyeberangan kapal merupakan penampung yang terdiri domain (</w:t>
      </w:r>
      <w:r w:rsidRPr="00A659EB">
        <w:rPr>
          <w:rFonts w:ascii="Times New Roman" w:hAnsi="Times New Roman"/>
          <w:i/>
          <w:sz w:val="24"/>
          <w:szCs w:val="24"/>
        </w:rPr>
        <w:t>value</w:t>
      </w:r>
      <w:r w:rsidRPr="00A659EB">
        <w:rPr>
          <w:rFonts w:ascii="Times New Roman" w:hAnsi="Times New Roman"/>
          <w:sz w:val="24"/>
          <w:szCs w:val="24"/>
        </w:rPr>
        <w:t xml:space="preserve">) yang sesuai dengan variabel itu sendiri. Variabel ini </w:t>
      </w:r>
      <w:proofErr w:type="gramStart"/>
      <w:r w:rsidRPr="00A659EB">
        <w:rPr>
          <w:rFonts w:ascii="Times New Roman" w:hAnsi="Times New Roman"/>
          <w:sz w:val="24"/>
          <w:szCs w:val="24"/>
        </w:rPr>
        <w:t>akan</w:t>
      </w:r>
      <w:proofErr w:type="gramEnd"/>
      <w:r w:rsidRPr="00A659EB">
        <w:rPr>
          <w:rFonts w:ascii="Times New Roman" w:hAnsi="Times New Roman"/>
          <w:sz w:val="24"/>
          <w:szCs w:val="24"/>
        </w:rPr>
        <w:t xml:space="preserve"> diinput oleh </w:t>
      </w:r>
      <w:r w:rsidRPr="00A659EB">
        <w:rPr>
          <w:rFonts w:ascii="Times New Roman" w:hAnsi="Times New Roman"/>
          <w:i/>
          <w:sz w:val="24"/>
          <w:szCs w:val="24"/>
        </w:rPr>
        <w:t>user</w:t>
      </w:r>
      <w:r w:rsidRPr="00A659EB">
        <w:rPr>
          <w:rFonts w:ascii="Times New Roman" w:hAnsi="Times New Roman"/>
          <w:sz w:val="24"/>
          <w:szCs w:val="24"/>
        </w:rPr>
        <w:t xml:space="preserve"> untuk menentukan jumlah domain setiap variabel. Domain </w:t>
      </w:r>
      <w:proofErr w:type="gramStart"/>
      <w:r w:rsidRPr="00A659EB">
        <w:rPr>
          <w:rFonts w:ascii="Times New Roman" w:hAnsi="Times New Roman"/>
          <w:sz w:val="24"/>
          <w:szCs w:val="24"/>
        </w:rPr>
        <w:t>akan</w:t>
      </w:r>
      <w:proofErr w:type="gramEnd"/>
      <w:r w:rsidRPr="00A659EB">
        <w:rPr>
          <w:rFonts w:ascii="Times New Roman" w:hAnsi="Times New Roman"/>
          <w:sz w:val="24"/>
          <w:szCs w:val="24"/>
        </w:rPr>
        <w:t xml:space="preserve"> disimpan dalam bentuk </w:t>
      </w:r>
      <w:r w:rsidRPr="00A659EB">
        <w:rPr>
          <w:rFonts w:ascii="Times New Roman" w:hAnsi="Times New Roman"/>
          <w:i/>
          <w:sz w:val="24"/>
          <w:szCs w:val="24"/>
        </w:rPr>
        <w:t>array.</w:t>
      </w:r>
    </w:p>
    <w:p w14:paraId="2BA3592B" w14:textId="77777777" w:rsidR="00FF53AF" w:rsidRPr="00A659EB" w:rsidRDefault="00FF53AF" w:rsidP="00FF53AF">
      <w:pPr>
        <w:spacing w:after="4" w:line="360" w:lineRule="auto"/>
        <w:ind w:right="60"/>
        <w:jc w:val="both"/>
        <w:rPr>
          <w:rFonts w:ascii="Times New Roman" w:hAnsi="Times New Roman"/>
          <w:sz w:val="24"/>
          <w:szCs w:val="24"/>
        </w:rPr>
      </w:pPr>
    </w:p>
    <w:p w14:paraId="34A09AFE" w14:textId="77777777" w:rsidR="00FF53AF" w:rsidRPr="00A659EB" w:rsidRDefault="00FF53AF" w:rsidP="00650BDE">
      <w:pPr>
        <w:pStyle w:val="ListParagraph"/>
        <w:numPr>
          <w:ilvl w:val="0"/>
          <w:numId w:val="14"/>
        </w:numPr>
        <w:spacing w:after="4" w:line="360" w:lineRule="auto"/>
        <w:ind w:right="60"/>
        <w:jc w:val="both"/>
        <w:rPr>
          <w:rFonts w:ascii="Times New Roman" w:hAnsi="Times New Roman" w:cs="Times New Roman"/>
          <w:sz w:val="24"/>
          <w:szCs w:val="24"/>
        </w:rPr>
      </w:pPr>
      <w:r w:rsidRPr="00A659EB">
        <w:rPr>
          <w:rFonts w:ascii="Times New Roman" w:hAnsi="Times New Roman" w:cs="Times New Roman"/>
          <w:sz w:val="24"/>
          <w:szCs w:val="24"/>
          <w:lang w:val="en-US"/>
        </w:rPr>
        <w:t>Kapal</w:t>
      </w:r>
    </w:p>
    <w:p w14:paraId="1066C9FC" w14:textId="77777777" w:rsidR="00FF53AF" w:rsidRPr="00A659EB" w:rsidRDefault="00FF53AF" w:rsidP="00FF53AF">
      <w:pPr>
        <w:spacing w:after="4" w:line="360" w:lineRule="auto"/>
        <w:ind w:left="360" w:right="60"/>
        <w:jc w:val="both"/>
        <w:rPr>
          <w:rFonts w:ascii="Times New Roman" w:hAnsi="Times New Roman"/>
          <w:sz w:val="24"/>
          <w:szCs w:val="24"/>
        </w:rPr>
      </w:pPr>
      <w:r w:rsidRPr="00A659EB">
        <w:rPr>
          <w:rFonts w:ascii="Times New Roman" w:hAnsi="Times New Roman"/>
          <w:sz w:val="24"/>
          <w:szCs w:val="24"/>
        </w:rPr>
        <w:t>K = { DOS ROHA I, DOS ROHA II, DOS ROHA III, DOS ROHA IV, RODAME I,  RODAME III, LEO START, GLORIA, RUDI, MURNI}</w:t>
      </w:r>
    </w:p>
    <w:p w14:paraId="525F7581" w14:textId="77777777" w:rsidR="00FF53AF" w:rsidRPr="00A659EB" w:rsidRDefault="00FF53AF" w:rsidP="00FF53AF">
      <w:pPr>
        <w:spacing w:after="4" w:line="360" w:lineRule="auto"/>
        <w:ind w:left="360" w:right="60"/>
        <w:jc w:val="both"/>
        <w:rPr>
          <w:rFonts w:ascii="Times New Roman" w:hAnsi="Times New Roman"/>
          <w:sz w:val="24"/>
          <w:szCs w:val="24"/>
        </w:rPr>
      </w:pPr>
    </w:p>
    <w:p w14:paraId="332BAF1B"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K[</w:t>
      </w:r>
      <w:proofErr w:type="gramEnd"/>
      <w:r w:rsidRPr="00A659EB">
        <w:rPr>
          <w:rFonts w:ascii="Times New Roman" w:hAnsi="Times New Roman"/>
          <w:sz w:val="24"/>
          <w:szCs w:val="24"/>
        </w:rPr>
        <w:t>0] = DOS ROHA I                                        K[6] = LEO START</w:t>
      </w:r>
    </w:p>
    <w:p w14:paraId="2DE95F19"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K[</w:t>
      </w:r>
      <w:proofErr w:type="gramEnd"/>
      <w:r w:rsidRPr="00A659EB">
        <w:rPr>
          <w:rFonts w:ascii="Times New Roman" w:hAnsi="Times New Roman"/>
          <w:sz w:val="24"/>
          <w:szCs w:val="24"/>
        </w:rPr>
        <w:t>1] = DOS ROHA II                                       K[7] = GLORIA</w:t>
      </w:r>
    </w:p>
    <w:p w14:paraId="6CF21613"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K[</w:t>
      </w:r>
      <w:proofErr w:type="gramEnd"/>
      <w:r w:rsidRPr="00A659EB">
        <w:rPr>
          <w:rFonts w:ascii="Times New Roman" w:hAnsi="Times New Roman"/>
          <w:sz w:val="24"/>
          <w:szCs w:val="24"/>
        </w:rPr>
        <w:t xml:space="preserve">2] = DOS ROHA III                                      K[8] = RUDI </w:t>
      </w:r>
    </w:p>
    <w:p w14:paraId="1E45C87F"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K[</w:t>
      </w:r>
      <w:proofErr w:type="gramEnd"/>
      <w:r w:rsidRPr="00A659EB">
        <w:rPr>
          <w:rFonts w:ascii="Times New Roman" w:hAnsi="Times New Roman"/>
          <w:sz w:val="24"/>
          <w:szCs w:val="24"/>
        </w:rPr>
        <w:t>3] = DOS ROHA V                                      K[9] = MURNI</w:t>
      </w:r>
    </w:p>
    <w:p w14:paraId="762971B2"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K[</w:t>
      </w:r>
      <w:proofErr w:type="gramEnd"/>
      <w:r w:rsidRPr="00A659EB">
        <w:rPr>
          <w:rFonts w:ascii="Times New Roman" w:hAnsi="Times New Roman"/>
          <w:sz w:val="24"/>
          <w:szCs w:val="24"/>
        </w:rPr>
        <w:t>4] = RODAME I</w:t>
      </w:r>
    </w:p>
    <w:p w14:paraId="2EFBB765" w14:textId="77777777" w:rsidR="00FF53AF" w:rsidRDefault="00FF53AF" w:rsidP="00C577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K[</w:t>
      </w:r>
      <w:proofErr w:type="gramEnd"/>
      <w:r w:rsidRPr="00A659EB">
        <w:rPr>
          <w:rFonts w:ascii="Times New Roman" w:hAnsi="Times New Roman"/>
          <w:sz w:val="24"/>
          <w:szCs w:val="24"/>
        </w:rPr>
        <w:t>5] = RODAME III</w:t>
      </w:r>
    </w:p>
    <w:p w14:paraId="09B76FBE" w14:textId="77777777" w:rsidR="00FF53AF" w:rsidRDefault="00FF53AF" w:rsidP="00FF53AF">
      <w:pPr>
        <w:spacing w:after="4" w:line="360" w:lineRule="auto"/>
        <w:ind w:left="360" w:right="60"/>
        <w:jc w:val="both"/>
        <w:rPr>
          <w:rFonts w:ascii="Times New Roman" w:hAnsi="Times New Roman"/>
          <w:sz w:val="24"/>
          <w:szCs w:val="24"/>
        </w:rPr>
      </w:pPr>
    </w:p>
    <w:p w14:paraId="5D467B87" w14:textId="77777777" w:rsidR="00C577AF" w:rsidRDefault="00C577AF" w:rsidP="00FF53AF">
      <w:pPr>
        <w:spacing w:after="4" w:line="360" w:lineRule="auto"/>
        <w:ind w:left="360" w:right="60"/>
        <w:jc w:val="both"/>
        <w:rPr>
          <w:rFonts w:ascii="Times New Roman" w:hAnsi="Times New Roman"/>
          <w:sz w:val="24"/>
          <w:szCs w:val="24"/>
        </w:rPr>
      </w:pPr>
    </w:p>
    <w:p w14:paraId="73FDCA06" w14:textId="77777777" w:rsidR="00C577AF" w:rsidRPr="00A659EB" w:rsidRDefault="00C577AF" w:rsidP="00FA75B7">
      <w:pPr>
        <w:spacing w:after="4" w:line="360" w:lineRule="auto"/>
        <w:ind w:right="60"/>
        <w:jc w:val="both"/>
        <w:rPr>
          <w:rFonts w:ascii="Times New Roman" w:hAnsi="Times New Roman"/>
          <w:sz w:val="24"/>
          <w:szCs w:val="24"/>
        </w:rPr>
      </w:pPr>
    </w:p>
    <w:p w14:paraId="6A3C3C2B" w14:textId="77777777" w:rsidR="00FF53AF" w:rsidRPr="00A659EB" w:rsidRDefault="00FF53AF" w:rsidP="00650BDE">
      <w:pPr>
        <w:pStyle w:val="ListParagraph"/>
        <w:numPr>
          <w:ilvl w:val="0"/>
          <w:numId w:val="14"/>
        </w:numPr>
        <w:spacing w:after="4" w:line="360" w:lineRule="auto"/>
        <w:ind w:right="60"/>
        <w:jc w:val="both"/>
        <w:rPr>
          <w:rFonts w:ascii="Times New Roman" w:hAnsi="Times New Roman" w:cs="Times New Roman"/>
          <w:sz w:val="24"/>
          <w:szCs w:val="24"/>
        </w:rPr>
      </w:pPr>
      <w:r w:rsidRPr="00A659EB">
        <w:rPr>
          <w:rFonts w:ascii="Times New Roman" w:hAnsi="Times New Roman" w:cs="Times New Roman"/>
          <w:sz w:val="24"/>
          <w:szCs w:val="24"/>
          <w:lang w:val="en-US"/>
        </w:rPr>
        <w:t>Nahkoda</w:t>
      </w:r>
    </w:p>
    <w:p w14:paraId="23DD1E5B" w14:textId="77777777" w:rsidR="00FF53AF" w:rsidRPr="00A659EB" w:rsidRDefault="00FF53AF" w:rsidP="00FF53AF">
      <w:pPr>
        <w:spacing w:after="4" w:line="360" w:lineRule="auto"/>
        <w:ind w:left="360" w:right="60"/>
        <w:jc w:val="both"/>
        <w:rPr>
          <w:rFonts w:ascii="Times New Roman" w:hAnsi="Times New Roman"/>
          <w:sz w:val="24"/>
          <w:szCs w:val="24"/>
          <w:lang w:val="id-ID"/>
        </w:rPr>
      </w:pPr>
      <w:r w:rsidRPr="00A659EB">
        <w:rPr>
          <w:rFonts w:ascii="Times New Roman" w:hAnsi="Times New Roman"/>
          <w:sz w:val="24"/>
          <w:szCs w:val="24"/>
          <w:lang w:val="id-ID"/>
        </w:rPr>
        <w:t>N = {HS, KS, JS, BT, DS, MS, LS, YM, PS, JSG}</w:t>
      </w:r>
    </w:p>
    <w:p w14:paraId="74E24FA3" w14:textId="77777777" w:rsidR="00FF53AF" w:rsidRPr="00A659EB" w:rsidRDefault="00FF53AF" w:rsidP="00FF53AF">
      <w:pPr>
        <w:spacing w:after="4" w:line="360" w:lineRule="auto"/>
        <w:ind w:left="360" w:right="60"/>
        <w:jc w:val="both"/>
        <w:rPr>
          <w:rFonts w:ascii="Times New Roman" w:hAnsi="Times New Roman"/>
          <w:sz w:val="24"/>
          <w:szCs w:val="24"/>
          <w:lang w:val="id-ID"/>
        </w:rPr>
      </w:pPr>
    </w:p>
    <w:p w14:paraId="29162477"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N[</w:t>
      </w:r>
      <w:proofErr w:type="gramEnd"/>
      <w:r w:rsidRPr="00A659EB">
        <w:rPr>
          <w:rFonts w:ascii="Times New Roman" w:hAnsi="Times New Roman"/>
          <w:sz w:val="24"/>
          <w:szCs w:val="24"/>
        </w:rPr>
        <w:t xml:space="preserve">0] = HS                               N[6] = LS                          </w:t>
      </w:r>
    </w:p>
    <w:p w14:paraId="5181B3A2"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N[</w:t>
      </w:r>
      <w:proofErr w:type="gramEnd"/>
      <w:r w:rsidRPr="00A659EB">
        <w:rPr>
          <w:rFonts w:ascii="Times New Roman" w:hAnsi="Times New Roman"/>
          <w:sz w:val="24"/>
          <w:szCs w:val="24"/>
        </w:rPr>
        <w:t>1] = KS                               N[7] = YM</w:t>
      </w:r>
    </w:p>
    <w:p w14:paraId="77D535D9"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N[</w:t>
      </w:r>
      <w:proofErr w:type="gramEnd"/>
      <w:r w:rsidRPr="00A659EB">
        <w:rPr>
          <w:rFonts w:ascii="Times New Roman" w:hAnsi="Times New Roman"/>
          <w:sz w:val="24"/>
          <w:szCs w:val="24"/>
        </w:rPr>
        <w:t>2] = JS                                N[8] = PS</w:t>
      </w:r>
    </w:p>
    <w:p w14:paraId="497FCA88"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N[</w:t>
      </w:r>
      <w:proofErr w:type="gramEnd"/>
      <w:r w:rsidRPr="00A659EB">
        <w:rPr>
          <w:rFonts w:ascii="Times New Roman" w:hAnsi="Times New Roman"/>
          <w:sz w:val="24"/>
          <w:szCs w:val="24"/>
        </w:rPr>
        <w:t>3] = BT                               N[9] = JSG</w:t>
      </w:r>
    </w:p>
    <w:p w14:paraId="46899142"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N[</w:t>
      </w:r>
      <w:proofErr w:type="gramEnd"/>
      <w:r w:rsidRPr="00A659EB">
        <w:rPr>
          <w:rFonts w:ascii="Times New Roman" w:hAnsi="Times New Roman"/>
          <w:sz w:val="24"/>
          <w:szCs w:val="24"/>
        </w:rPr>
        <w:t>4] = DS</w:t>
      </w:r>
    </w:p>
    <w:p w14:paraId="26966041"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N[</w:t>
      </w:r>
      <w:proofErr w:type="gramEnd"/>
      <w:r w:rsidRPr="00A659EB">
        <w:rPr>
          <w:rFonts w:ascii="Times New Roman" w:hAnsi="Times New Roman"/>
          <w:sz w:val="24"/>
          <w:szCs w:val="24"/>
        </w:rPr>
        <w:t>5] = MS</w:t>
      </w:r>
    </w:p>
    <w:p w14:paraId="71F757D4" w14:textId="77777777" w:rsidR="00FF53AF" w:rsidRPr="00A659EB" w:rsidRDefault="00FF53AF" w:rsidP="00FF53AF">
      <w:pPr>
        <w:spacing w:after="4" w:line="360" w:lineRule="auto"/>
        <w:ind w:left="360" w:right="60"/>
        <w:jc w:val="both"/>
        <w:rPr>
          <w:rFonts w:ascii="Times New Roman" w:hAnsi="Times New Roman"/>
          <w:sz w:val="24"/>
          <w:szCs w:val="24"/>
        </w:rPr>
      </w:pPr>
    </w:p>
    <w:p w14:paraId="38F16564" w14:textId="77777777" w:rsidR="00FF53AF" w:rsidRPr="00A659EB" w:rsidRDefault="00FF53AF" w:rsidP="00650BDE">
      <w:pPr>
        <w:pStyle w:val="ListParagraph"/>
        <w:numPr>
          <w:ilvl w:val="0"/>
          <w:numId w:val="14"/>
        </w:numPr>
        <w:spacing w:after="4" w:line="360" w:lineRule="auto"/>
        <w:ind w:right="60"/>
        <w:jc w:val="both"/>
        <w:rPr>
          <w:rFonts w:ascii="Times New Roman" w:hAnsi="Times New Roman" w:cs="Times New Roman"/>
          <w:sz w:val="24"/>
          <w:szCs w:val="24"/>
        </w:rPr>
      </w:pPr>
      <w:r w:rsidRPr="00A659EB">
        <w:rPr>
          <w:rFonts w:ascii="Times New Roman" w:hAnsi="Times New Roman" w:cs="Times New Roman"/>
          <w:sz w:val="24"/>
          <w:szCs w:val="24"/>
          <w:lang w:val="en-US"/>
        </w:rPr>
        <w:t>Wilayah</w:t>
      </w:r>
    </w:p>
    <w:p w14:paraId="1FCB6D18" w14:textId="77777777" w:rsidR="00FF53AF" w:rsidRPr="00A659EB" w:rsidRDefault="00FF53AF" w:rsidP="00FF53AF">
      <w:pPr>
        <w:spacing w:after="4" w:line="360" w:lineRule="auto"/>
        <w:ind w:left="360" w:right="60"/>
        <w:jc w:val="both"/>
        <w:rPr>
          <w:rFonts w:ascii="Times New Roman" w:hAnsi="Times New Roman"/>
          <w:sz w:val="24"/>
          <w:szCs w:val="24"/>
        </w:rPr>
      </w:pPr>
      <w:r w:rsidRPr="00A659EB">
        <w:rPr>
          <w:rFonts w:ascii="Times New Roman" w:hAnsi="Times New Roman"/>
          <w:sz w:val="24"/>
          <w:szCs w:val="24"/>
        </w:rPr>
        <w:t>W = {Tomok, Tigaras, Onan runggu}</w:t>
      </w:r>
    </w:p>
    <w:p w14:paraId="5A24FB4C" w14:textId="77777777" w:rsidR="00FF53AF" w:rsidRPr="00A659EB" w:rsidRDefault="00FF53AF" w:rsidP="00FF53AF">
      <w:pPr>
        <w:spacing w:after="4" w:line="360" w:lineRule="auto"/>
        <w:ind w:left="360" w:right="60"/>
        <w:jc w:val="both"/>
        <w:rPr>
          <w:rFonts w:ascii="Times New Roman" w:hAnsi="Times New Roman"/>
          <w:sz w:val="24"/>
          <w:szCs w:val="24"/>
        </w:rPr>
      </w:pPr>
    </w:p>
    <w:p w14:paraId="57C97AAF"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W[</w:t>
      </w:r>
      <w:proofErr w:type="gramEnd"/>
      <w:r w:rsidRPr="00A659EB">
        <w:rPr>
          <w:rFonts w:ascii="Times New Roman" w:hAnsi="Times New Roman"/>
          <w:sz w:val="24"/>
          <w:szCs w:val="24"/>
        </w:rPr>
        <w:t xml:space="preserve">0] = Tomok </w:t>
      </w:r>
    </w:p>
    <w:p w14:paraId="677470E0"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W[</w:t>
      </w:r>
      <w:proofErr w:type="gramEnd"/>
      <w:r w:rsidRPr="00A659EB">
        <w:rPr>
          <w:rFonts w:ascii="Times New Roman" w:hAnsi="Times New Roman"/>
          <w:sz w:val="24"/>
          <w:szCs w:val="24"/>
        </w:rPr>
        <w:t>1] = Tigaras</w:t>
      </w:r>
    </w:p>
    <w:p w14:paraId="791B3164"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W[</w:t>
      </w:r>
      <w:proofErr w:type="gramEnd"/>
      <w:r w:rsidRPr="00A659EB">
        <w:rPr>
          <w:rFonts w:ascii="Times New Roman" w:hAnsi="Times New Roman"/>
          <w:sz w:val="24"/>
          <w:szCs w:val="24"/>
        </w:rPr>
        <w:t>2] = Onan Runggu</w:t>
      </w:r>
    </w:p>
    <w:p w14:paraId="2342B860" w14:textId="77777777" w:rsidR="00FF53AF" w:rsidRPr="00A659EB" w:rsidRDefault="00FF53AF" w:rsidP="00FF53AF">
      <w:pPr>
        <w:spacing w:after="4" w:line="360" w:lineRule="auto"/>
        <w:ind w:left="360" w:right="60"/>
        <w:jc w:val="both"/>
        <w:rPr>
          <w:rFonts w:ascii="Times New Roman" w:hAnsi="Times New Roman"/>
          <w:sz w:val="24"/>
          <w:szCs w:val="24"/>
        </w:rPr>
      </w:pPr>
    </w:p>
    <w:p w14:paraId="51A7F5D8" w14:textId="77777777" w:rsidR="00FF53AF" w:rsidRPr="00A659EB" w:rsidRDefault="00FF53AF" w:rsidP="00650BDE">
      <w:pPr>
        <w:pStyle w:val="ListParagraph"/>
        <w:numPr>
          <w:ilvl w:val="0"/>
          <w:numId w:val="14"/>
        </w:numPr>
        <w:spacing w:after="4" w:line="360" w:lineRule="auto"/>
        <w:ind w:right="60"/>
        <w:jc w:val="both"/>
        <w:rPr>
          <w:rFonts w:ascii="Times New Roman" w:hAnsi="Times New Roman" w:cs="Times New Roman"/>
          <w:sz w:val="24"/>
          <w:szCs w:val="24"/>
        </w:rPr>
      </w:pPr>
      <w:r w:rsidRPr="00A659EB">
        <w:rPr>
          <w:rFonts w:ascii="Times New Roman" w:hAnsi="Times New Roman" w:cs="Times New Roman"/>
          <w:sz w:val="24"/>
          <w:szCs w:val="24"/>
          <w:lang w:val="en-US"/>
        </w:rPr>
        <w:t>Hari</w:t>
      </w:r>
    </w:p>
    <w:p w14:paraId="338F3770" w14:textId="77777777" w:rsidR="00FF53AF" w:rsidRPr="00A659EB" w:rsidRDefault="00FF53AF" w:rsidP="00FF53AF">
      <w:pPr>
        <w:spacing w:after="4" w:line="360" w:lineRule="auto"/>
        <w:ind w:left="360" w:right="60"/>
        <w:jc w:val="both"/>
        <w:rPr>
          <w:rFonts w:ascii="Times New Roman" w:hAnsi="Times New Roman"/>
          <w:sz w:val="24"/>
          <w:szCs w:val="24"/>
        </w:rPr>
      </w:pPr>
      <w:r w:rsidRPr="00A659EB">
        <w:rPr>
          <w:rFonts w:ascii="Times New Roman" w:hAnsi="Times New Roman"/>
          <w:sz w:val="24"/>
          <w:szCs w:val="24"/>
        </w:rPr>
        <w:t>H = {Senin, Selasa, Rabu, Kamis, Jumat, Sabtu, Minggu}</w:t>
      </w:r>
    </w:p>
    <w:p w14:paraId="184E809B" w14:textId="77777777" w:rsidR="00FF53AF" w:rsidRPr="00A659EB" w:rsidRDefault="00FF53AF" w:rsidP="00FF53AF">
      <w:pPr>
        <w:spacing w:after="4" w:line="360" w:lineRule="auto"/>
        <w:ind w:left="360" w:right="60"/>
        <w:jc w:val="both"/>
        <w:rPr>
          <w:rFonts w:ascii="Times New Roman" w:hAnsi="Times New Roman"/>
          <w:sz w:val="24"/>
          <w:szCs w:val="24"/>
        </w:rPr>
      </w:pPr>
    </w:p>
    <w:p w14:paraId="16A887A3"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H[</w:t>
      </w:r>
      <w:proofErr w:type="gramEnd"/>
      <w:r w:rsidRPr="00A659EB">
        <w:rPr>
          <w:rFonts w:ascii="Times New Roman" w:hAnsi="Times New Roman"/>
          <w:sz w:val="24"/>
          <w:szCs w:val="24"/>
        </w:rPr>
        <w:t>0] = Senin</w:t>
      </w:r>
    </w:p>
    <w:p w14:paraId="5A683D13"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H[</w:t>
      </w:r>
      <w:proofErr w:type="gramEnd"/>
      <w:r w:rsidRPr="00A659EB">
        <w:rPr>
          <w:rFonts w:ascii="Times New Roman" w:hAnsi="Times New Roman"/>
          <w:sz w:val="24"/>
          <w:szCs w:val="24"/>
        </w:rPr>
        <w:t>1] = Selasa</w:t>
      </w:r>
    </w:p>
    <w:p w14:paraId="6BFBD8F7"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H[</w:t>
      </w:r>
      <w:proofErr w:type="gramEnd"/>
      <w:r w:rsidRPr="00A659EB">
        <w:rPr>
          <w:rFonts w:ascii="Times New Roman" w:hAnsi="Times New Roman"/>
          <w:sz w:val="24"/>
          <w:szCs w:val="24"/>
        </w:rPr>
        <w:t xml:space="preserve">2] = Rabu </w:t>
      </w:r>
    </w:p>
    <w:p w14:paraId="37BF7E7B"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H[</w:t>
      </w:r>
      <w:proofErr w:type="gramEnd"/>
      <w:r w:rsidRPr="00A659EB">
        <w:rPr>
          <w:rFonts w:ascii="Times New Roman" w:hAnsi="Times New Roman"/>
          <w:sz w:val="24"/>
          <w:szCs w:val="24"/>
        </w:rPr>
        <w:t xml:space="preserve">3] = Kamis </w:t>
      </w:r>
    </w:p>
    <w:p w14:paraId="48640D2C"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H[</w:t>
      </w:r>
      <w:proofErr w:type="gramEnd"/>
      <w:r w:rsidRPr="00A659EB">
        <w:rPr>
          <w:rFonts w:ascii="Times New Roman" w:hAnsi="Times New Roman"/>
          <w:sz w:val="24"/>
          <w:szCs w:val="24"/>
        </w:rPr>
        <w:t xml:space="preserve">4] = Jumat </w:t>
      </w:r>
    </w:p>
    <w:p w14:paraId="415A3EAE"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H[</w:t>
      </w:r>
      <w:proofErr w:type="gramEnd"/>
      <w:r w:rsidRPr="00A659EB">
        <w:rPr>
          <w:rFonts w:ascii="Times New Roman" w:hAnsi="Times New Roman"/>
          <w:sz w:val="24"/>
          <w:szCs w:val="24"/>
        </w:rPr>
        <w:t xml:space="preserve">5] = Sabtu </w:t>
      </w:r>
    </w:p>
    <w:p w14:paraId="3E23700E"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H[</w:t>
      </w:r>
      <w:proofErr w:type="gramEnd"/>
      <w:r w:rsidRPr="00A659EB">
        <w:rPr>
          <w:rFonts w:ascii="Times New Roman" w:hAnsi="Times New Roman"/>
          <w:sz w:val="24"/>
          <w:szCs w:val="24"/>
        </w:rPr>
        <w:t>6] = Minggu</w:t>
      </w:r>
    </w:p>
    <w:p w14:paraId="0ACCF9AD" w14:textId="77777777" w:rsidR="00FF53AF" w:rsidRDefault="00FF53AF" w:rsidP="003E02D7">
      <w:pPr>
        <w:spacing w:after="4" w:line="360" w:lineRule="auto"/>
        <w:ind w:right="60"/>
        <w:jc w:val="both"/>
        <w:rPr>
          <w:rFonts w:ascii="Times New Roman" w:hAnsi="Times New Roman"/>
          <w:sz w:val="24"/>
          <w:szCs w:val="24"/>
        </w:rPr>
      </w:pPr>
    </w:p>
    <w:p w14:paraId="74931E89" w14:textId="77777777" w:rsidR="00FF53AF" w:rsidRPr="00A659EB" w:rsidRDefault="00FF53AF" w:rsidP="00FF53AF">
      <w:pPr>
        <w:spacing w:after="4" w:line="360" w:lineRule="auto"/>
        <w:ind w:left="360" w:right="60"/>
        <w:jc w:val="both"/>
        <w:rPr>
          <w:rFonts w:ascii="Times New Roman" w:hAnsi="Times New Roman"/>
          <w:sz w:val="24"/>
          <w:szCs w:val="24"/>
        </w:rPr>
      </w:pPr>
    </w:p>
    <w:p w14:paraId="4B0772EB" w14:textId="77777777" w:rsidR="00FF53AF" w:rsidRPr="00A659EB" w:rsidRDefault="00FF53AF" w:rsidP="00650BDE">
      <w:pPr>
        <w:pStyle w:val="ListParagraph"/>
        <w:numPr>
          <w:ilvl w:val="0"/>
          <w:numId w:val="14"/>
        </w:numPr>
        <w:spacing w:after="4" w:line="360" w:lineRule="auto"/>
        <w:ind w:right="60"/>
        <w:jc w:val="both"/>
        <w:rPr>
          <w:rFonts w:ascii="Times New Roman" w:hAnsi="Times New Roman" w:cs="Times New Roman"/>
          <w:sz w:val="24"/>
          <w:szCs w:val="24"/>
        </w:rPr>
      </w:pPr>
      <w:r w:rsidRPr="00A659EB">
        <w:rPr>
          <w:rFonts w:ascii="Times New Roman" w:hAnsi="Times New Roman" w:cs="Times New Roman"/>
          <w:sz w:val="24"/>
          <w:szCs w:val="24"/>
          <w:lang w:val="en-US"/>
        </w:rPr>
        <w:t xml:space="preserve">Sesi </w:t>
      </w:r>
    </w:p>
    <w:p w14:paraId="77D072AA" w14:textId="77777777" w:rsidR="00FF53AF" w:rsidRPr="00A659EB" w:rsidRDefault="00FF53AF" w:rsidP="00FF53AF">
      <w:pPr>
        <w:spacing w:after="4" w:line="360" w:lineRule="auto"/>
        <w:ind w:left="360" w:right="60"/>
        <w:jc w:val="both"/>
        <w:rPr>
          <w:rFonts w:ascii="Times New Roman" w:hAnsi="Times New Roman"/>
          <w:sz w:val="24"/>
          <w:szCs w:val="24"/>
        </w:rPr>
      </w:pPr>
      <w:r w:rsidRPr="00A659EB">
        <w:rPr>
          <w:rFonts w:ascii="Times New Roman" w:hAnsi="Times New Roman"/>
          <w:sz w:val="24"/>
          <w:szCs w:val="24"/>
        </w:rPr>
        <w:t>S = {1, 2, 3, 4}</w:t>
      </w:r>
    </w:p>
    <w:p w14:paraId="12CBE709" w14:textId="77777777" w:rsidR="00FF53AF" w:rsidRPr="00A659EB" w:rsidRDefault="00FF53AF" w:rsidP="00FF53AF">
      <w:pPr>
        <w:spacing w:after="4" w:line="360" w:lineRule="auto"/>
        <w:ind w:left="360" w:right="60"/>
        <w:jc w:val="both"/>
        <w:rPr>
          <w:rFonts w:ascii="Times New Roman" w:hAnsi="Times New Roman"/>
          <w:sz w:val="24"/>
          <w:szCs w:val="24"/>
        </w:rPr>
      </w:pPr>
    </w:p>
    <w:p w14:paraId="336B00BD"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S[</w:t>
      </w:r>
      <w:proofErr w:type="gramEnd"/>
      <w:r w:rsidRPr="00A659EB">
        <w:rPr>
          <w:rFonts w:ascii="Times New Roman" w:hAnsi="Times New Roman"/>
          <w:sz w:val="24"/>
          <w:szCs w:val="24"/>
        </w:rPr>
        <w:t>0] = 1</w:t>
      </w:r>
    </w:p>
    <w:p w14:paraId="2B081C8B"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S[</w:t>
      </w:r>
      <w:proofErr w:type="gramEnd"/>
      <w:r w:rsidRPr="00A659EB">
        <w:rPr>
          <w:rFonts w:ascii="Times New Roman" w:hAnsi="Times New Roman"/>
          <w:sz w:val="24"/>
          <w:szCs w:val="24"/>
        </w:rPr>
        <w:t>1] = 2</w:t>
      </w:r>
    </w:p>
    <w:p w14:paraId="713BB7B7" w14:textId="77777777" w:rsidR="00FF53AF" w:rsidRPr="00A659EB" w:rsidRDefault="00FF53AF" w:rsidP="00FF53AF">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S[</w:t>
      </w:r>
      <w:proofErr w:type="gramEnd"/>
      <w:r w:rsidRPr="00A659EB">
        <w:rPr>
          <w:rFonts w:ascii="Times New Roman" w:hAnsi="Times New Roman"/>
          <w:sz w:val="24"/>
          <w:szCs w:val="24"/>
        </w:rPr>
        <w:t>2] = 3</w:t>
      </w:r>
    </w:p>
    <w:p w14:paraId="7F1B5EE8" w14:textId="10857FD1" w:rsidR="00FF53AF" w:rsidRPr="00A659EB" w:rsidRDefault="00FF53AF" w:rsidP="003E02D7">
      <w:pPr>
        <w:spacing w:after="4" w:line="360" w:lineRule="auto"/>
        <w:ind w:left="360" w:right="60"/>
        <w:jc w:val="both"/>
        <w:rPr>
          <w:rFonts w:ascii="Times New Roman" w:hAnsi="Times New Roman"/>
          <w:sz w:val="24"/>
          <w:szCs w:val="24"/>
        </w:rPr>
      </w:pPr>
      <w:proofErr w:type="gramStart"/>
      <w:r w:rsidRPr="00A659EB">
        <w:rPr>
          <w:rFonts w:ascii="Times New Roman" w:hAnsi="Times New Roman"/>
          <w:sz w:val="24"/>
          <w:szCs w:val="24"/>
        </w:rPr>
        <w:t>S[</w:t>
      </w:r>
      <w:proofErr w:type="gramEnd"/>
      <w:r w:rsidRPr="00A659EB">
        <w:rPr>
          <w:rFonts w:ascii="Times New Roman" w:hAnsi="Times New Roman"/>
          <w:sz w:val="24"/>
          <w:szCs w:val="24"/>
        </w:rPr>
        <w:t>3] = 4</w:t>
      </w:r>
    </w:p>
    <w:p w14:paraId="5814F19A" w14:textId="77777777" w:rsidR="00FF53AF" w:rsidRPr="00A659EB" w:rsidRDefault="00FF53AF" w:rsidP="00650BDE">
      <w:pPr>
        <w:pStyle w:val="ListParagraph"/>
        <w:numPr>
          <w:ilvl w:val="0"/>
          <w:numId w:val="14"/>
        </w:numPr>
        <w:spacing w:after="4" w:line="360" w:lineRule="auto"/>
        <w:ind w:right="60"/>
        <w:jc w:val="both"/>
        <w:rPr>
          <w:rFonts w:ascii="Times New Roman" w:hAnsi="Times New Roman" w:cs="Times New Roman"/>
          <w:sz w:val="24"/>
          <w:szCs w:val="24"/>
        </w:rPr>
      </w:pPr>
      <w:r w:rsidRPr="00A659EB">
        <w:rPr>
          <w:rFonts w:ascii="Times New Roman" w:hAnsi="Times New Roman" w:cs="Times New Roman"/>
          <w:sz w:val="24"/>
          <w:szCs w:val="24"/>
          <w:lang w:val="en-US"/>
        </w:rPr>
        <w:t>Keberangkatan</w:t>
      </w:r>
    </w:p>
    <w:p w14:paraId="36857C95" w14:textId="77777777" w:rsidR="00FF53AF" w:rsidRPr="00A659EB" w:rsidRDefault="00FF53AF" w:rsidP="00FF53AF">
      <w:pPr>
        <w:spacing w:after="4" w:line="360" w:lineRule="auto"/>
        <w:ind w:left="360" w:right="60"/>
        <w:jc w:val="both"/>
        <w:rPr>
          <w:rFonts w:ascii="Times New Roman" w:hAnsi="Times New Roman"/>
          <w:sz w:val="24"/>
          <w:szCs w:val="24"/>
        </w:rPr>
      </w:pPr>
      <w:r w:rsidRPr="00A659EB">
        <w:rPr>
          <w:rFonts w:ascii="Times New Roman" w:hAnsi="Times New Roman"/>
          <w:sz w:val="24"/>
          <w:szCs w:val="24"/>
        </w:rPr>
        <w:t>KB = {Keberangkata I, Keberangkatan II, Keberangkatan III, Keberangkatan IV}</w:t>
      </w:r>
    </w:p>
    <w:p w14:paraId="3A093F97" w14:textId="77777777" w:rsidR="00FF53AF" w:rsidRPr="00A659EB" w:rsidRDefault="00FF53AF" w:rsidP="00FF53AF">
      <w:pPr>
        <w:spacing w:after="4" w:line="360" w:lineRule="auto"/>
        <w:ind w:left="360" w:right="60"/>
        <w:jc w:val="both"/>
        <w:rPr>
          <w:rFonts w:ascii="Times New Roman" w:hAnsi="Times New Roman"/>
          <w:sz w:val="24"/>
          <w:szCs w:val="24"/>
        </w:rPr>
      </w:pPr>
    </w:p>
    <w:p w14:paraId="0FD94712" w14:textId="77777777" w:rsidR="00FF53AF" w:rsidRPr="00A659EB" w:rsidRDefault="00FF53AF" w:rsidP="00FF53AF">
      <w:pPr>
        <w:spacing w:after="4" w:line="360" w:lineRule="auto"/>
        <w:ind w:left="360" w:right="60"/>
        <w:rPr>
          <w:rFonts w:ascii="Times New Roman" w:hAnsi="Times New Roman"/>
          <w:sz w:val="24"/>
          <w:szCs w:val="24"/>
        </w:rPr>
      </w:pPr>
      <w:proofErr w:type="gramStart"/>
      <w:r w:rsidRPr="00A659EB">
        <w:rPr>
          <w:rFonts w:ascii="Times New Roman" w:hAnsi="Times New Roman"/>
          <w:sz w:val="24"/>
          <w:szCs w:val="24"/>
        </w:rPr>
        <w:t>KB[</w:t>
      </w:r>
      <w:proofErr w:type="gramEnd"/>
      <w:r w:rsidRPr="00A659EB">
        <w:rPr>
          <w:rFonts w:ascii="Times New Roman" w:hAnsi="Times New Roman"/>
          <w:sz w:val="24"/>
          <w:szCs w:val="24"/>
        </w:rPr>
        <w:t>0] = Keberangkatan I</w:t>
      </w:r>
    </w:p>
    <w:p w14:paraId="1D882E65" w14:textId="77777777" w:rsidR="00FF53AF" w:rsidRPr="00A659EB" w:rsidRDefault="00FF53AF" w:rsidP="00FF53AF">
      <w:pPr>
        <w:spacing w:after="4" w:line="360" w:lineRule="auto"/>
        <w:ind w:left="360" w:right="60"/>
        <w:rPr>
          <w:rFonts w:ascii="Times New Roman" w:hAnsi="Times New Roman"/>
          <w:sz w:val="24"/>
          <w:szCs w:val="24"/>
        </w:rPr>
      </w:pPr>
      <w:proofErr w:type="gramStart"/>
      <w:r w:rsidRPr="00A659EB">
        <w:rPr>
          <w:rFonts w:ascii="Times New Roman" w:hAnsi="Times New Roman"/>
          <w:sz w:val="24"/>
          <w:szCs w:val="24"/>
        </w:rPr>
        <w:t>KB[</w:t>
      </w:r>
      <w:proofErr w:type="gramEnd"/>
      <w:r w:rsidRPr="00A659EB">
        <w:rPr>
          <w:rFonts w:ascii="Times New Roman" w:hAnsi="Times New Roman"/>
          <w:sz w:val="24"/>
          <w:szCs w:val="24"/>
        </w:rPr>
        <w:t>1] = Keberangkatan II</w:t>
      </w:r>
    </w:p>
    <w:p w14:paraId="0C689CA8" w14:textId="77777777" w:rsidR="00FF53AF" w:rsidRPr="00A659EB" w:rsidRDefault="00FF53AF" w:rsidP="00FF53AF">
      <w:pPr>
        <w:spacing w:after="4" w:line="360" w:lineRule="auto"/>
        <w:ind w:left="360" w:right="60"/>
        <w:rPr>
          <w:rFonts w:ascii="Times New Roman" w:hAnsi="Times New Roman"/>
          <w:sz w:val="24"/>
          <w:szCs w:val="24"/>
        </w:rPr>
      </w:pPr>
      <w:proofErr w:type="gramStart"/>
      <w:r>
        <w:rPr>
          <w:rFonts w:ascii="Times New Roman" w:hAnsi="Times New Roman"/>
          <w:sz w:val="24"/>
          <w:szCs w:val="24"/>
        </w:rPr>
        <w:t>KB[</w:t>
      </w:r>
      <w:proofErr w:type="gramEnd"/>
      <w:r>
        <w:rPr>
          <w:rFonts w:ascii="Times New Roman" w:hAnsi="Times New Roman"/>
          <w:sz w:val="24"/>
          <w:szCs w:val="24"/>
        </w:rPr>
        <w:t xml:space="preserve">2] = </w:t>
      </w:r>
      <w:r w:rsidRPr="00A659EB">
        <w:rPr>
          <w:rFonts w:ascii="Times New Roman" w:hAnsi="Times New Roman"/>
          <w:sz w:val="24"/>
          <w:szCs w:val="24"/>
        </w:rPr>
        <w:t>Keberangkatan III</w:t>
      </w:r>
      <w:r w:rsidRPr="00A659EB">
        <w:rPr>
          <w:rFonts w:ascii="Times New Roman" w:hAnsi="Times New Roman"/>
          <w:sz w:val="24"/>
          <w:szCs w:val="24"/>
        </w:rPr>
        <w:br/>
        <w:t>KB[3] = Keberangkatan IV</w:t>
      </w:r>
    </w:p>
    <w:p w14:paraId="244E82D8" w14:textId="77777777" w:rsidR="00FF53AF" w:rsidRPr="00A659EB" w:rsidRDefault="00FF53AF" w:rsidP="00FF53AF">
      <w:pPr>
        <w:spacing w:after="4" w:line="360" w:lineRule="auto"/>
        <w:ind w:right="60"/>
        <w:jc w:val="both"/>
        <w:rPr>
          <w:rFonts w:ascii="Times New Roman" w:hAnsi="Times New Roman"/>
          <w:sz w:val="24"/>
          <w:szCs w:val="24"/>
        </w:rPr>
      </w:pPr>
    </w:p>
    <w:p w14:paraId="72FE5994" w14:textId="77777777" w:rsidR="00FF53AF" w:rsidRPr="00A659EB" w:rsidRDefault="00FF53AF" w:rsidP="00FF53AF">
      <w:pPr>
        <w:spacing w:line="360" w:lineRule="auto"/>
        <w:ind w:right="60"/>
        <w:jc w:val="both"/>
        <w:rPr>
          <w:rFonts w:ascii="Times New Roman" w:hAnsi="Times New Roman"/>
          <w:sz w:val="24"/>
          <w:szCs w:val="24"/>
        </w:rPr>
      </w:pPr>
      <w:r w:rsidRPr="00A659EB">
        <w:rPr>
          <w:rFonts w:ascii="Times New Roman" w:hAnsi="Times New Roman"/>
          <w:i/>
          <w:sz w:val="24"/>
          <w:szCs w:val="24"/>
        </w:rPr>
        <w:t>Constraint</w:t>
      </w:r>
      <w:r w:rsidR="00DE2BE2">
        <w:rPr>
          <w:rFonts w:ascii="Times New Roman" w:hAnsi="Times New Roman"/>
          <w:i/>
          <w:sz w:val="24"/>
          <w:szCs w:val="24"/>
        </w:rPr>
        <w:t>s</w:t>
      </w:r>
      <w:r w:rsidRPr="00A659EB">
        <w:rPr>
          <w:rFonts w:ascii="Times New Roman" w:hAnsi="Times New Roman"/>
          <w:sz w:val="24"/>
          <w:szCs w:val="24"/>
        </w:rPr>
        <w:t xml:space="preserve"> pada penjadwalan terbentuk dari keterkaitan antar domain yang terdiri dari batasan-batasan yang terletak pada domain. Relasi domain </w:t>
      </w:r>
      <w:proofErr w:type="gramStart"/>
      <w:r w:rsidRPr="00A659EB">
        <w:rPr>
          <w:rFonts w:ascii="Times New Roman" w:hAnsi="Times New Roman"/>
          <w:sz w:val="24"/>
          <w:szCs w:val="24"/>
        </w:rPr>
        <w:t>akan</w:t>
      </w:r>
      <w:proofErr w:type="gramEnd"/>
      <w:r w:rsidRPr="00A659EB">
        <w:rPr>
          <w:rFonts w:ascii="Times New Roman" w:hAnsi="Times New Roman"/>
          <w:sz w:val="24"/>
          <w:szCs w:val="24"/>
        </w:rPr>
        <w:t xml:space="preserve"> bernilai satu jika memiliki keterkaitan, dan akan bernilai nol jika tidak memiliki keterkaitan.  </w:t>
      </w:r>
    </w:p>
    <w:p w14:paraId="22BF7D0D" w14:textId="77777777" w:rsidR="00FF53AF" w:rsidRPr="00A659EB" w:rsidRDefault="00FF53AF" w:rsidP="00FF53AF">
      <w:pPr>
        <w:spacing w:line="360" w:lineRule="auto"/>
        <w:ind w:right="60"/>
        <w:jc w:val="both"/>
        <w:rPr>
          <w:rFonts w:ascii="Times New Roman" w:hAnsi="Times New Roman"/>
          <w:sz w:val="24"/>
          <w:szCs w:val="24"/>
        </w:rPr>
      </w:pPr>
    </w:p>
    <w:p w14:paraId="272D1FFC" w14:textId="77777777" w:rsidR="00FF53AF" w:rsidRPr="00A659EB" w:rsidRDefault="00FF53AF" w:rsidP="00650BDE">
      <w:pPr>
        <w:pStyle w:val="ListParagraph"/>
        <w:numPr>
          <w:ilvl w:val="0"/>
          <w:numId w:val="15"/>
        </w:numPr>
        <w:spacing w:line="360" w:lineRule="auto"/>
        <w:jc w:val="both"/>
        <w:rPr>
          <w:rFonts w:ascii="Times New Roman" w:hAnsi="Times New Roman" w:cs="Times New Roman"/>
          <w:bCs/>
          <w:sz w:val="24"/>
          <w:szCs w:val="24"/>
        </w:rPr>
      </w:pPr>
      <w:r w:rsidRPr="00A659EB">
        <w:rPr>
          <w:rFonts w:ascii="Times New Roman" w:hAnsi="Times New Roman" w:cs="Times New Roman"/>
          <w:bCs/>
          <w:sz w:val="24"/>
          <w:szCs w:val="24"/>
          <w:lang w:val="en-US"/>
        </w:rPr>
        <w:t>Kapal-Nahkoda (KN)</w:t>
      </w:r>
    </w:p>
    <w:p w14:paraId="0930CC3C" w14:textId="77777777" w:rsidR="00FF53AF" w:rsidRPr="00A659EB" w:rsidRDefault="00FF53AF" w:rsidP="00FF53AF">
      <w:pPr>
        <w:spacing w:after="1" w:line="360" w:lineRule="auto"/>
        <w:ind w:right="25"/>
        <w:jc w:val="both"/>
        <w:rPr>
          <w:rFonts w:ascii="Times New Roman" w:hAnsi="Times New Roman"/>
          <w:sz w:val="24"/>
          <w:szCs w:val="24"/>
        </w:rPr>
      </w:pPr>
      <w:r w:rsidRPr="00A659EB">
        <w:rPr>
          <w:rFonts w:ascii="Times New Roman" w:hAnsi="Times New Roman"/>
          <w:sz w:val="24"/>
          <w:szCs w:val="24"/>
        </w:rPr>
        <w:t>Pada ba</w:t>
      </w:r>
      <w:r w:rsidR="00A76854">
        <w:rPr>
          <w:rFonts w:ascii="Times New Roman" w:hAnsi="Times New Roman"/>
          <w:sz w:val="24"/>
          <w:szCs w:val="24"/>
        </w:rPr>
        <w:t>gian ini relasi Nahkoda dengan k</w:t>
      </w:r>
      <w:r w:rsidRPr="00A659EB">
        <w:rPr>
          <w:rFonts w:ascii="Times New Roman" w:hAnsi="Times New Roman"/>
          <w:sz w:val="24"/>
          <w:szCs w:val="24"/>
        </w:rPr>
        <w:t xml:space="preserve">apal dijelaskan menggunakan tabel matriks yang berisi array masing-masing nahkoda dan kapal yang dikendarai. </w:t>
      </w:r>
    </w:p>
    <w:p w14:paraId="3017CA6D" w14:textId="77777777" w:rsidR="00FF53AF" w:rsidRPr="00A659EB" w:rsidRDefault="00FF53AF" w:rsidP="00FF53AF">
      <w:pPr>
        <w:spacing w:after="277" w:line="360" w:lineRule="auto"/>
        <w:ind w:right="60"/>
        <w:jc w:val="both"/>
        <w:rPr>
          <w:rFonts w:ascii="Times New Roman" w:hAnsi="Times New Roman"/>
          <w:sz w:val="24"/>
          <w:szCs w:val="24"/>
        </w:rPr>
      </w:pPr>
      <w:r w:rsidRPr="00A659EB">
        <w:rPr>
          <w:rFonts w:ascii="Times New Roman" w:hAnsi="Times New Roman"/>
          <w:sz w:val="24"/>
          <w:szCs w:val="24"/>
        </w:rPr>
        <w:t xml:space="preserve">Berikut merupakan contoh relasi domain yang bernilai satu dan bernilai nol: </w:t>
      </w:r>
    </w:p>
    <w:p w14:paraId="1BBD8D05" w14:textId="77777777" w:rsidR="00FF53AF" w:rsidRPr="000510F6" w:rsidRDefault="00FF53AF" w:rsidP="00A3088A">
      <w:pPr>
        <w:pStyle w:val="ListParagraph"/>
        <w:numPr>
          <w:ilvl w:val="0"/>
          <w:numId w:val="34"/>
        </w:numPr>
        <w:spacing w:after="277" w:line="360" w:lineRule="auto"/>
        <w:ind w:right="60"/>
        <w:jc w:val="both"/>
        <w:rPr>
          <w:rFonts w:ascii="Times New Roman" w:hAnsi="Times New Roman"/>
          <w:sz w:val="24"/>
          <w:szCs w:val="24"/>
        </w:rPr>
      </w:pPr>
      <w:r w:rsidRPr="000510F6">
        <w:rPr>
          <w:rFonts w:ascii="Times New Roman" w:hAnsi="Times New Roman"/>
          <w:sz w:val="24"/>
          <w:szCs w:val="24"/>
        </w:rPr>
        <w:t>Relasi domain yang bernilai satu:</w:t>
      </w:r>
    </w:p>
    <w:p w14:paraId="51D7AEFD" w14:textId="77777777" w:rsidR="00C577AF" w:rsidRPr="00A76854" w:rsidRDefault="00FF53AF" w:rsidP="00A76854">
      <w:pPr>
        <w:spacing w:after="277" w:line="360" w:lineRule="auto"/>
        <w:ind w:left="360" w:right="60"/>
        <w:jc w:val="both"/>
        <w:rPr>
          <w:rFonts w:ascii="Times New Roman" w:hAnsi="Times New Roman"/>
          <w:sz w:val="24"/>
          <w:szCs w:val="24"/>
          <w:lang w:val="id-ID"/>
        </w:rPr>
      </w:pPr>
      <w:r w:rsidRPr="00A659EB">
        <w:rPr>
          <w:rFonts w:ascii="Times New Roman" w:hAnsi="Times New Roman"/>
          <w:sz w:val="24"/>
          <w:szCs w:val="24"/>
          <w:lang w:val="id-ID"/>
        </w:rPr>
        <w:t>Nahkoda dengan inisial HS pada array ke 0 dimodelkan sebagai N[0] = HS, dan Kapal DOS ROHA I pada array ke 0 dimodelkan K[0] = DOS ROHA I. Sehingga hasil pemodelan yang diperoleh antara nahkoda dengan kapal yaitu KN[0][0] = 1 = KN[HS] [DOS ROHA I], artinya relasi domain bernilai satu karena memiliki keterkaitan yaitu Nahkoda HS mengendarai kapal DOS ROHA I.</w:t>
      </w:r>
    </w:p>
    <w:p w14:paraId="5A610643" w14:textId="77777777" w:rsidR="00FF53AF" w:rsidRPr="000510F6" w:rsidRDefault="00FF53AF" w:rsidP="00A3088A">
      <w:pPr>
        <w:pStyle w:val="ListParagraph"/>
        <w:numPr>
          <w:ilvl w:val="0"/>
          <w:numId w:val="34"/>
        </w:numPr>
        <w:spacing w:after="277" w:line="360" w:lineRule="auto"/>
        <w:ind w:right="60"/>
        <w:jc w:val="both"/>
        <w:rPr>
          <w:rFonts w:ascii="Times New Roman" w:hAnsi="Times New Roman"/>
          <w:sz w:val="24"/>
          <w:szCs w:val="24"/>
        </w:rPr>
      </w:pPr>
      <w:r w:rsidRPr="000510F6">
        <w:rPr>
          <w:rFonts w:ascii="Times New Roman" w:hAnsi="Times New Roman"/>
          <w:sz w:val="24"/>
          <w:szCs w:val="24"/>
        </w:rPr>
        <w:t>Relasi domain yang bernilai nol:</w:t>
      </w:r>
    </w:p>
    <w:p w14:paraId="573A16D3" w14:textId="77777777" w:rsidR="00FF53AF" w:rsidRPr="00A659EB" w:rsidRDefault="00FF53AF" w:rsidP="00FF53AF">
      <w:pPr>
        <w:spacing w:after="277" w:line="360" w:lineRule="auto"/>
        <w:ind w:left="360" w:right="60"/>
        <w:jc w:val="both"/>
        <w:rPr>
          <w:rFonts w:ascii="Times New Roman" w:hAnsi="Times New Roman"/>
          <w:sz w:val="24"/>
          <w:szCs w:val="24"/>
          <w:lang w:val="id-ID"/>
        </w:rPr>
      </w:pPr>
      <w:r w:rsidRPr="00A659EB">
        <w:rPr>
          <w:rFonts w:ascii="Times New Roman" w:hAnsi="Times New Roman"/>
          <w:sz w:val="24"/>
          <w:szCs w:val="24"/>
          <w:lang w:val="id-ID"/>
        </w:rPr>
        <w:t>Nahkoda dengan inisial HS pada array ke 0 dimodelkan sebagai N[0] = HS, dan Kapal DOS ROHA II pada array ke 1 dimodelkan K[1] = DOS ROHA I. Sehingga hasil pemodelan yang diperoleh antara nahkoda dengan kapal yaitu KN[0][0] = 0 = KN[HS] [DOS ROHA II], artinya relasi domain bernilai satu karena memiliki keterkaitan yaitu Nahkoda HS mengendarai kapal DOS ROHA II.</w:t>
      </w:r>
    </w:p>
    <w:p w14:paraId="6A8A785D" w14:textId="77777777" w:rsidR="00FF53AF" w:rsidRDefault="00FF53AF" w:rsidP="00FF53AF">
      <w:pPr>
        <w:spacing w:line="360" w:lineRule="auto"/>
        <w:jc w:val="both"/>
        <w:rPr>
          <w:rFonts w:ascii="Times New Roman" w:hAnsi="Times New Roman"/>
          <w:sz w:val="24"/>
          <w:szCs w:val="24"/>
          <w:lang w:val="en-AU"/>
        </w:rPr>
        <w:sectPr w:rsidR="00FF53AF" w:rsidSect="008D5A58">
          <w:pgSz w:w="11907" w:h="16840" w:code="9"/>
          <w:pgMar w:top="1411" w:right="1411" w:bottom="1411" w:left="1800" w:header="720" w:footer="144" w:gutter="0"/>
          <w:cols w:space="720"/>
          <w:titlePg/>
          <w:docGrid w:linePitch="360"/>
        </w:sectPr>
      </w:pPr>
      <w:r w:rsidRPr="00A659EB">
        <w:rPr>
          <w:rFonts w:ascii="Times New Roman" w:hAnsi="Times New Roman"/>
          <w:sz w:val="24"/>
          <w:szCs w:val="24"/>
        </w:rPr>
        <w:t>Berikut merupakan relasi secara keseluruhan antara nahkoda y</w:t>
      </w:r>
      <w:r>
        <w:rPr>
          <w:rFonts w:ascii="Times New Roman" w:hAnsi="Times New Roman"/>
          <w:sz w:val="24"/>
          <w:szCs w:val="24"/>
        </w:rPr>
        <w:t>ang mengendarai kapal di</w:t>
      </w:r>
      <w:r w:rsidR="00A90056">
        <w:rPr>
          <w:rFonts w:ascii="Times New Roman" w:hAnsi="Times New Roman"/>
          <w:sz w:val="24"/>
          <w:szCs w:val="24"/>
        </w:rPr>
        <w:t xml:space="preserve"> </w:t>
      </w:r>
      <w:r w:rsidR="00FA75B7">
        <w:rPr>
          <w:rFonts w:ascii="Times New Roman" w:hAnsi="Times New Roman"/>
          <w:sz w:val="24"/>
          <w:szCs w:val="24"/>
        </w:rPr>
        <w:t>Ajibata.</w:t>
      </w:r>
    </w:p>
    <w:p w14:paraId="5D386E36" w14:textId="71EB9F42" w:rsidR="00F059C0" w:rsidRPr="0000095B" w:rsidRDefault="0000095B" w:rsidP="0000095B">
      <w:pPr>
        <w:pStyle w:val="Caption"/>
        <w:ind w:left="2880" w:firstLine="720"/>
        <w:rPr>
          <w:rFonts w:ascii="Times New Roman" w:hAnsi="Times New Roman"/>
          <w:sz w:val="24"/>
          <w:szCs w:val="24"/>
        </w:rPr>
      </w:pPr>
      <w:bookmarkStart w:id="89" w:name="_Toc44550864"/>
      <w:r w:rsidRPr="0000095B">
        <w:rPr>
          <w:rFonts w:ascii="Times New Roman" w:hAnsi="Times New Roman"/>
          <w:sz w:val="24"/>
          <w:szCs w:val="24"/>
        </w:rPr>
        <w:t xml:space="preserve">Table </w:t>
      </w:r>
      <w:r w:rsidRPr="0000095B">
        <w:rPr>
          <w:rFonts w:ascii="Times New Roman" w:hAnsi="Times New Roman"/>
          <w:sz w:val="24"/>
          <w:szCs w:val="24"/>
        </w:rPr>
        <w:fldChar w:fldCharType="begin"/>
      </w:r>
      <w:r w:rsidRPr="0000095B">
        <w:rPr>
          <w:rFonts w:ascii="Times New Roman" w:hAnsi="Times New Roman"/>
          <w:sz w:val="24"/>
          <w:szCs w:val="24"/>
        </w:rPr>
        <w:instrText xml:space="preserve"> SEQ Table \* ARABIC </w:instrText>
      </w:r>
      <w:r w:rsidRPr="0000095B">
        <w:rPr>
          <w:rFonts w:ascii="Times New Roman" w:hAnsi="Times New Roman"/>
          <w:sz w:val="24"/>
          <w:szCs w:val="24"/>
        </w:rPr>
        <w:fldChar w:fldCharType="separate"/>
      </w:r>
      <w:r w:rsidR="006A7004">
        <w:rPr>
          <w:rFonts w:ascii="Times New Roman" w:hAnsi="Times New Roman"/>
          <w:noProof/>
          <w:sz w:val="24"/>
          <w:szCs w:val="24"/>
        </w:rPr>
        <w:t>6</w:t>
      </w:r>
      <w:r w:rsidRPr="0000095B">
        <w:rPr>
          <w:rFonts w:ascii="Times New Roman" w:hAnsi="Times New Roman"/>
          <w:sz w:val="24"/>
          <w:szCs w:val="24"/>
        </w:rPr>
        <w:fldChar w:fldCharType="end"/>
      </w:r>
      <w:r w:rsidRPr="0000095B">
        <w:rPr>
          <w:rFonts w:ascii="Times New Roman" w:hAnsi="Times New Roman"/>
          <w:sz w:val="24"/>
          <w:szCs w:val="24"/>
        </w:rPr>
        <w:t>. Matriks dari Kapal dengan Nahkoda</w:t>
      </w:r>
      <w:bookmarkEnd w:id="89"/>
      <w:r w:rsidRPr="0000095B">
        <w:rPr>
          <w:rFonts w:ascii="Times New Roman" w:hAnsi="Times New Roman"/>
          <w:sz w:val="24"/>
          <w:szCs w:val="24"/>
        </w:rPr>
        <w:tab/>
      </w:r>
    </w:p>
    <w:p w14:paraId="58E8F312" w14:textId="77777777" w:rsidR="00C30C69" w:rsidRPr="00C30C69" w:rsidRDefault="00C30C69" w:rsidP="00C30C69"/>
    <w:tbl>
      <w:tblPr>
        <w:tblStyle w:val="TableGrid"/>
        <w:tblW w:w="14688" w:type="dxa"/>
        <w:tblLayout w:type="fixed"/>
        <w:tblLook w:val="04A0" w:firstRow="1" w:lastRow="0" w:firstColumn="1" w:lastColumn="0" w:noHBand="0" w:noVBand="1"/>
      </w:tblPr>
      <w:tblGrid>
        <w:gridCol w:w="1998"/>
        <w:gridCol w:w="630"/>
        <w:gridCol w:w="630"/>
        <w:gridCol w:w="630"/>
        <w:gridCol w:w="630"/>
        <w:gridCol w:w="630"/>
        <w:gridCol w:w="630"/>
        <w:gridCol w:w="540"/>
        <w:gridCol w:w="630"/>
        <w:gridCol w:w="540"/>
        <w:gridCol w:w="720"/>
        <w:gridCol w:w="720"/>
        <w:gridCol w:w="630"/>
        <w:gridCol w:w="630"/>
        <w:gridCol w:w="630"/>
        <w:gridCol w:w="720"/>
        <w:gridCol w:w="630"/>
        <w:gridCol w:w="630"/>
        <w:gridCol w:w="630"/>
        <w:gridCol w:w="630"/>
        <w:gridCol w:w="630"/>
      </w:tblGrid>
      <w:tr w:rsidR="00C30C69" w:rsidRPr="0095034E" w14:paraId="4830B850" w14:textId="77777777" w:rsidTr="00B45DF6">
        <w:tc>
          <w:tcPr>
            <w:tcW w:w="1998" w:type="dxa"/>
            <w:vMerge w:val="restart"/>
            <w:vAlign w:val="center"/>
          </w:tcPr>
          <w:p w14:paraId="7BC1D120" w14:textId="77777777" w:rsidR="00C30C69" w:rsidRPr="0095034E" w:rsidRDefault="00C30C69" w:rsidP="00B45DF6">
            <w:pPr>
              <w:spacing w:line="360" w:lineRule="auto"/>
              <w:jc w:val="center"/>
              <w:rPr>
                <w:rFonts w:ascii="Times New Roman" w:hAnsi="Times New Roman"/>
                <w:b/>
                <w:sz w:val="20"/>
              </w:rPr>
            </w:pPr>
            <w:r w:rsidRPr="0095034E">
              <w:rPr>
                <w:rFonts w:ascii="Times New Roman" w:hAnsi="Times New Roman"/>
                <w:b/>
                <w:sz w:val="20"/>
              </w:rPr>
              <w:t>Kapal</w:t>
            </w:r>
          </w:p>
        </w:tc>
        <w:tc>
          <w:tcPr>
            <w:tcW w:w="12690" w:type="dxa"/>
            <w:gridSpan w:val="20"/>
            <w:vAlign w:val="center"/>
          </w:tcPr>
          <w:p w14:paraId="5580C5CA" w14:textId="77777777" w:rsidR="00C30C69" w:rsidRPr="0095034E" w:rsidRDefault="00C30C69" w:rsidP="00B45DF6">
            <w:pPr>
              <w:spacing w:line="360" w:lineRule="auto"/>
              <w:jc w:val="center"/>
              <w:rPr>
                <w:rFonts w:ascii="Times New Roman" w:hAnsi="Times New Roman"/>
                <w:b/>
                <w:sz w:val="20"/>
              </w:rPr>
            </w:pPr>
            <w:r w:rsidRPr="0095034E">
              <w:rPr>
                <w:rFonts w:ascii="Times New Roman" w:hAnsi="Times New Roman"/>
                <w:b/>
                <w:sz w:val="20"/>
              </w:rPr>
              <w:t>Nahkoda</w:t>
            </w:r>
          </w:p>
        </w:tc>
      </w:tr>
      <w:tr w:rsidR="00C30C69" w:rsidRPr="0095034E" w14:paraId="34EDA014" w14:textId="77777777" w:rsidTr="00333FF1">
        <w:tc>
          <w:tcPr>
            <w:tcW w:w="1998" w:type="dxa"/>
            <w:vMerge/>
          </w:tcPr>
          <w:p w14:paraId="101BBE6A" w14:textId="77777777" w:rsidR="00C30C69" w:rsidRPr="0095034E" w:rsidRDefault="00C30C69" w:rsidP="00333FF1">
            <w:pPr>
              <w:rPr>
                <w:rFonts w:ascii="Times New Roman" w:hAnsi="Times New Roman"/>
                <w:sz w:val="20"/>
              </w:rPr>
            </w:pPr>
          </w:p>
        </w:tc>
        <w:tc>
          <w:tcPr>
            <w:tcW w:w="630" w:type="dxa"/>
          </w:tcPr>
          <w:p w14:paraId="1364AAD3"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HS</w:t>
            </w:r>
          </w:p>
          <w:p w14:paraId="17FA0A9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[0] </w:t>
            </w:r>
          </w:p>
        </w:tc>
        <w:tc>
          <w:tcPr>
            <w:tcW w:w="630" w:type="dxa"/>
          </w:tcPr>
          <w:p w14:paraId="6E75F81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KS</w:t>
            </w:r>
          </w:p>
          <w:p w14:paraId="3EBB2FA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[1] </w:t>
            </w:r>
          </w:p>
        </w:tc>
        <w:tc>
          <w:tcPr>
            <w:tcW w:w="630" w:type="dxa"/>
          </w:tcPr>
          <w:p w14:paraId="2E209EA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JS</w:t>
            </w:r>
          </w:p>
          <w:p w14:paraId="3472EC8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[2] </w:t>
            </w:r>
          </w:p>
        </w:tc>
        <w:tc>
          <w:tcPr>
            <w:tcW w:w="630" w:type="dxa"/>
          </w:tcPr>
          <w:p w14:paraId="37E87638"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b/>
                <w:sz w:val="20"/>
              </w:rPr>
              <w:t>BT</w:t>
            </w:r>
          </w:p>
          <w:p w14:paraId="6C0C1C41"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b/>
                <w:sz w:val="20"/>
              </w:rPr>
              <w:t xml:space="preserve">[3] </w:t>
            </w:r>
          </w:p>
        </w:tc>
        <w:tc>
          <w:tcPr>
            <w:tcW w:w="630" w:type="dxa"/>
          </w:tcPr>
          <w:p w14:paraId="27A4E89E"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DS </w:t>
            </w:r>
          </w:p>
          <w:p w14:paraId="7C7CCAB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[4] </w:t>
            </w:r>
          </w:p>
        </w:tc>
        <w:tc>
          <w:tcPr>
            <w:tcW w:w="630" w:type="dxa"/>
          </w:tcPr>
          <w:p w14:paraId="5A7AB09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MS </w:t>
            </w:r>
          </w:p>
          <w:p w14:paraId="2FD57B7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[5] </w:t>
            </w:r>
          </w:p>
        </w:tc>
        <w:tc>
          <w:tcPr>
            <w:tcW w:w="540" w:type="dxa"/>
          </w:tcPr>
          <w:p w14:paraId="2BEEE35E"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LS </w:t>
            </w:r>
          </w:p>
          <w:p w14:paraId="0695642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[6] </w:t>
            </w:r>
          </w:p>
        </w:tc>
        <w:tc>
          <w:tcPr>
            <w:tcW w:w="630" w:type="dxa"/>
          </w:tcPr>
          <w:p w14:paraId="2C2F8E7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YM </w:t>
            </w:r>
          </w:p>
          <w:p w14:paraId="377A7AA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[7] </w:t>
            </w:r>
          </w:p>
        </w:tc>
        <w:tc>
          <w:tcPr>
            <w:tcW w:w="540" w:type="dxa"/>
          </w:tcPr>
          <w:p w14:paraId="70C0FED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PS</w:t>
            </w:r>
          </w:p>
          <w:p w14:paraId="36FD363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[8] </w:t>
            </w:r>
          </w:p>
        </w:tc>
        <w:tc>
          <w:tcPr>
            <w:tcW w:w="720" w:type="dxa"/>
          </w:tcPr>
          <w:p w14:paraId="2B162AD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JSG </w:t>
            </w:r>
          </w:p>
          <w:p w14:paraId="0C7700F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[9] </w:t>
            </w:r>
          </w:p>
        </w:tc>
        <w:tc>
          <w:tcPr>
            <w:tcW w:w="720" w:type="dxa"/>
          </w:tcPr>
          <w:p w14:paraId="4C6C71F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LSK</w:t>
            </w:r>
          </w:p>
          <w:p w14:paraId="775D356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[10] </w:t>
            </w:r>
          </w:p>
        </w:tc>
        <w:tc>
          <w:tcPr>
            <w:tcW w:w="630" w:type="dxa"/>
          </w:tcPr>
          <w:p w14:paraId="4DD7538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CS </w:t>
            </w:r>
          </w:p>
          <w:p w14:paraId="58ABBC5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[11] </w:t>
            </w:r>
          </w:p>
        </w:tc>
        <w:tc>
          <w:tcPr>
            <w:tcW w:w="630" w:type="dxa"/>
          </w:tcPr>
          <w:p w14:paraId="4F65BAE3"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SS [12]</w:t>
            </w:r>
          </w:p>
        </w:tc>
        <w:tc>
          <w:tcPr>
            <w:tcW w:w="630" w:type="dxa"/>
          </w:tcPr>
          <w:p w14:paraId="0CBF696A"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MG [13]</w:t>
            </w:r>
          </w:p>
        </w:tc>
        <w:tc>
          <w:tcPr>
            <w:tcW w:w="720" w:type="dxa"/>
          </w:tcPr>
          <w:p w14:paraId="263BBDE8"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KSI [14]</w:t>
            </w:r>
          </w:p>
        </w:tc>
        <w:tc>
          <w:tcPr>
            <w:tcW w:w="630" w:type="dxa"/>
          </w:tcPr>
          <w:p w14:paraId="5CF1422C"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AS [15]</w:t>
            </w:r>
          </w:p>
        </w:tc>
        <w:tc>
          <w:tcPr>
            <w:tcW w:w="630" w:type="dxa"/>
          </w:tcPr>
          <w:p w14:paraId="2E848A78"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JH</w:t>
            </w:r>
          </w:p>
          <w:p w14:paraId="2DC0FA6E"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[16]</w:t>
            </w:r>
          </w:p>
        </w:tc>
        <w:tc>
          <w:tcPr>
            <w:tcW w:w="630" w:type="dxa"/>
          </w:tcPr>
          <w:p w14:paraId="5F5429D2"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LG [17]</w:t>
            </w:r>
          </w:p>
        </w:tc>
        <w:tc>
          <w:tcPr>
            <w:tcW w:w="630" w:type="dxa"/>
          </w:tcPr>
          <w:p w14:paraId="3AD551A7"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JNO [18]</w:t>
            </w:r>
          </w:p>
        </w:tc>
        <w:tc>
          <w:tcPr>
            <w:tcW w:w="630" w:type="dxa"/>
          </w:tcPr>
          <w:p w14:paraId="24AA50E1"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DN [19]</w:t>
            </w:r>
          </w:p>
        </w:tc>
      </w:tr>
      <w:tr w:rsidR="00C30C69" w:rsidRPr="0095034E" w14:paraId="1AE17FC2" w14:textId="77777777" w:rsidTr="00333FF1">
        <w:tc>
          <w:tcPr>
            <w:tcW w:w="1998" w:type="dxa"/>
          </w:tcPr>
          <w:p w14:paraId="1B22FF0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DOS ROHA I</w:t>
            </w:r>
            <w:r>
              <w:rPr>
                <w:rFonts w:ascii="Times New Roman" w:hAnsi="Times New Roman"/>
                <w:sz w:val="20"/>
              </w:rPr>
              <w:t xml:space="preserve"> </w:t>
            </w:r>
            <w:r w:rsidRPr="0095034E">
              <w:rPr>
                <w:rFonts w:ascii="Times New Roman" w:hAnsi="Times New Roman"/>
                <w:b/>
                <w:sz w:val="20"/>
              </w:rPr>
              <w:t xml:space="preserve">[0] </w:t>
            </w:r>
          </w:p>
        </w:tc>
        <w:tc>
          <w:tcPr>
            <w:tcW w:w="630" w:type="dxa"/>
          </w:tcPr>
          <w:p w14:paraId="289E684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1</w:t>
            </w:r>
            <w:r w:rsidRPr="0095034E">
              <w:rPr>
                <w:rFonts w:ascii="Times New Roman" w:hAnsi="Times New Roman"/>
                <w:sz w:val="20"/>
              </w:rPr>
              <w:t xml:space="preserve"> </w:t>
            </w:r>
          </w:p>
        </w:tc>
        <w:tc>
          <w:tcPr>
            <w:tcW w:w="630" w:type="dxa"/>
          </w:tcPr>
          <w:p w14:paraId="6012BF6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4A46F12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1E9E00E5"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sz w:val="20"/>
              </w:rPr>
              <w:t xml:space="preserve">0 </w:t>
            </w:r>
          </w:p>
        </w:tc>
        <w:tc>
          <w:tcPr>
            <w:tcW w:w="630" w:type="dxa"/>
          </w:tcPr>
          <w:p w14:paraId="2E950C9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2711981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540" w:type="dxa"/>
          </w:tcPr>
          <w:p w14:paraId="69044E8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6546206E"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540" w:type="dxa"/>
          </w:tcPr>
          <w:p w14:paraId="4E57186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720" w:type="dxa"/>
          </w:tcPr>
          <w:p w14:paraId="7E508F6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720" w:type="dxa"/>
          </w:tcPr>
          <w:p w14:paraId="7399FD50"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7597EE5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60A0027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58C186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1A90FA9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6EA3E4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365332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C68C39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A25A42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117032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r>
      <w:tr w:rsidR="00C30C69" w:rsidRPr="0095034E" w14:paraId="29C81DAB" w14:textId="77777777" w:rsidTr="00333FF1">
        <w:tc>
          <w:tcPr>
            <w:tcW w:w="1998" w:type="dxa"/>
          </w:tcPr>
          <w:p w14:paraId="57EF081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DOS ROHA II [1] </w:t>
            </w:r>
          </w:p>
        </w:tc>
        <w:tc>
          <w:tcPr>
            <w:tcW w:w="630" w:type="dxa"/>
          </w:tcPr>
          <w:p w14:paraId="0817748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r w:rsidRPr="0095034E">
              <w:rPr>
                <w:rFonts w:ascii="Times New Roman" w:hAnsi="Times New Roman"/>
                <w:b/>
                <w:sz w:val="20"/>
              </w:rPr>
              <w:t xml:space="preserve"> </w:t>
            </w:r>
          </w:p>
        </w:tc>
        <w:tc>
          <w:tcPr>
            <w:tcW w:w="630" w:type="dxa"/>
          </w:tcPr>
          <w:p w14:paraId="06DDAAF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1</w:t>
            </w:r>
            <w:r w:rsidRPr="0095034E">
              <w:rPr>
                <w:rFonts w:ascii="Times New Roman" w:hAnsi="Times New Roman"/>
                <w:sz w:val="20"/>
              </w:rPr>
              <w:t xml:space="preserve"> </w:t>
            </w:r>
          </w:p>
        </w:tc>
        <w:tc>
          <w:tcPr>
            <w:tcW w:w="630" w:type="dxa"/>
          </w:tcPr>
          <w:p w14:paraId="00F4BCB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47F8A367"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sz w:val="20"/>
              </w:rPr>
              <w:t xml:space="preserve">0 </w:t>
            </w:r>
          </w:p>
        </w:tc>
        <w:tc>
          <w:tcPr>
            <w:tcW w:w="630" w:type="dxa"/>
          </w:tcPr>
          <w:p w14:paraId="28A187F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57EA53C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540" w:type="dxa"/>
          </w:tcPr>
          <w:p w14:paraId="539D61A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57B7DB0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540" w:type="dxa"/>
          </w:tcPr>
          <w:p w14:paraId="435B289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720" w:type="dxa"/>
          </w:tcPr>
          <w:p w14:paraId="1B31CCEE"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720" w:type="dxa"/>
          </w:tcPr>
          <w:p w14:paraId="608F7B4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7B797B8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7E84EC5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C6BC103"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5CD8703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656164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FA12D8E"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55D8E5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12B16D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D192C5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r>
      <w:tr w:rsidR="00C30C69" w:rsidRPr="0095034E" w14:paraId="62380167" w14:textId="77777777" w:rsidTr="00333FF1">
        <w:tc>
          <w:tcPr>
            <w:tcW w:w="1998" w:type="dxa"/>
          </w:tcPr>
          <w:p w14:paraId="7D26E4D6" w14:textId="77777777" w:rsidR="00C30C69" w:rsidRPr="0095034E" w:rsidRDefault="00C30C69" w:rsidP="00333FF1">
            <w:pPr>
              <w:spacing w:line="360" w:lineRule="auto"/>
              <w:rPr>
                <w:rFonts w:ascii="Times New Roman" w:hAnsi="Times New Roman"/>
                <w:b/>
                <w:sz w:val="20"/>
              </w:rPr>
            </w:pPr>
            <w:r>
              <w:rPr>
                <w:rFonts w:ascii="Times New Roman" w:hAnsi="Times New Roman"/>
                <w:b/>
                <w:sz w:val="20"/>
              </w:rPr>
              <w:t xml:space="preserve">DOS ROHA III </w:t>
            </w:r>
            <w:r w:rsidRPr="0095034E">
              <w:rPr>
                <w:rFonts w:ascii="Times New Roman" w:hAnsi="Times New Roman"/>
                <w:b/>
                <w:sz w:val="20"/>
              </w:rPr>
              <w:t xml:space="preserve">[2] </w:t>
            </w:r>
          </w:p>
        </w:tc>
        <w:tc>
          <w:tcPr>
            <w:tcW w:w="630" w:type="dxa"/>
          </w:tcPr>
          <w:p w14:paraId="5825DD0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3F9D35F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r w:rsidRPr="0095034E">
              <w:rPr>
                <w:rFonts w:ascii="Times New Roman" w:hAnsi="Times New Roman"/>
                <w:b/>
                <w:sz w:val="20"/>
              </w:rPr>
              <w:t xml:space="preserve"> </w:t>
            </w:r>
          </w:p>
        </w:tc>
        <w:tc>
          <w:tcPr>
            <w:tcW w:w="630" w:type="dxa"/>
          </w:tcPr>
          <w:p w14:paraId="0D2C88E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1</w:t>
            </w:r>
            <w:r w:rsidRPr="0095034E">
              <w:rPr>
                <w:rFonts w:ascii="Times New Roman" w:hAnsi="Times New Roman"/>
                <w:sz w:val="20"/>
              </w:rPr>
              <w:t xml:space="preserve"> </w:t>
            </w:r>
          </w:p>
        </w:tc>
        <w:tc>
          <w:tcPr>
            <w:tcW w:w="630" w:type="dxa"/>
          </w:tcPr>
          <w:p w14:paraId="008C8134"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sz w:val="20"/>
              </w:rPr>
              <w:t xml:space="preserve">0 </w:t>
            </w:r>
          </w:p>
        </w:tc>
        <w:tc>
          <w:tcPr>
            <w:tcW w:w="630" w:type="dxa"/>
          </w:tcPr>
          <w:p w14:paraId="29454A5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6242742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540" w:type="dxa"/>
          </w:tcPr>
          <w:p w14:paraId="2A6FD600"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1F71928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540" w:type="dxa"/>
          </w:tcPr>
          <w:p w14:paraId="630ECDF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720" w:type="dxa"/>
          </w:tcPr>
          <w:p w14:paraId="4A002172"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720" w:type="dxa"/>
          </w:tcPr>
          <w:p w14:paraId="020FEC6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37ED0B0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1BCCDCB2"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1D3B584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08B67DCE"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C04EB6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3C8992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01A83DD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E5A392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65050C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r>
      <w:tr w:rsidR="00C30C69" w:rsidRPr="0095034E" w14:paraId="445869ED" w14:textId="77777777" w:rsidTr="00333FF1">
        <w:tc>
          <w:tcPr>
            <w:tcW w:w="1998" w:type="dxa"/>
          </w:tcPr>
          <w:p w14:paraId="199AAE6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DOS ROHA V</w:t>
            </w:r>
            <w:r>
              <w:rPr>
                <w:rFonts w:ascii="Times New Roman" w:hAnsi="Times New Roman"/>
                <w:sz w:val="20"/>
              </w:rPr>
              <w:t xml:space="preserve"> </w:t>
            </w:r>
            <w:r w:rsidRPr="0095034E">
              <w:rPr>
                <w:rFonts w:ascii="Times New Roman" w:hAnsi="Times New Roman"/>
                <w:b/>
                <w:sz w:val="20"/>
              </w:rPr>
              <w:t xml:space="preserve">[3] </w:t>
            </w:r>
          </w:p>
        </w:tc>
        <w:tc>
          <w:tcPr>
            <w:tcW w:w="630" w:type="dxa"/>
          </w:tcPr>
          <w:p w14:paraId="5E22558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6638E6C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2FFA30FE"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r w:rsidRPr="0095034E">
              <w:rPr>
                <w:rFonts w:ascii="Times New Roman" w:hAnsi="Times New Roman"/>
                <w:b/>
                <w:sz w:val="20"/>
              </w:rPr>
              <w:t xml:space="preserve"> </w:t>
            </w:r>
          </w:p>
        </w:tc>
        <w:tc>
          <w:tcPr>
            <w:tcW w:w="630" w:type="dxa"/>
          </w:tcPr>
          <w:p w14:paraId="2C364BCD"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b/>
                <w:sz w:val="20"/>
              </w:rPr>
              <w:t>1</w:t>
            </w:r>
            <w:r w:rsidRPr="0095034E">
              <w:rPr>
                <w:rFonts w:ascii="Times New Roman" w:hAnsi="Times New Roman"/>
                <w:sz w:val="20"/>
              </w:rPr>
              <w:t xml:space="preserve"> </w:t>
            </w:r>
          </w:p>
        </w:tc>
        <w:tc>
          <w:tcPr>
            <w:tcW w:w="630" w:type="dxa"/>
          </w:tcPr>
          <w:p w14:paraId="3A06D4E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3322B58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540" w:type="dxa"/>
          </w:tcPr>
          <w:p w14:paraId="559ACF70"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2F14DBE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540" w:type="dxa"/>
          </w:tcPr>
          <w:p w14:paraId="4E44C2B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720" w:type="dxa"/>
          </w:tcPr>
          <w:p w14:paraId="3EEF079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720" w:type="dxa"/>
          </w:tcPr>
          <w:p w14:paraId="7302807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4207754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332AFE0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13605F90"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733EC4F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A16432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31AA40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01291B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36D84D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B8DA750"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r>
      <w:tr w:rsidR="00C30C69" w:rsidRPr="0095034E" w14:paraId="7FD53C4A" w14:textId="77777777" w:rsidTr="00333FF1">
        <w:tc>
          <w:tcPr>
            <w:tcW w:w="1998" w:type="dxa"/>
          </w:tcPr>
          <w:p w14:paraId="0EE475F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RODAME III</w:t>
            </w:r>
            <w:r>
              <w:rPr>
                <w:rFonts w:ascii="Times New Roman" w:hAnsi="Times New Roman"/>
                <w:sz w:val="20"/>
              </w:rPr>
              <w:t xml:space="preserve"> </w:t>
            </w:r>
            <w:r w:rsidRPr="0095034E">
              <w:rPr>
                <w:rFonts w:ascii="Times New Roman" w:hAnsi="Times New Roman"/>
                <w:b/>
                <w:sz w:val="20"/>
              </w:rPr>
              <w:t xml:space="preserve">[4] </w:t>
            </w:r>
          </w:p>
        </w:tc>
        <w:tc>
          <w:tcPr>
            <w:tcW w:w="630" w:type="dxa"/>
          </w:tcPr>
          <w:p w14:paraId="6D8EB93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1764FC3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182D173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14E039CD"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sz w:val="20"/>
              </w:rPr>
              <w:t>0</w:t>
            </w:r>
            <w:r w:rsidRPr="0095034E">
              <w:rPr>
                <w:rFonts w:ascii="Times New Roman" w:hAnsi="Times New Roman"/>
                <w:b/>
                <w:sz w:val="20"/>
              </w:rPr>
              <w:t xml:space="preserve"> </w:t>
            </w:r>
          </w:p>
        </w:tc>
        <w:tc>
          <w:tcPr>
            <w:tcW w:w="630" w:type="dxa"/>
          </w:tcPr>
          <w:p w14:paraId="79163660"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1</w:t>
            </w:r>
            <w:r w:rsidRPr="0095034E">
              <w:rPr>
                <w:rFonts w:ascii="Times New Roman" w:hAnsi="Times New Roman"/>
                <w:sz w:val="20"/>
              </w:rPr>
              <w:t xml:space="preserve"> </w:t>
            </w:r>
          </w:p>
        </w:tc>
        <w:tc>
          <w:tcPr>
            <w:tcW w:w="630" w:type="dxa"/>
          </w:tcPr>
          <w:p w14:paraId="6430F6F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540" w:type="dxa"/>
          </w:tcPr>
          <w:p w14:paraId="457F1F6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38E4525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540" w:type="dxa"/>
          </w:tcPr>
          <w:p w14:paraId="2A37959E"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720" w:type="dxa"/>
          </w:tcPr>
          <w:p w14:paraId="3173A93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720" w:type="dxa"/>
          </w:tcPr>
          <w:p w14:paraId="3D2F5C2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5CEF0E5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5A063F6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CBC234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18A2E74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C8EC83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CA3956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AA7B62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F0414A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6A98B7E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r>
      <w:tr w:rsidR="00C30C69" w:rsidRPr="0095034E" w14:paraId="5F4C5A0A" w14:textId="77777777" w:rsidTr="00333FF1">
        <w:tc>
          <w:tcPr>
            <w:tcW w:w="1998" w:type="dxa"/>
          </w:tcPr>
          <w:p w14:paraId="3276D560"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LEO START [5] </w:t>
            </w:r>
          </w:p>
        </w:tc>
        <w:tc>
          <w:tcPr>
            <w:tcW w:w="630" w:type="dxa"/>
          </w:tcPr>
          <w:p w14:paraId="13E48C5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41E8652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0B7D85E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69879921"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sz w:val="20"/>
              </w:rPr>
              <w:t xml:space="preserve">0 </w:t>
            </w:r>
          </w:p>
        </w:tc>
        <w:tc>
          <w:tcPr>
            <w:tcW w:w="630" w:type="dxa"/>
          </w:tcPr>
          <w:p w14:paraId="120A847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r w:rsidRPr="0095034E">
              <w:rPr>
                <w:rFonts w:ascii="Times New Roman" w:hAnsi="Times New Roman"/>
                <w:b/>
                <w:sz w:val="20"/>
              </w:rPr>
              <w:t xml:space="preserve"> </w:t>
            </w:r>
          </w:p>
        </w:tc>
        <w:tc>
          <w:tcPr>
            <w:tcW w:w="630" w:type="dxa"/>
          </w:tcPr>
          <w:p w14:paraId="3889B92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1</w:t>
            </w:r>
            <w:r w:rsidRPr="0095034E">
              <w:rPr>
                <w:rFonts w:ascii="Times New Roman" w:hAnsi="Times New Roman"/>
                <w:sz w:val="20"/>
              </w:rPr>
              <w:t xml:space="preserve"> </w:t>
            </w:r>
          </w:p>
        </w:tc>
        <w:tc>
          <w:tcPr>
            <w:tcW w:w="540" w:type="dxa"/>
          </w:tcPr>
          <w:p w14:paraId="168FFB4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2CA7E042"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540" w:type="dxa"/>
          </w:tcPr>
          <w:p w14:paraId="3F531B6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720" w:type="dxa"/>
          </w:tcPr>
          <w:p w14:paraId="724FB0B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720" w:type="dxa"/>
          </w:tcPr>
          <w:p w14:paraId="763C067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77D1124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2AB6B17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DC2F853"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7BBD56A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9B3127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5D88DE3"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6FC826D0"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6C85E23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67450E8E"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r>
      <w:tr w:rsidR="00C30C69" w:rsidRPr="0095034E" w14:paraId="79BB9DCF" w14:textId="77777777" w:rsidTr="00333FF1">
        <w:tc>
          <w:tcPr>
            <w:tcW w:w="1998" w:type="dxa"/>
          </w:tcPr>
          <w:p w14:paraId="0F27268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RODAME I [6] </w:t>
            </w:r>
          </w:p>
        </w:tc>
        <w:tc>
          <w:tcPr>
            <w:tcW w:w="630" w:type="dxa"/>
          </w:tcPr>
          <w:p w14:paraId="6BFDA3F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7C87366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6A3F164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1147CF83"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sz w:val="20"/>
              </w:rPr>
              <w:t xml:space="preserve">0 </w:t>
            </w:r>
          </w:p>
        </w:tc>
        <w:tc>
          <w:tcPr>
            <w:tcW w:w="630" w:type="dxa"/>
          </w:tcPr>
          <w:p w14:paraId="0AF07CE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46F4791E"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r w:rsidRPr="0095034E">
              <w:rPr>
                <w:rFonts w:ascii="Times New Roman" w:hAnsi="Times New Roman"/>
                <w:b/>
                <w:sz w:val="20"/>
              </w:rPr>
              <w:t xml:space="preserve"> </w:t>
            </w:r>
          </w:p>
        </w:tc>
        <w:tc>
          <w:tcPr>
            <w:tcW w:w="540" w:type="dxa"/>
          </w:tcPr>
          <w:p w14:paraId="2BD74D8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1</w:t>
            </w:r>
            <w:r w:rsidRPr="0095034E">
              <w:rPr>
                <w:rFonts w:ascii="Times New Roman" w:hAnsi="Times New Roman"/>
                <w:sz w:val="20"/>
              </w:rPr>
              <w:t xml:space="preserve"> </w:t>
            </w:r>
          </w:p>
        </w:tc>
        <w:tc>
          <w:tcPr>
            <w:tcW w:w="630" w:type="dxa"/>
          </w:tcPr>
          <w:p w14:paraId="7DC57DB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540" w:type="dxa"/>
          </w:tcPr>
          <w:p w14:paraId="1C74E19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720" w:type="dxa"/>
          </w:tcPr>
          <w:p w14:paraId="4AFF77D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720" w:type="dxa"/>
          </w:tcPr>
          <w:p w14:paraId="45A50AA2"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6795C40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778E8FA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32988E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5B74F4C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0DF7CB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08C04D1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459AE83"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0F88C4E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0CF6F903"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r>
      <w:tr w:rsidR="00C30C69" w:rsidRPr="0095034E" w14:paraId="59556D5E" w14:textId="77777777" w:rsidTr="00333FF1">
        <w:tc>
          <w:tcPr>
            <w:tcW w:w="1998" w:type="dxa"/>
          </w:tcPr>
          <w:p w14:paraId="2DA2177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GLORIA [7] </w:t>
            </w:r>
          </w:p>
        </w:tc>
        <w:tc>
          <w:tcPr>
            <w:tcW w:w="630" w:type="dxa"/>
          </w:tcPr>
          <w:p w14:paraId="3E6B277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2FD4F38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178EE42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5FD34D6F"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sz w:val="20"/>
              </w:rPr>
              <w:t xml:space="preserve">0 </w:t>
            </w:r>
          </w:p>
        </w:tc>
        <w:tc>
          <w:tcPr>
            <w:tcW w:w="630" w:type="dxa"/>
          </w:tcPr>
          <w:p w14:paraId="484E8E0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08ABF2F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540" w:type="dxa"/>
          </w:tcPr>
          <w:p w14:paraId="4795E08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r w:rsidRPr="0095034E">
              <w:rPr>
                <w:rFonts w:ascii="Times New Roman" w:hAnsi="Times New Roman"/>
                <w:b/>
                <w:sz w:val="20"/>
              </w:rPr>
              <w:t xml:space="preserve"> </w:t>
            </w:r>
          </w:p>
        </w:tc>
        <w:tc>
          <w:tcPr>
            <w:tcW w:w="630" w:type="dxa"/>
          </w:tcPr>
          <w:p w14:paraId="5BD458B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1</w:t>
            </w:r>
            <w:r w:rsidRPr="0095034E">
              <w:rPr>
                <w:rFonts w:ascii="Times New Roman" w:hAnsi="Times New Roman"/>
                <w:sz w:val="20"/>
              </w:rPr>
              <w:t xml:space="preserve"> </w:t>
            </w:r>
          </w:p>
        </w:tc>
        <w:tc>
          <w:tcPr>
            <w:tcW w:w="540" w:type="dxa"/>
          </w:tcPr>
          <w:p w14:paraId="7C5D2A7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720" w:type="dxa"/>
          </w:tcPr>
          <w:p w14:paraId="1D3409D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720" w:type="dxa"/>
          </w:tcPr>
          <w:p w14:paraId="7069CCC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25E1C21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60DEBCA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BF8082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555E279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1822DBF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0C5DB7C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0260ECD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B6BDFB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472F60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r>
      <w:tr w:rsidR="00C30C69" w:rsidRPr="0095034E" w14:paraId="75717C50" w14:textId="77777777" w:rsidTr="00333FF1">
        <w:tc>
          <w:tcPr>
            <w:tcW w:w="1998" w:type="dxa"/>
          </w:tcPr>
          <w:p w14:paraId="3D518E88"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RUDI</w:t>
            </w:r>
            <w:r w:rsidRPr="0095034E">
              <w:rPr>
                <w:rFonts w:ascii="Times New Roman" w:hAnsi="Times New Roman"/>
                <w:sz w:val="20"/>
              </w:rPr>
              <w:t xml:space="preserve"> </w:t>
            </w:r>
            <w:r w:rsidRPr="0095034E">
              <w:rPr>
                <w:rFonts w:ascii="Times New Roman" w:hAnsi="Times New Roman"/>
                <w:b/>
                <w:sz w:val="20"/>
              </w:rPr>
              <w:t xml:space="preserve">[8] </w:t>
            </w:r>
          </w:p>
        </w:tc>
        <w:tc>
          <w:tcPr>
            <w:tcW w:w="630" w:type="dxa"/>
          </w:tcPr>
          <w:p w14:paraId="7CD5DA02"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3319806E"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7460BF9E"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3EA4116D"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sz w:val="20"/>
              </w:rPr>
              <w:t xml:space="preserve">0 </w:t>
            </w:r>
          </w:p>
        </w:tc>
        <w:tc>
          <w:tcPr>
            <w:tcW w:w="630" w:type="dxa"/>
          </w:tcPr>
          <w:p w14:paraId="373D545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46D9945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540" w:type="dxa"/>
          </w:tcPr>
          <w:p w14:paraId="241C249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66B5B3E3"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r w:rsidRPr="0095034E">
              <w:rPr>
                <w:rFonts w:ascii="Times New Roman" w:hAnsi="Times New Roman"/>
                <w:b/>
                <w:sz w:val="20"/>
              </w:rPr>
              <w:t xml:space="preserve"> </w:t>
            </w:r>
          </w:p>
        </w:tc>
        <w:tc>
          <w:tcPr>
            <w:tcW w:w="540" w:type="dxa"/>
          </w:tcPr>
          <w:p w14:paraId="63C2FA4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1</w:t>
            </w:r>
            <w:r w:rsidRPr="0095034E">
              <w:rPr>
                <w:rFonts w:ascii="Times New Roman" w:hAnsi="Times New Roman"/>
                <w:sz w:val="20"/>
              </w:rPr>
              <w:t xml:space="preserve"> </w:t>
            </w:r>
          </w:p>
        </w:tc>
        <w:tc>
          <w:tcPr>
            <w:tcW w:w="720" w:type="dxa"/>
          </w:tcPr>
          <w:p w14:paraId="4A088EC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 </w:t>
            </w:r>
          </w:p>
        </w:tc>
        <w:tc>
          <w:tcPr>
            <w:tcW w:w="720" w:type="dxa"/>
          </w:tcPr>
          <w:p w14:paraId="455AFE80"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4EE25EE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5D5F74B2"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20CB40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2C62F81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6BD5314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6CD021DE"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07B040F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0FB89B7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8321C3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r>
      <w:tr w:rsidR="00C30C69" w:rsidRPr="0095034E" w14:paraId="345B41C0" w14:textId="77777777" w:rsidTr="00333FF1">
        <w:tc>
          <w:tcPr>
            <w:tcW w:w="1998" w:type="dxa"/>
          </w:tcPr>
          <w:p w14:paraId="1DBAFF7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MURNI [9] </w:t>
            </w:r>
          </w:p>
        </w:tc>
        <w:tc>
          <w:tcPr>
            <w:tcW w:w="630" w:type="dxa"/>
          </w:tcPr>
          <w:p w14:paraId="29E6B85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1339D79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2D107F5E"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6CF305DF"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sz w:val="20"/>
              </w:rPr>
              <w:t xml:space="preserve">0 </w:t>
            </w:r>
          </w:p>
        </w:tc>
        <w:tc>
          <w:tcPr>
            <w:tcW w:w="630" w:type="dxa"/>
          </w:tcPr>
          <w:p w14:paraId="42353C3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0F53DBB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540" w:type="dxa"/>
          </w:tcPr>
          <w:p w14:paraId="1F214EEE"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5BDDCA90"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540" w:type="dxa"/>
          </w:tcPr>
          <w:p w14:paraId="66B0E8C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r w:rsidRPr="0095034E">
              <w:rPr>
                <w:rFonts w:ascii="Times New Roman" w:hAnsi="Times New Roman"/>
                <w:b/>
                <w:sz w:val="20"/>
              </w:rPr>
              <w:t xml:space="preserve"> </w:t>
            </w:r>
          </w:p>
        </w:tc>
        <w:tc>
          <w:tcPr>
            <w:tcW w:w="720" w:type="dxa"/>
          </w:tcPr>
          <w:p w14:paraId="2BDFEF4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1</w:t>
            </w:r>
            <w:r w:rsidRPr="0095034E">
              <w:rPr>
                <w:rFonts w:ascii="Times New Roman" w:hAnsi="Times New Roman"/>
                <w:sz w:val="20"/>
              </w:rPr>
              <w:t xml:space="preserve"> </w:t>
            </w:r>
          </w:p>
        </w:tc>
        <w:tc>
          <w:tcPr>
            <w:tcW w:w="720" w:type="dxa"/>
          </w:tcPr>
          <w:p w14:paraId="48EBDC8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1B77D713"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5F82B7F0"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4D7495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4224FED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052854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18D0E87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171E822"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9E312D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07571F5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r>
      <w:tr w:rsidR="00C30C69" w:rsidRPr="0095034E" w14:paraId="7B945959" w14:textId="77777777" w:rsidTr="00333FF1">
        <w:tc>
          <w:tcPr>
            <w:tcW w:w="1998" w:type="dxa"/>
          </w:tcPr>
          <w:p w14:paraId="2BF62C1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PULO HORAS</w:t>
            </w:r>
            <w:r>
              <w:rPr>
                <w:rFonts w:ascii="Times New Roman" w:hAnsi="Times New Roman"/>
                <w:sz w:val="20"/>
              </w:rPr>
              <w:t xml:space="preserve"> </w:t>
            </w:r>
            <w:r w:rsidRPr="0095034E">
              <w:rPr>
                <w:rFonts w:ascii="Times New Roman" w:hAnsi="Times New Roman"/>
                <w:b/>
                <w:sz w:val="20"/>
              </w:rPr>
              <w:t xml:space="preserve">[10] </w:t>
            </w:r>
          </w:p>
        </w:tc>
        <w:tc>
          <w:tcPr>
            <w:tcW w:w="630" w:type="dxa"/>
          </w:tcPr>
          <w:p w14:paraId="1E06DAF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080B9A7E"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403275F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6AE371CB"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sz w:val="20"/>
              </w:rPr>
              <w:t xml:space="preserve">0 </w:t>
            </w:r>
          </w:p>
        </w:tc>
        <w:tc>
          <w:tcPr>
            <w:tcW w:w="630" w:type="dxa"/>
          </w:tcPr>
          <w:p w14:paraId="32917162"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10B7812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540" w:type="dxa"/>
          </w:tcPr>
          <w:p w14:paraId="6AE2E373"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1D3C9FA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540" w:type="dxa"/>
          </w:tcPr>
          <w:p w14:paraId="39C57A4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720" w:type="dxa"/>
          </w:tcPr>
          <w:p w14:paraId="67F18B0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720" w:type="dxa"/>
          </w:tcPr>
          <w:p w14:paraId="386F681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1</w:t>
            </w:r>
          </w:p>
        </w:tc>
        <w:tc>
          <w:tcPr>
            <w:tcW w:w="630" w:type="dxa"/>
          </w:tcPr>
          <w:p w14:paraId="24F8AD9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732964E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16100DD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00EECAFE"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63EE315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3E8946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C91192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57E53F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0A690FE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r>
      <w:tr w:rsidR="00C30C69" w:rsidRPr="0095034E" w14:paraId="6B592D21" w14:textId="77777777" w:rsidTr="00333FF1">
        <w:tc>
          <w:tcPr>
            <w:tcW w:w="1998" w:type="dxa"/>
          </w:tcPr>
          <w:p w14:paraId="0534A74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TIO TOUR</w:t>
            </w:r>
            <w:r>
              <w:rPr>
                <w:rFonts w:ascii="Times New Roman" w:hAnsi="Times New Roman"/>
                <w:sz w:val="20"/>
              </w:rPr>
              <w:t xml:space="preserve"> </w:t>
            </w:r>
            <w:r w:rsidRPr="0095034E">
              <w:rPr>
                <w:rFonts w:ascii="Times New Roman" w:hAnsi="Times New Roman"/>
                <w:b/>
                <w:sz w:val="20"/>
              </w:rPr>
              <w:t xml:space="preserve">[11] </w:t>
            </w:r>
          </w:p>
        </w:tc>
        <w:tc>
          <w:tcPr>
            <w:tcW w:w="630" w:type="dxa"/>
          </w:tcPr>
          <w:p w14:paraId="50019FF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69628C6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04B1958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2BC124EB"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sz w:val="20"/>
              </w:rPr>
              <w:t xml:space="preserve">0 </w:t>
            </w:r>
          </w:p>
        </w:tc>
        <w:tc>
          <w:tcPr>
            <w:tcW w:w="630" w:type="dxa"/>
          </w:tcPr>
          <w:p w14:paraId="2BB227E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6CB1D5A2"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540" w:type="dxa"/>
          </w:tcPr>
          <w:p w14:paraId="7D5D865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07F76D0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540" w:type="dxa"/>
          </w:tcPr>
          <w:p w14:paraId="3A1E930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720" w:type="dxa"/>
          </w:tcPr>
          <w:p w14:paraId="41FAC26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r w:rsidRPr="0095034E">
              <w:rPr>
                <w:rFonts w:ascii="Times New Roman" w:hAnsi="Times New Roman"/>
                <w:b/>
                <w:sz w:val="20"/>
              </w:rPr>
              <w:t xml:space="preserve"> </w:t>
            </w:r>
          </w:p>
        </w:tc>
        <w:tc>
          <w:tcPr>
            <w:tcW w:w="720" w:type="dxa"/>
          </w:tcPr>
          <w:p w14:paraId="4C004A2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 xml:space="preserve">0 </w:t>
            </w:r>
          </w:p>
        </w:tc>
        <w:tc>
          <w:tcPr>
            <w:tcW w:w="630" w:type="dxa"/>
          </w:tcPr>
          <w:p w14:paraId="422A5DA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1 </w:t>
            </w:r>
            <w:r w:rsidRPr="0095034E">
              <w:rPr>
                <w:rFonts w:ascii="Times New Roman" w:hAnsi="Times New Roman"/>
                <w:sz w:val="20"/>
              </w:rPr>
              <w:t xml:space="preserve"> </w:t>
            </w:r>
          </w:p>
        </w:tc>
        <w:tc>
          <w:tcPr>
            <w:tcW w:w="630" w:type="dxa"/>
          </w:tcPr>
          <w:p w14:paraId="6E57266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068543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5D73C14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CCAD84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CD8C01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24DFC1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4CCA7A3"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6A481BA3"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r>
      <w:tr w:rsidR="00C30C69" w:rsidRPr="0095034E" w14:paraId="046EEC98" w14:textId="77777777" w:rsidTr="00333FF1">
        <w:tc>
          <w:tcPr>
            <w:tcW w:w="1998" w:type="dxa"/>
          </w:tcPr>
          <w:p w14:paraId="572540ED"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SOLUNA 1 [12]</w:t>
            </w:r>
          </w:p>
        </w:tc>
        <w:tc>
          <w:tcPr>
            <w:tcW w:w="630" w:type="dxa"/>
          </w:tcPr>
          <w:p w14:paraId="4B389A5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585D81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0ABEE390"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82CC78E"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sz w:val="20"/>
              </w:rPr>
              <w:t>0</w:t>
            </w:r>
          </w:p>
        </w:tc>
        <w:tc>
          <w:tcPr>
            <w:tcW w:w="630" w:type="dxa"/>
          </w:tcPr>
          <w:p w14:paraId="48F06DE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AB5E0A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540" w:type="dxa"/>
          </w:tcPr>
          <w:p w14:paraId="3E796D4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361C5C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540" w:type="dxa"/>
          </w:tcPr>
          <w:p w14:paraId="68ED8210"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7AA39C0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71A631F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0FD837E3"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4E4C0E0"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1</w:t>
            </w:r>
          </w:p>
        </w:tc>
        <w:tc>
          <w:tcPr>
            <w:tcW w:w="630" w:type="dxa"/>
          </w:tcPr>
          <w:p w14:paraId="06C8412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4B78E8C2"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886480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285D71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39936C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7D7CE6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0D1547C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r>
      <w:tr w:rsidR="00C30C69" w:rsidRPr="0095034E" w14:paraId="61FE903D" w14:textId="77777777" w:rsidTr="00333FF1">
        <w:tc>
          <w:tcPr>
            <w:tcW w:w="1998" w:type="dxa"/>
          </w:tcPr>
          <w:p w14:paraId="2E773426"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SOLUNA 2 [13]</w:t>
            </w:r>
          </w:p>
        </w:tc>
        <w:tc>
          <w:tcPr>
            <w:tcW w:w="630" w:type="dxa"/>
          </w:tcPr>
          <w:p w14:paraId="2E1860B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843D85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DCFB62E"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048CF9A0"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sz w:val="20"/>
              </w:rPr>
              <w:t>0</w:t>
            </w:r>
          </w:p>
        </w:tc>
        <w:tc>
          <w:tcPr>
            <w:tcW w:w="630" w:type="dxa"/>
          </w:tcPr>
          <w:p w14:paraId="2F512CB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82D4E2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540" w:type="dxa"/>
          </w:tcPr>
          <w:p w14:paraId="5D1C410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1FF783F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540" w:type="dxa"/>
          </w:tcPr>
          <w:p w14:paraId="758F173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0D7B5DF3"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50CFDE3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18C9A8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1A110FE0"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1B9ACE42"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1</w:t>
            </w:r>
          </w:p>
        </w:tc>
        <w:tc>
          <w:tcPr>
            <w:tcW w:w="720" w:type="dxa"/>
          </w:tcPr>
          <w:p w14:paraId="1CE7713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5EE865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AA4CF7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FB8A913"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6A3B46B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F14F4C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r>
      <w:tr w:rsidR="00C30C69" w:rsidRPr="0095034E" w14:paraId="2351B77A" w14:textId="77777777" w:rsidTr="00333FF1">
        <w:tc>
          <w:tcPr>
            <w:tcW w:w="1998" w:type="dxa"/>
          </w:tcPr>
          <w:p w14:paraId="7DF06560"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LAMHOT [14]</w:t>
            </w:r>
          </w:p>
        </w:tc>
        <w:tc>
          <w:tcPr>
            <w:tcW w:w="630" w:type="dxa"/>
          </w:tcPr>
          <w:p w14:paraId="0A6DFF53"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8E8D8E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7D6409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1794B9B"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sz w:val="20"/>
              </w:rPr>
              <w:t>0</w:t>
            </w:r>
          </w:p>
        </w:tc>
        <w:tc>
          <w:tcPr>
            <w:tcW w:w="630" w:type="dxa"/>
          </w:tcPr>
          <w:p w14:paraId="3556563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C36852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540" w:type="dxa"/>
          </w:tcPr>
          <w:p w14:paraId="629FD93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95D63A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540" w:type="dxa"/>
          </w:tcPr>
          <w:p w14:paraId="7EC4F8D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658B8E5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35E0CD5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0C334B3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6DA56E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1458DE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0462900C"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1</w:t>
            </w:r>
          </w:p>
        </w:tc>
        <w:tc>
          <w:tcPr>
            <w:tcW w:w="630" w:type="dxa"/>
          </w:tcPr>
          <w:p w14:paraId="543CD2C2"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C6E315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6A68DBA2"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3BEB2B0"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5D9E5C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r>
      <w:tr w:rsidR="00C30C69" w:rsidRPr="0095034E" w14:paraId="64CEB649" w14:textId="77777777" w:rsidTr="00333FF1">
        <w:tc>
          <w:tcPr>
            <w:tcW w:w="1998" w:type="dxa"/>
          </w:tcPr>
          <w:p w14:paraId="10F87A2C"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DORULI 2 [15]</w:t>
            </w:r>
          </w:p>
        </w:tc>
        <w:tc>
          <w:tcPr>
            <w:tcW w:w="630" w:type="dxa"/>
          </w:tcPr>
          <w:p w14:paraId="27739BF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19330C2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66506B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CBF3AD9"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sz w:val="20"/>
              </w:rPr>
              <w:t>0</w:t>
            </w:r>
          </w:p>
        </w:tc>
        <w:tc>
          <w:tcPr>
            <w:tcW w:w="630" w:type="dxa"/>
          </w:tcPr>
          <w:p w14:paraId="4F4182A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1F3E2932"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540" w:type="dxa"/>
          </w:tcPr>
          <w:p w14:paraId="2EBF258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6106983"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540" w:type="dxa"/>
          </w:tcPr>
          <w:p w14:paraId="6EACB7E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7317252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59F9311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7DD3D2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0D8026C3"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085BCAA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447A2AE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1DCCCFA3"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1</w:t>
            </w:r>
          </w:p>
        </w:tc>
        <w:tc>
          <w:tcPr>
            <w:tcW w:w="630" w:type="dxa"/>
          </w:tcPr>
          <w:p w14:paraId="55467362"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0AC5684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23DE79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BEAABD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r>
      <w:tr w:rsidR="00C30C69" w:rsidRPr="0095034E" w14:paraId="5B3CA68B" w14:textId="77777777" w:rsidTr="00333FF1">
        <w:tc>
          <w:tcPr>
            <w:tcW w:w="1998" w:type="dxa"/>
          </w:tcPr>
          <w:p w14:paraId="6933F94A"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DORULI 3 [16]</w:t>
            </w:r>
          </w:p>
        </w:tc>
        <w:tc>
          <w:tcPr>
            <w:tcW w:w="630" w:type="dxa"/>
          </w:tcPr>
          <w:p w14:paraId="09EF85D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4EF646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EEB733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19B02734"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sz w:val="20"/>
              </w:rPr>
              <w:t>0</w:t>
            </w:r>
          </w:p>
        </w:tc>
        <w:tc>
          <w:tcPr>
            <w:tcW w:w="630" w:type="dxa"/>
          </w:tcPr>
          <w:p w14:paraId="15DCB30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ECD1C23"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540" w:type="dxa"/>
          </w:tcPr>
          <w:p w14:paraId="2DBD4993"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1BC649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540" w:type="dxa"/>
          </w:tcPr>
          <w:p w14:paraId="436BED0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1E717FF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0346C65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D343732"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6736647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CB8F7E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4F0B4E7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FCE9E4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49BACBE"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1</w:t>
            </w:r>
          </w:p>
        </w:tc>
        <w:tc>
          <w:tcPr>
            <w:tcW w:w="630" w:type="dxa"/>
          </w:tcPr>
          <w:p w14:paraId="533EB47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79EF37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17EF87E2"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r>
      <w:tr w:rsidR="00C30C69" w:rsidRPr="0095034E" w14:paraId="6EBE9A1A" w14:textId="77777777" w:rsidTr="00333FF1">
        <w:tc>
          <w:tcPr>
            <w:tcW w:w="1998" w:type="dxa"/>
          </w:tcPr>
          <w:p w14:paraId="40CDFA3D"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HOLDEN 1 [17]</w:t>
            </w:r>
          </w:p>
        </w:tc>
        <w:tc>
          <w:tcPr>
            <w:tcW w:w="630" w:type="dxa"/>
          </w:tcPr>
          <w:p w14:paraId="3905C48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D51957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DDF939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52E5C93"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sz w:val="20"/>
              </w:rPr>
              <w:t>0</w:t>
            </w:r>
          </w:p>
        </w:tc>
        <w:tc>
          <w:tcPr>
            <w:tcW w:w="630" w:type="dxa"/>
          </w:tcPr>
          <w:p w14:paraId="0EA2673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075F887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540" w:type="dxa"/>
          </w:tcPr>
          <w:p w14:paraId="7703405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2C8B7F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540" w:type="dxa"/>
          </w:tcPr>
          <w:p w14:paraId="7945DDD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085C3E8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55D8589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67CBDA5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1283557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373136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00BCD182"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66BE0F5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45F4F6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775FCB4"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1</w:t>
            </w:r>
          </w:p>
        </w:tc>
        <w:tc>
          <w:tcPr>
            <w:tcW w:w="630" w:type="dxa"/>
          </w:tcPr>
          <w:p w14:paraId="046C80E0"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198D20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r>
      <w:tr w:rsidR="00C30C69" w:rsidRPr="0095034E" w14:paraId="3C17AB7D" w14:textId="77777777" w:rsidTr="00333FF1">
        <w:tc>
          <w:tcPr>
            <w:tcW w:w="1998" w:type="dxa"/>
            <w:vMerge w:val="restart"/>
          </w:tcPr>
          <w:p w14:paraId="212ADACC" w14:textId="77777777" w:rsidR="00C30C69" w:rsidRPr="0095034E" w:rsidRDefault="00C30C69" w:rsidP="00333FF1">
            <w:pPr>
              <w:spacing w:line="360" w:lineRule="auto"/>
              <w:jc w:val="center"/>
              <w:rPr>
                <w:rFonts w:ascii="Times New Roman" w:hAnsi="Times New Roman"/>
                <w:b/>
                <w:sz w:val="20"/>
              </w:rPr>
            </w:pPr>
            <w:r w:rsidRPr="0095034E">
              <w:rPr>
                <w:rFonts w:ascii="Times New Roman" w:hAnsi="Times New Roman"/>
                <w:b/>
                <w:sz w:val="20"/>
              </w:rPr>
              <w:t>Kapal</w:t>
            </w:r>
          </w:p>
        </w:tc>
        <w:tc>
          <w:tcPr>
            <w:tcW w:w="12690" w:type="dxa"/>
            <w:gridSpan w:val="20"/>
          </w:tcPr>
          <w:p w14:paraId="041887A0" w14:textId="77777777" w:rsidR="00C30C69" w:rsidRPr="0095034E" w:rsidRDefault="00C30C69" w:rsidP="00333FF1">
            <w:pPr>
              <w:spacing w:line="360" w:lineRule="auto"/>
              <w:jc w:val="center"/>
              <w:rPr>
                <w:rFonts w:ascii="Times New Roman" w:hAnsi="Times New Roman"/>
                <w:b/>
                <w:sz w:val="20"/>
              </w:rPr>
            </w:pPr>
            <w:r w:rsidRPr="0095034E">
              <w:rPr>
                <w:rFonts w:ascii="Times New Roman" w:hAnsi="Times New Roman"/>
                <w:b/>
                <w:sz w:val="20"/>
              </w:rPr>
              <w:t>Nahkoda</w:t>
            </w:r>
          </w:p>
        </w:tc>
      </w:tr>
      <w:tr w:rsidR="00C30C69" w:rsidRPr="0095034E" w14:paraId="24F0655E" w14:textId="77777777" w:rsidTr="00333FF1">
        <w:tc>
          <w:tcPr>
            <w:tcW w:w="1998" w:type="dxa"/>
            <w:vMerge/>
          </w:tcPr>
          <w:p w14:paraId="731AB43F" w14:textId="77777777" w:rsidR="00C30C69" w:rsidRPr="0095034E" w:rsidRDefault="00C30C69" w:rsidP="00333FF1">
            <w:pPr>
              <w:rPr>
                <w:rFonts w:ascii="Times New Roman" w:hAnsi="Times New Roman"/>
                <w:sz w:val="20"/>
              </w:rPr>
            </w:pPr>
          </w:p>
        </w:tc>
        <w:tc>
          <w:tcPr>
            <w:tcW w:w="630" w:type="dxa"/>
          </w:tcPr>
          <w:p w14:paraId="6281CCE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HS</w:t>
            </w:r>
          </w:p>
          <w:p w14:paraId="289F534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[0] </w:t>
            </w:r>
          </w:p>
        </w:tc>
        <w:tc>
          <w:tcPr>
            <w:tcW w:w="630" w:type="dxa"/>
          </w:tcPr>
          <w:p w14:paraId="034A809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KS</w:t>
            </w:r>
          </w:p>
          <w:p w14:paraId="5C340AB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[1] </w:t>
            </w:r>
          </w:p>
        </w:tc>
        <w:tc>
          <w:tcPr>
            <w:tcW w:w="630" w:type="dxa"/>
          </w:tcPr>
          <w:p w14:paraId="538C74A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JS</w:t>
            </w:r>
          </w:p>
          <w:p w14:paraId="4E64683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[2] </w:t>
            </w:r>
          </w:p>
        </w:tc>
        <w:tc>
          <w:tcPr>
            <w:tcW w:w="630" w:type="dxa"/>
          </w:tcPr>
          <w:p w14:paraId="7CFFB4C3"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b/>
                <w:sz w:val="20"/>
              </w:rPr>
              <w:t>BT</w:t>
            </w:r>
          </w:p>
          <w:p w14:paraId="78C69D6A"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b/>
                <w:sz w:val="20"/>
              </w:rPr>
              <w:t xml:space="preserve">[3] </w:t>
            </w:r>
          </w:p>
        </w:tc>
        <w:tc>
          <w:tcPr>
            <w:tcW w:w="630" w:type="dxa"/>
          </w:tcPr>
          <w:p w14:paraId="7691E00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DS </w:t>
            </w:r>
          </w:p>
          <w:p w14:paraId="554C0B0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[4] </w:t>
            </w:r>
          </w:p>
        </w:tc>
        <w:tc>
          <w:tcPr>
            <w:tcW w:w="630" w:type="dxa"/>
          </w:tcPr>
          <w:p w14:paraId="615055C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MS </w:t>
            </w:r>
          </w:p>
          <w:p w14:paraId="61F7704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[5] </w:t>
            </w:r>
          </w:p>
        </w:tc>
        <w:tc>
          <w:tcPr>
            <w:tcW w:w="540" w:type="dxa"/>
          </w:tcPr>
          <w:p w14:paraId="6C9B74D0"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LS </w:t>
            </w:r>
          </w:p>
          <w:p w14:paraId="22DD36A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[6] </w:t>
            </w:r>
          </w:p>
        </w:tc>
        <w:tc>
          <w:tcPr>
            <w:tcW w:w="630" w:type="dxa"/>
          </w:tcPr>
          <w:p w14:paraId="1B86EF3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YM </w:t>
            </w:r>
          </w:p>
          <w:p w14:paraId="2293506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[7] </w:t>
            </w:r>
          </w:p>
        </w:tc>
        <w:tc>
          <w:tcPr>
            <w:tcW w:w="540" w:type="dxa"/>
          </w:tcPr>
          <w:p w14:paraId="087FF68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PS</w:t>
            </w:r>
          </w:p>
          <w:p w14:paraId="3020751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[8] </w:t>
            </w:r>
          </w:p>
        </w:tc>
        <w:tc>
          <w:tcPr>
            <w:tcW w:w="720" w:type="dxa"/>
          </w:tcPr>
          <w:p w14:paraId="68392FC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JSG </w:t>
            </w:r>
          </w:p>
          <w:p w14:paraId="74EB9EA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[9] </w:t>
            </w:r>
          </w:p>
        </w:tc>
        <w:tc>
          <w:tcPr>
            <w:tcW w:w="720" w:type="dxa"/>
          </w:tcPr>
          <w:p w14:paraId="0E31EB3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LSK</w:t>
            </w:r>
          </w:p>
          <w:p w14:paraId="2C1A987E"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[10] </w:t>
            </w:r>
          </w:p>
        </w:tc>
        <w:tc>
          <w:tcPr>
            <w:tcW w:w="630" w:type="dxa"/>
          </w:tcPr>
          <w:p w14:paraId="1358F3F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CS </w:t>
            </w:r>
          </w:p>
          <w:p w14:paraId="5694FF0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b/>
                <w:sz w:val="20"/>
              </w:rPr>
              <w:t xml:space="preserve">[11] </w:t>
            </w:r>
          </w:p>
        </w:tc>
        <w:tc>
          <w:tcPr>
            <w:tcW w:w="630" w:type="dxa"/>
          </w:tcPr>
          <w:p w14:paraId="2D09CD99"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SS [12]</w:t>
            </w:r>
          </w:p>
        </w:tc>
        <w:tc>
          <w:tcPr>
            <w:tcW w:w="630" w:type="dxa"/>
          </w:tcPr>
          <w:p w14:paraId="6C2136AE"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MG [13]</w:t>
            </w:r>
          </w:p>
        </w:tc>
        <w:tc>
          <w:tcPr>
            <w:tcW w:w="720" w:type="dxa"/>
          </w:tcPr>
          <w:p w14:paraId="513B91B8"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KSI [14]</w:t>
            </w:r>
          </w:p>
        </w:tc>
        <w:tc>
          <w:tcPr>
            <w:tcW w:w="630" w:type="dxa"/>
          </w:tcPr>
          <w:p w14:paraId="755217E2"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AS [15]</w:t>
            </w:r>
          </w:p>
        </w:tc>
        <w:tc>
          <w:tcPr>
            <w:tcW w:w="630" w:type="dxa"/>
          </w:tcPr>
          <w:p w14:paraId="696B2359"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JH</w:t>
            </w:r>
          </w:p>
          <w:p w14:paraId="4E37FD0D"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[16]</w:t>
            </w:r>
          </w:p>
        </w:tc>
        <w:tc>
          <w:tcPr>
            <w:tcW w:w="630" w:type="dxa"/>
          </w:tcPr>
          <w:p w14:paraId="54F3AEE4"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LG [17]</w:t>
            </w:r>
          </w:p>
        </w:tc>
        <w:tc>
          <w:tcPr>
            <w:tcW w:w="630" w:type="dxa"/>
          </w:tcPr>
          <w:p w14:paraId="2389527F"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JNO [18]</w:t>
            </w:r>
          </w:p>
        </w:tc>
        <w:tc>
          <w:tcPr>
            <w:tcW w:w="630" w:type="dxa"/>
          </w:tcPr>
          <w:p w14:paraId="662E9AAA"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DN [19]</w:t>
            </w:r>
          </w:p>
        </w:tc>
      </w:tr>
      <w:tr w:rsidR="00C30C69" w:rsidRPr="0095034E" w14:paraId="6BD259C1" w14:textId="77777777" w:rsidTr="00333FF1">
        <w:tc>
          <w:tcPr>
            <w:tcW w:w="1998" w:type="dxa"/>
          </w:tcPr>
          <w:p w14:paraId="356D996C"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HOLDEN 2 [18]</w:t>
            </w:r>
          </w:p>
        </w:tc>
        <w:tc>
          <w:tcPr>
            <w:tcW w:w="630" w:type="dxa"/>
          </w:tcPr>
          <w:p w14:paraId="48A388A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4BDF590"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6826410"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13458FFC"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sz w:val="20"/>
              </w:rPr>
              <w:t>0</w:t>
            </w:r>
          </w:p>
        </w:tc>
        <w:tc>
          <w:tcPr>
            <w:tcW w:w="630" w:type="dxa"/>
          </w:tcPr>
          <w:p w14:paraId="6EB165A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696815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540" w:type="dxa"/>
          </w:tcPr>
          <w:p w14:paraId="76ED3BE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0620D1F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540" w:type="dxa"/>
          </w:tcPr>
          <w:p w14:paraId="34237C5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50661BB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78428DA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C412CC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B5F20A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6B74DBD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7D22CF3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B75A5B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B641542"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990576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175B666"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1</w:t>
            </w:r>
          </w:p>
        </w:tc>
        <w:tc>
          <w:tcPr>
            <w:tcW w:w="630" w:type="dxa"/>
          </w:tcPr>
          <w:p w14:paraId="4BE358C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r>
      <w:tr w:rsidR="00C30C69" w:rsidRPr="0095034E" w14:paraId="41B31790" w14:textId="77777777" w:rsidTr="00333FF1">
        <w:tc>
          <w:tcPr>
            <w:tcW w:w="1998" w:type="dxa"/>
          </w:tcPr>
          <w:p w14:paraId="7FCA4489"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HORAS 1 [19]</w:t>
            </w:r>
          </w:p>
        </w:tc>
        <w:tc>
          <w:tcPr>
            <w:tcW w:w="630" w:type="dxa"/>
          </w:tcPr>
          <w:p w14:paraId="0DB42CB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4232B9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644BF68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13E6FFD"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sz w:val="20"/>
              </w:rPr>
              <w:t>0</w:t>
            </w:r>
          </w:p>
        </w:tc>
        <w:tc>
          <w:tcPr>
            <w:tcW w:w="630" w:type="dxa"/>
          </w:tcPr>
          <w:p w14:paraId="635B24E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AA3DCF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540" w:type="dxa"/>
          </w:tcPr>
          <w:p w14:paraId="3B6156F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051E3A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540" w:type="dxa"/>
          </w:tcPr>
          <w:p w14:paraId="0098223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67646A12"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12461E3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701011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6C93872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2B5AF8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3F1C84C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41E5D9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BF97CD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0D3812A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B30B83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717A8C9"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1</w:t>
            </w:r>
          </w:p>
        </w:tc>
      </w:tr>
      <w:tr w:rsidR="00C30C69" w:rsidRPr="0095034E" w14:paraId="1FC4F873" w14:textId="77777777" w:rsidTr="00333FF1">
        <w:tc>
          <w:tcPr>
            <w:tcW w:w="1998" w:type="dxa"/>
          </w:tcPr>
          <w:p w14:paraId="0E9BC269"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HORAS 2 [20]</w:t>
            </w:r>
          </w:p>
        </w:tc>
        <w:tc>
          <w:tcPr>
            <w:tcW w:w="630" w:type="dxa"/>
          </w:tcPr>
          <w:p w14:paraId="087DFA7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63FF0D5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AAF6F1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7468154"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sz w:val="20"/>
              </w:rPr>
              <w:t>0</w:t>
            </w:r>
          </w:p>
        </w:tc>
        <w:tc>
          <w:tcPr>
            <w:tcW w:w="630" w:type="dxa"/>
          </w:tcPr>
          <w:p w14:paraId="76DC4C87"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C70CF26"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540" w:type="dxa"/>
          </w:tcPr>
          <w:p w14:paraId="0EC7EB9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6A6441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540" w:type="dxa"/>
          </w:tcPr>
          <w:p w14:paraId="538F1BB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34264060"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3A806C0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6BBC46F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0FC55F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B79C61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69B1E58E"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68C05A1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64C2414"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210EE4E"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E92F46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66B74452"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r>
      <w:tr w:rsidR="00C30C69" w:rsidRPr="0095034E" w14:paraId="30BBBADD" w14:textId="77777777" w:rsidTr="00333FF1">
        <w:tc>
          <w:tcPr>
            <w:tcW w:w="1998" w:type="dxa"/>
          </w:tcPr>
          <w:p w14:paraId="627C1483" w14:textId="77777777" w:rsidR="00C30C69" w:rsidRPr="0095034E" w:rsidRDefault="00C30C69" w:rsidP="00333FF1">
            <w:pPr>
              <w:spacing w:line="360" w:lineRule="auto"/>
              <w:ind w:left="2"/>
              <w:rPr>
                <w:rFonts w:ascii="Times New Roman" w:hAnsi="Times New Roman"/>
                <w:b/>
                <w:sz w:val="20"/>
              </w:rPr>
            </w:pPr>
            <w:r w:rsidRPr="0095034E">
              <w:rPr>
                <w:rFonts w:ascii="Times New Roman" w:hAnsi="Times New Roman"/>
                <w:b/>
                <w:sz w:val="20"/>
              </w:rPr>
              <w:t>ROGANDA</w:t>
            </w:r>
          </w:p>
        </w:tc>
        <w:tc>
          <w:tcPr>
            <w:tcW w:w="630" w:type="dxa"/>
          </w:tcPr>
          <w:p w14:paraId="4D2BE36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7BF728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769A9BC2"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4564A14" w14:textId="77777777" w:rsidR="00C30C69" w:rsidRPr="0095034E" w:rsidRDefault="00C30C69" w:rsidP="00333FF1">
            <w:pPr>
              <w:spacing w:line="360" w:lineRule="auto"/>
              <w:rPr>
                <w:rFonts w:ascii="Times New Roman" w:hAnsi="Times New Roman"/>
                <w:sz w:val="20"/>
              </w:rPr>
            </w:pPr>
            <w:r w:rsidRPr="0095034E">
              <w:rPr>
                <w:rFonts w:ascii="Times New Roman" w:hAnsi="Times New Roman"/>
                <w:sz w:val="20"/>
              </w:rPr>
              <w:t>0</w:t>
            </w:r>
          </w:p>
        </w:tc>
        <w:tc>
          <w:tcPr>
            <w:tcW w:w="630" w:type="dxa"/>
          </w:tcPr>
          <w:p w14:paraId="1D64AA9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9F268E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540" w:type="dxa"/>
          </w:tcPr>
          <w:p w14:paraId="23B06421"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40FE0E8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540" w:type="dxa"/>
          </w:tcPr>
          <w:p w14:paraId="6D7FD78F"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5C7D8195"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55E11C0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37FE004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265D90AA"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6E83A0A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720" w:type="dxa"/>
          </w:tcPr>
          <w:p w14:paraId="4AB7DB4C"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0A64D358"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90C9D8D"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5405081B"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6014E480"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c>
          <w:tcPr>
            <w:tcW w:w="630" w:type="dxa"/>
          </w:tcPr>
          <w:p w14:paraId="1C8EE389" w14:textId="77777777" w:rsidR="00C30C69" w:rsidRPr="0095034E" w:rsidRDefault="00C30C69" w:rsidP="00333FF1">
            <w:pPr>
              <w:spacing w:line="360" w:lineRule="auto"/>
              <w:ind w:left="2"/>
              <w:rPr>
                <w:rFonts w:ascii="Times New Roman" w:hAnsi="Times New Roman"/>
                <w:sz w:val="20"/>
              </w:rPr>
            </w:pPr>
            <w:r w:rsidRPr="0095034E">
              <w:rPr>
                <w:rFonts w:ascii="Times New Roman" w:hAnsi="Times New Roman"/>
                <w:sz w:val="20"/>
              </w:rPr>
              <w:t>0</w:t>
            </w:r>
          </w:p>
        </w:tc>
      </w:tr>
    </w:tbl>
    <w:p w14:paraId="2CFC7DB0" w14:textId="77777777" w:rsidR="00C30C69" w:rsidRPr="00673677" w:rsidRDefault="00C30C69" w:rsidP="00FF53AF">
      <w:pPr>
        <w:spacing w:line="360" w:lineRule="auto"/>
        <w:sectPr w:rsidR="00C30C69" w:rsidRPr="00673677" w:rsidSect="00FF53AF">
          <w:pgSz w:w="16840" w:h="11907" w:orient="landscape" w:code="9"/>
          <w:pgMar w:top="1800" w:right="1411" w:bottom="1411" w:left="1411" w:header="720" w:footer="144" w:gutter="0"/>
          <w:cols w:space="720"/>
          <w:titlePg/>
          <w:docGrid w:linePitch="360"/>
        </w:sectPr>
      </w:pPr>
    </w:p>
    <w:p w14:paraId="6D6E94C3" w14:textId="77777777" w:rsidR="00FF53AF" w:rsidRPr="00866FD7" w:rsidRDefault="00FF53AF" w:rsidP="00FF53AF">
      <w:pPr>
        <w:spacing w:line="360" w:lineRule="auto"/>
        <w:ind w:right="60"/>
        <w:jc w:val="both"/>
        <w:rPr>
          <w:rFonts w:ascii="Times New Roman" w:hAnsi="Times New Roman"/>
          <w:sz w:val="24"/>
          <w:szCs w:val="24"/>
        </w:rPr>
      </w:pPr>
      <w:r w:rsidRPr="00866FD7">
        <w:rPr>
          <w:rFonts w:ascii="Times New Roman" w:hAnsi="Times New Roman"/>
          <w:sz w:val="24"/>
          <w:szCs w:val="24"/>
        </w:rPr>
        <w:t>Berdasarkan tabel matrik antara nahkoda dan kapal diatas, maka berikut merupakan keterkaitan atau bernilai 1:</w:t>
      </w:r>
    </w:p>
    <w:p w14:paraId="464DF626" w14:textId="77777777" w:rsidR="00FF53AF" w:rsidRPr="00866FD7" w:rsidRDefault="00FF53AF" w:rsidP="00FF53AF">
      <w:pPr>
        <w:spacing w:line="360" w:lineRule="auto"/>
        <w:ind w:right="60"/>
        <w:jc w:val="both"/>
        <w:rPr>
          <w:rFonts w:ascii="Times New Roman" w:hAnsi="Times New Roman"/>
          <w:sz w:val="24"/>
          <w:szCs w:val="24"/>
        </w:rPr>
      </w:pPr>
    </w:p>
    <w:p w14:paraId="37E8ECA4" w14:textId="77777777" w:rsidR="00FF53AF" w:rsidRPr="00866FD7" w:rsidRDefault="00FF53AF" w:rsidP="00FF53AF">
      <w:pPr>
        <w:spacing w:line="360" w:lineRule="auto"/>
        <w:ind w:right="60"/>
        <w:jc w:val="both"/>
        <w:rPr>
          <w:rFonts w:ascii="Times New Roman" w:hAnsi="Times New Roman"/>
          <w:sz w:val="24"/>
          <w:szCs w:val="24"/>
        </w:rPr>
      </w:pPr>
      <w:proofErr w:type="gramStart"/>
      <w:r w:rsidRPr="00866FD7">
        <w:rPr>
          <w:rFonts w:ascii="Times New Roman" w:hAnsi="Times New Roman"/>
          <w:sz w:val="24"/>
          <w:szCs w:val="24"/>
        </w:rPr>
        <w:t>KN[</w:t>
      </w:r>
      <w:proofErr w:type="gramEnd"/>
      <w:r w:rsidRPr="00866FD7">
        <w:rPr>
          <w:rFonts w:ascii="Times New Roman" w:hAnsi="Times New Roman"/>
          <w:sz w:val="24"/>
          <w:szCs w:val="24"/>
        </w:rPr>
        <w:t>0][0] = 1 = KN[DOS ROHA I][HS]</w:t>
      </w:r>
    </w:p>
    <w:p w14:paraId="7DCB2B70" w14:textId="77777777" w:rsidR="00FF53AF" w:rsidRPr="00866FD7" w:rsidRDefault="00FF53AF" w:rsidP="00FF53AF">
      <w:pPr>
        <w:spacing w:line="360" w:lineRule="auto"/>
        <w:ind w:right="60"/>
        <w:jc w:val="both"/>
        <w:rPr>
          <w:rFonts w:ascii="Times New Roman" w:hAnsi="Times New Roman"/>
          <w:sz w:val="24"/>
          <w:szCs w:val="24"/>
        </w:rPr>
      </w:pPr>
      <w:proofErr w:type="gramStart"/>
      <w:r w:rsidRPr="00866FD7">
        <w:rPr>
          <w:rFonts w:ascii="Times New Roman" w:hAnsi="Times New Roman"/>
          <w:sz w:val="24"/>
          <w:szCs w:val="24"/>
        </w:rPr>
        <w:t>KN[</w:t>
      </w:r>
      <w:proofErr w:type="gramEnd"/>
      <w:r w:rsidRPr="00866FD7">
        <w:rPr>
          <w:rFonts w:ascii="Times New Roman" w:hAnsi="Times New Roman"/>
          <w:sz w:val="24"/>
          <w:szCs w:val="24"/>
        </w:rPr>
        <w:t>1][1] = 1 = KN[DOS ROHA II][KS]</w:t>
      </w:r>
    </w:p>
    <w:p w14:paraId="764E5C0C" w14:textId="77777777" w:rsidR="00FF53AF" w:rsidRPr="00866FD7" w:rsidRDefault="00FF53AF" w:rsidP="00FF53AF">
      <w:pPr>
        <w:spacing w:line="360" w:lineRule="auto"/>
        <w:ind w:right="60"/>
        <w:jc w:val="both"/>
        <w:rPr>
          <w:rFonts w:ascii="Times New Roman" w:hAnsi="Times New Roman"/>
          <w:sz w:val="24"/>
          <w:szCs w:val="24"/>
        </w:rPr>
      </w:pPr>
      <w:proofErr w:type="gramStart"/>
      <w:r w:rsidRPr="00866FD7">
        <w:rPr>
          <w:rFonts w:ascii="Times New Roman" w:hAnsi="Times New Roman"/>
          <w:sz w:val="24"/>
          <w:szCs w:val="24"/>
        </w:rPr>
        <w:t>KN[</w:t>
      </w:r>
      <w:proofErr w:type="gramEnd"/>
      <w:r w:rsidRPr="00866FD7">
        <w:rPr>
          <w:rFonts w:ascii="Times New Roman" w:hAnsi="Times New Roman"/>
          <w:sz w:val="24"/>
          <w:szCs w:val="24"/>
        </w:rPr>
        <w:t>2][2] = 1 = KN[DOS ROHA III][JS]</w:t>
      </w:r>
    </w:p>
    <w:p w14:paraId="372E3C02" w14:textId="77777777" w:rsidR="00FF53AF" w:rsidRPr="00866FD7" w:rsidRDefault="00FF53AF" w:rsidP="00FF53AF">
      <w:pPr>
        <w:spacing w:line="360" w:lineRule="auto"/>
        <w:ind w:right="60"/>
        <w:jc w:val="both"/>
        <w:rPr>
          <w:rFonts w:ascii="Times New Roman" w:hAnsi="Times New Roman"/>
          <w:sz w:val="24"/>
          <w:szCs w:val="24"/>
        </w:rPr>
      </w:pPr>
      <w:proofErr w:type="gramStart"/>
      <w:r w:rsidRPr="00866FD7">
        <w:rPr>
          <w:rFonts w:ascii="Times New Roman" w:hAnsi="Times New Roman"/>
          <w:sz w:val="24"/>
          <w:szCs w:val="24"/>
        </w:rPr>
        <w:t>KN[</w:t>
      </w:r>
      <w:proofErr w:type="gramEnd"/>
      <w:r w:rsidRPr="00866FD7">
        <w:rPr>
          <w:rFonts w:ascii="Times New Roman" w:hAnsi="Times New Roman"/>
          <w:sz w:val="24"/>
          <w:szCs w:val="24"/>
        </w:rPr>
        <w:t>3][3] = 1 = KN[DOS ROHA IV][BT]</w:t>
      </w:r>
    </w:p>
    <w:p w14:paraId="03C0F81D" w14:textId="77777777" w:rsidR="00FF53AF" w:rsidRPr="00866FD7" w:rsidRDefault="00FF53AF" w:rsidP="00FF53AF">
      <w:pPr>
        <w:spacing w:line="360" w:lineRule="auto"/>
        <w:ind w:right="60"/>
        <w:jc w:val="both"/>
        <w:rPr>
          <w:rFonts w:ascii="Times New Roman" w:hAnsi="Times New Roman"/>
          <w:sz w:val="24"/>
          <w:szCs w:val="24"/>
        </w:rPr>
      </w:pPr>
      <w:proofErr w:type="gramStart"/>
      <w:r w:rsidRPr="00866FD7">
        <w:rPr>
          <w:rFonts w:ascii="Times New Roman" w:hAnsi="Times New Roman"/>
          <w:sz w:val="24"/>
          <w:szCs w:val="24"/>
        </w:rPr>
        <w:t>KN[</w:t>
      </w:r>
      <w:proofErr w:type="gramEnd"/>
      <w:r w:rsidRPr="00866FD7">
        <w:rPr>
          <w:rFonts w:ascii="Times New Roman" w:hAnsi="Times New Roman"/>
          <w:sz w:val="24"/>
          <w:szCs w:val="24"/>
        </w:rPr>
        <w:t>4][4] = 1 = KN[RODAME III][DS]</w:t>
      </w:r>
    </w:p>
    <w:p w14:paraId="1CFB2CC8" w14:textId="77777777" w:rsidR="00FF53AF" w:rsidRPr="00866FD7" w:rsidRDefault="00FF53AF" w:rsidP="00FF53AF">
      <w:pPr>
        <w:spacing w:line="360" w:lineRule="auto"/>
        <w:ind w:right="60"/>
        <w:jc w:val="both"/>
        <w:rPr>
          <w:rFonts w:ascii="Times New Roman" w:hAnsi="Times New Roman"/>
          <w:sz w:val="24"/>
          <w:szCs w:val="24"/>
        </w:rPr>
      </w:pPr>
      <w:proofErr w:type="gramStart"/>
      <w:r w:rsidRPr="00866FD7">
        <w:rPr>
          <w:rFonts w:ascii="Times New Roman" w:hAnsi="Times New Roman"/>
          <w:sz w:val="24"/>
          <w:szCs w:val="24"/>
        </w:rPr>
        <w:t>KN[</w:t>
      </w:r>
      <w:proofErr w:type="gramEnd"/>
      <w:r w:rsidRPr="00866FD7">
        <w:rPr>
          <w:rFonts w:ascii="Times New Roman" w:hAnsi="Times New Roman"/>
          <w:sz w:val="24"/>
          <w:szCs w:val="24"/>
        </w:rPr>
        <w:t>5][5] = 1 = KN[LEO START][MS]</w:t>
      </w:r>
    </w:p>
    <w:p w14:paraId="6AF1A9A1" w14:textId="77777777" w:rsidR="00FF53AF" w:rsidRPr="00866FD7" w:rsidRDefault="00FF53AF" w:rsidP="00FF53AF">
      <w:pPr>
        <w:spacing w:line="360" w:lineRule="auto"/>
        <w:ind w:right="60"/>
        <w:jc w:val="both"/>
        <w:rPr>
          <w:rFonts w:ascii="Times New Roman" w:hAnsi="Times New Roman"/>
          <w:sz w:val="24"/>
          <w:szCs w:val="24"/>
        </w:rPr>
      </w:pPr>
      <w:proofErr w:type="gramStart"/>
      <w:r w:rsidRPr="00866FD7">
        <w:rPr>
          <w:rFonts w:ascii="Times New Roman" w:hAnsi="Times New Roman"/>
          <w:sz w:val="24"/>
          <w:szCs w:val="24"/>
        </w:rPr>
        <w:t>KN[</w:t>
      </w:r>
      <w:proofErr w:type="gramEnd"/>
      <w:r w:rsidRPr="00866FD7">
        <w:rPr>
          <w:rFonts w:ascii="Times New Roman" w:hAnsi="Times New Roman"/>
          <w:sz w:val="24"/>
          <w:szCs w:val="24"/>
        </w:rPr>
        <w:t>6][6] = 1 = KN[RODAME I][LS]</w:t>
      </w:r>
    </w:p>
    <w:p w14:paraId="54056F70" w14:textId="77777777" w:rsidR="00FF53AF" w:rsidRPr="00866FD7" w:rsidRDefault="00FF53AF" w:rsidP="00FF53AF">
      <w:pPr>
        <w:spacing w:line="360" w:lineRule="auto"/>
        <w:ind w:right="60"/>
        <w:jc w:val="both"/>
        <w:rPr>
          <w:rFonts w:ascii="Times New Roman" w:hAnsi="Times New Roman"/>
          <w:sz w:val="24"/>
          <w:szCs w:val="24"/>
        </w:rPr>
      </w:pPr>
      <w:proofErr w:type="gramStart"/>
      <w:r w:rsidRPr="00866FD7">
        <w:rPr>
          <w:rFonts w:ascii="Times New Roman" w:hAnsi="Times New Roman"/>
          <w:sz w:val="24"/>
          <w:szCs w:val="24"/>
        </w:rPr>
        <w:t>KN[</w:t>
      </w:r>
      <w:proofErr w:type="gramEnd"/>
      <w:r w:rsidRPr="00866FD7">
        <w:rPr>
          <w:rFonts w:ascii="Times New Roman" w:hAnsi="Times New Roman"/>
          <w:sz w:val="24"/>
          <w:szCs w:val="24"/>
        </w:rPr>
        <w:t xml:space="preserve">7][7] = 1 = KN[GLORIA][YM] </w:t>
      </w:r>
    </w:p>
    <w:p w14:paraId="6F90EF88" w14:textId="77777777" w:rsidR="00FF53AF" w:rsidRPr="00866FD7" w:rsidRDefault="00FF53AF" w:rsidP="00FF53AF">
      <w:pPr>
        <w:spacing w:line="360" w:lineRule="auto"/>
        <w:ind w:right="60"/>
        <w:jc w:val="both"/>
        <w:rPr>
          <w:rFonts w:ascii="Times New Roman" w:hAnsi="Times New Roman"/>
          <w:sz w:val="24"/>
          <w:szCs w:val="24"/>
        </w:rPr>
      </w:pPr>
      <w:proofErr w:type="gramStart"/>
      <w:r w:rsidRPr="00866FD7">
        <w:rPr>
          <w:rFonts w:ascii="Times New Roman" w:hAnsi="Times New Roman"/>
          <w:sz w:val="24"/>
          <w:szCs w:val="24"/>
        </w:rPr>
        <w:t>KN[</w:t>
      </w:r>
      <w:proofErr w:type="gramEnd"/>
      <w:r w:rsidRPr="00866FD7">
        <w:rPr>
          <w:rFonts w:ascii="Times New Roman" w:hAnsi="Times New Roman"/>
          <w:sz w:val="24"/>
          <w:szCs w:val="24"/>
        </w:rPr>
        <w:t>8][8] = 1 = KN[RUDI][PS]</w:t>
      </w:r>
    </w:p>
    <w:p w14:paraId="26421810" w14:textId="77777777" w:rsidR="00FF53AF" w:rsidRPr="00866FD7" w:rsidRDefault="00FF53AF" w:rsidP="00FF53AF">
      <w:pPr>
        <w:spacing w:line="360" w:lineRule="auto"/>
        <w:ind w:right="60"/>
        <w:jc w:val="both"/>
        <w:rPr>
          <w:rFonts w:ascii="Times New Roman" w:hAnsi="Times New Roman"/>
          <w:sz w:val="24"/>
          <w:szCs w:val="24"/>
        </w:rPr>
      </w:pPr>
      <w:proofErr w:type="gramStart"/>
      <w:r w:rsidRPr="00866FD7">
        <w:rPr>
          <w:rFonts w:ascii="Times New Roman" w:hAnsi="Times New Roman"/>
          <w:sz w:val="24"/>
          <w:szCs w:val="24"/>
        </w:rPr>
        <w:t>KN[</w:t>
      </w:r>
      <w:proofErr w:type="gramEnd"/>
      <w:r w:rsidRPr="00866FD7">
        <w:rPr>
          <w:rFonts w:ascii="Times New Roman" w:hAnsi="Times New Roman"/>
          <w:sz w:val="24"/>
          <w:szCs w:val="24"/>
        </w:rPr>
        <w:t>9][9] = 1 = KN[MURNI][JSG]</w:t>
      </w:r>
    </w:p>
    <w:p w14:paraId="50A1E7C4" w14:textId="77777777" w:rsidR="00FF53AF" w:rsidRPr="00866FD7" w:rsidRDefault="00FF53AF" w:rsidP="00FF53AF">
      <w:pPr>
        <w:spacing w:line="360" w:lineRule="auto"/>
        <w:ind w:right="60"/>
        <w:jc w:val="both"/>
        <w:rPr>
          <w:rFonts w:ascii="Times New Roman" w:hAnsi="Times New Roman"/>
          <w:sz w:val="24"/>
          <w:szCs w:val="24"/>
        </w:rPr>
      </w:pPr>
      <w:proofErr w:type="gramStart"/>
      <w:r w:rsidRPr="00866FD7">
        <w:rPr>
          <w:rFonts w:ascii="Times New Roman" w:hAnsi="Times New Roman"/>
          <w:sz w:val="24"/>
          <w:szCs w:val="24"/>
        </w:rPr>
        <w:t>KN[</w:t>
      </w:r>
      <w:proofErr w:type="gramEnd"/>
      <w:r w:rsidRPr="00866FD7">
        <w:rPr>
          <w:rFonts w:ascii="Times New Roman" w:hAnsi="Times New Roman"/>
          <w:sz w:val="24"/>
          <w:szCs w:val="24"/>
        </w:rPr>
        <w:t>10][10] = 1 = KN[PULO HORAS][LSK]</w:t>
      </w:r>
    </w:p>
    <w:p w14:paraId="6E452EC1" w14:textId="77777777" w:rsidR="00FF53AF" w:rsidRPr="00866FD7" w:rsidRDefault="00FF53AF" w:rsidP="00FF53AF">
      <w:pPr>
        <w:spacing w:line="360" w:lineRule="auto"/>
        <w:ind w:right="60"/>
        <w:jc w:val="both"/>
        <w:rPr>
          <w:rFonts w:ascii="Times New Roman" w:hAnsi="Times New Roman"/>
          <w:sz w:val="24"/>
          <w:szCs w:val="24"/>
        </w:rPr>
      </w:pPr>
      <w:proofErr w:type="gramStart"/>
      <w:r w:rsidRPr="00866FD7">
        <w:rPr>
          <w:rFonts w:ascii="Times New Roman" w:hAnsi="Times New Roman"/>
          <w:sz w:val="24"/>
          <w:szCs w:val="24"/>
        </w:rPr>
        <w:t>KN[</w:t>
      </w:r>
      <w:proofErr w:type="gramEnd"/>
      <w:r w:rsidRPr="00866FD7">
        <w:rPr>
          <w:rFonts w:ascii="Times New Roman" w:hAnsi="Times New Roman"/>
          <w:sz w:val="24"/>
          <w:szCs w:val="24"/>
        </w:rPr>
        <w:t>11][11] = 1 = KN[TIO TOUR][CS]</w:t>
      </w:r>
    </w:p>
    <w:p w14:paraId="6F1F992C" w14:textId="77777777" w:rsidR="00FF53AF" w:rsidRPr="00866FD7" w:rsidRDefault="00FF53AF" w:rsidP="00FF53AF">
      <w:pPr>
        <w:spacing w:line="360" w:lineRule="auto"/>
        <w:ind w:right="60"/>
        <w:jc w:val="both"/>
        <w:rPr>
          <w:rFonts w:ascii="Times New Roman" w:hAnsi="Times New Roman"/>
          <w:sz w:val="24"/>
          <w:szCs w:val="24"/>
        </w:rPr>
      </w:pPr>
      <w:proofErr w:type="gramStart"/>
      <w:r w:rsidRPr="00866FD7">
        <w:rPr>
          <w:rFonts w:ascii="Times New Roman" w:hAnsi="Times New Roman"/>
          <w:sz w:val="24"/>
          <w:szCs w:val="24"/>
        </w:rPr>
        <w:t>KN[</w:t>
      </w:r>
      <w:proofErr w:type="gramEnd"/>
      <w:r w:rsidRPr="00866FD7">
        <w:rPr>
          <w:rFonts w:ascii="Times New Roman" w:hAnsi="Times New Roman"/>
          <w:sz w:val="24"/>
          <w:szCs w:val="24"/>
        </w:rPr>
        <w:t>12][12] = 1 = KNSOLUNA 1][SS]</w:t>
      </w:r>
    </w:p>
    <w:p w14:paraId="2A441EF4" w14:textId="77777777" w:rsidR="00FF53AF" w:rsidRPr="00866FD7" w:rsidRDefault="00FF53AF" w:rsidP="00FF53AF">
      <w:pPr>
        <w:spacing w:line="360" w:lineRule="auto"/>
        <w:ind w:right="60"/>
        <w:jc w:val="both"/>
        <w:rPr>
          <w:rFonts w:ascii="Times New Roman" w:hAnsi="Times New Roman"/>
          <w:sz w:val="24"/>
          <w:szCs w:val="24"/>
        </w:rPr>
      </w:pPr>
      <w:proofErr w:type="gramStart"/>
      <w:r w:rsidRPr="00866FD7">
        <w:rPr>
          <w:rFonts w:ascii="Times New Roman" w:hAnsi="Times New Roman"/>
          <w:sz w:val="24"/>
          <w:szCs w:val="24"/>
        </w:rPr>
        <w:t>KN[</w:t>
      </w:r>
      <w:proofErr w:type="gramEnd"/>
      <w:r w:rsidRPr="00866FD7">
        <w:rPr>
          <w:rFonts w:ascii="Times New Roman" w:hAnsi="Times New Roman"/>
          <w:sz w:val="24"/>
          <w:szCs w:val="24"/>
        </w:rPr>
        <w:t>13][13] = 1 = KN[SOLUNA 2][MG]</w:t>
      </w:r>
    </w:p>
    <w:p w14:paraId="126434C2" w14:textId="77777777" w:rsidR="00FF53AF" w:rsidRPr="00866FD7" w:rsidRDefault="00FF53AF" w:rsidP="00FF53AF">
      <w:pPr>
        <w:spacing w:line="360" w:lineRule="auto"/>
        <w:ind w:right="60"/>
        <w:jc w:val="both"/>
        <w:rPr>
          <w:rFonts w:ascii="Times New Roman" w:hAnsi="Times New Roman"/>
          <w:sz w:val="24"/>
          <w:szCs w:val="24"/>
        </w:rPr>
      </w:pPr>
      <w:proofErr w:type="gramStart"/>
      <w:r w:rsidRPr="00866FD7">
        <w:rPr>
          <w:rFonts w:ascii="Times New Roman" w:hAnsi="Times New Roman"/>
          <w:sz w:val="24"/>
          <w:szCs w:val="24"/>
        </w:rPr>
        <w:t>KN[</w:t>
      </w:r>
      <w:proofErr w:type="gramEnd"/>
      <w:r w:rsidRPr="00866FD7">
        <w:rPr>
          <w:rFonts w:ascii="Times New Roman" w:hAnsi="Times New Roman"/>
          <w:sz w:val="24"/>
          <w:szCs w:val="24"/>
        </w:rPr>
        <w:t>14][14] = 1 = KN[LAMHOT][KSI]</w:t>
      </w:r>
    </w:p>
    <w:p w14:paraId="2948C035" w14:textId="77777777" w:rsidR="00FF53AF" w:rsidRPr="00866FD7" w:rsidRDefault="00FF53AF" w:rsidP="00FF53AF">
      <w:pPr>
        <w:spacing w:line="360" w:lineRule="auto"/>
        <w:ind w:right="60"/>
        <w:jc w:val="both"/>
        <w:rPr>
          <w:rFonts w:ascii="Times New Roman" w:hAnsi="Times New Roman"/>
          <w:sz w:val="24"/>
          <w:szCs w:val="24"/>
        </w:rPr>
      </w:pPr>
      <w:proofErr w:type="gramStart"/>
      <w:r w:rsidRPr="00866FD7">
        <w:rPr>
          <w:rFonts w:ascii="Times New Roman" w:hAnsi="Times New Roman"/>
          <w:sz w:val="24"/>
          <w:szCs w:val="24"/>
        </w:rPr>
        <w:t>KN[</w:t>
      </w:r>
      <w:proofErr w:type="gramEnd"/>
      <w:r w:rsidRPr="00866FD7">
        <w:rPr>
          <w:rFonts w:ascii="Times New Roman" w:hAnsi="Times New Roman"/>
          <w:sz w:val="24"/>
          <w:szCs w:val="24"/>
        </w:rPr>
        <w:t>15][15] = 1 = KN[DORULI 2][AS]</w:t>
      </w:r>
    </w:p>
    <w:p w14:paraId="670280E7" w14:textId="77777777" w:rsidR="00FF53AF" w:rsidRPr="00866FD7" w:rsidRDefault="00FF53AF" w:rsidP="00FF53AF">
      <w:pPr>
        <w:spacing w:line="360" w:lineRule="auto"/>
        <w:ind w:right="60"/>
        <w:jc w:val="both"/>
        <w:rPr>
          <w:rFonts w:ascii="Times New Roman" w:hAnsi="Times New Roman"/>
          <w:sz w:val="24"/>
          <w:szCs w:val="24"/>
        </w:rPr>
      </w:pPr>
      <w:proofErr w:type="gramStart"/>
      <w:r w:rsidRPr="00866FD7">
        <w:rPr>
          <w:rFonts w:ascii="Times New Roman" w:hAnsi="Times New Roman"/>
          <w:sz w:val="24"/>
          <w:szCs w:val="24"/>
        </w:rPr>
        <w:t>KN[</w:t>
      </w:r>
      <w:proofErr w:type="gramEnd"/>
      <w:r w:rsidRPr="00866FD7">
        <w:rPr>
          <w:rFonts w:ascii="Times New Roman" w:hAnsi="Times New Roman"/>
          <w:sz w:val="24"/>
          <w:szCs w:val="24"/>
        </w:rPr>
        <w:t>16][16] = 1 = KN[DORULI 3][JH]</w:t>
      </w:r>
    </w:p>
    <w:p w14:paraId="6617FAFA" w14:textId="77777777" w:rsidR="00FF53AF" w:rsidRPr="00866FD7" w:rsidRDefault="00FF53AF" w:rsidP="00FF53AF">
      <w:pPr>
        <w:spacing w:line="360" w:lineRule="auto"/>
        <w:ind w:right="60"/>
        <w:jc w:val="both"/>
        <w:rPr>
          <w:rFonts w:ascii="Times New Roman" w:hAnsi="Times New Roman"/>
          <w:sz w:val="24"/>
          <w:szCs w:val="24"/>
        </w:rPr>
      </w:pPr>
      <w:proofErr w:type="gramStart"/>
      <w:r w:rsidRPr="00866FD7">
        <w:rPr>
          <w:rFonts w:ascii="Times New Roman" w:hAnsi="Times New Roman"/>
          <w:sz w:val="24"/>
          <w:szCs w:val="24"/>
        </w:rPr>
        <w:t>KN[</w:t>
      </w:r>
      <w:proofErr w:type="gramEnd"/>
      <w:r w:rsidRPr="00866FD7">
        <w:rPr>
          <w:rFonts w:ascii="Times New Roman" w:hAnsi="Times New Roman"/>
          <w:sz w:val="24"/>
          <w:szCs w:val="24"/>
        </w:rPr>
        <w:t>17][17] = 1 = KN[HOLDEN 1][LG]</w:t>
      </w:r>
    </w:p>
    <w:p w14:paraId="41043996" w14:textId="77777777" w:rsidR="00FF53AF" w:rsidRPr="00866FD7" w:rsidRDefault="00FF53AF" w:rsidP="00FF53AF">
      <w:pPr>
        <w:spacing w:line="360" w:lineRule="auto"/>
        <w:ind w:right="60"/>
        <w:jc w:val="both"/>
        <w:rPr>
          <w:rFonts w:ascii="Times New Roman" w:hAnsi="Times New Roman"/>
          <w:sz w:val="24"/>
          <w:szCs w:val="24"/>
        </w:rPr>
      </w:pPr>
      <w:proofErr w:type="gramStart"/>
      <w:r w:rsidRPr="00866FD7">
        <w:rPr>
          <w:rFonts w:ascii="Times New Roman" w:hAnsi="Times New Roman"/>
          <w:sz w:val="24"/>
          <w:szCs w:val="24"/>
        </w:rPr>
        <w:t>KN[</w:t>
      </w:r>
      <w:proofErr w:type="gramEnd"/>
      <w:r w:rsidRPr="00866FD7">
        <w:rPr>
          <w:rFonts w:ascii="Times New Roman" w:hAnsi="Times New Roman"/>
          <w:sz w:val="24"/>
          <w:szCs w:val="24"/>
        </w:rPr>
        <w:t>18][18] = 1 = KN[HOLDEN 2][JNO]</w:t>
      </w:r>
    </w:p>
    <w:p w14:paraId="5A22177E" w14:textId="77777777" w:rsidR="00FF53AF" w:rsidRPr="00866FD7" w:rsidRDefault="00FF53AF" w:rsidP="00FF53AF">
      <w:pPr>
        <w:spacing w:line="360" w:lineRule="auto"/>
        <w:ind w:right="60"/>
        <w:jc w:val="both"/>
        <w:rPr>
          <w:rFonts w:ascii="Times New Roman" w:hAnsi="Times New Roman"/>
          <w:sz w:val="24"/>
          <w:szCs w:val="24"/>
        </w:rPr>
      </w:pPr>
      <w:proofErr w:type="gramStart"/>
      <w:r w:rsidRPr="00866FD7">
        <w:rPr>
          <w:rFonts w:ascii="Times New Roman" w:hAnsi="Times New Roman"/>
          <w:sz w:val="24"/>
          <w:szCs w:val="24"/>
        </w:rPr>
        <w:t>KN[</w:t>
      </w:r>
      <w:proofErr w:type="gramEnd"/>
      <w:r w:rsidRPr="00866FD7">
        <w:rPr>
          <w:rFonts w:ascii="Times New Roman" w:hAnsi="Times New Roman"/>
          <w:sz w:val="24"/>
          <w:szCs w:val="24"/>
        </w:rPr>
        <w:t>19][19] = 1 = KN[HORAS 1][DN]</w:t>
      </w:r>
    </w:p>
    <w:p w14:paraId="68EC1B1B" w14:textId="77777777" w:rsidR="00FF53AF" w:rsidRPr="00866FD7" w:rsidRDefault="00FF53AF" w:rsidP="00FF53AF">
      <w:pPr>
        <w:spacing w:line="360" w:lineRule="auto"/>
        <w:ind w:right="60"/>
        <w:jc w:val="both"/>
        <w:rPr>
          <w:rFonts w:ascii="Times New Roman" w:hAnsi="Times New Roman"/>
          <w:sz w:val="24"/>
          <w:szCs w:val="24"/>
        </w:rPr>
      </w:pPr>
      <w:proofErr w:type="gramStart"/>
      <w:r w:rsidRPr="00866FD7">
        <w:rPr>
          <w:rFonts w:ascii="Times New Roman" w:hAnsi="Times New Roman"/>
          <w:sz w:val="24"/>
          <w:szCs w:val="24"/>
        </w:rPr>
        <w:t>KN[</w:t>
      </w:r>
      <w:proofErr w:type="gramEnd"/>
      <w:r w:rsidRPr="00866FD7">
        <w:rPr>
          <w:rFonts w:ascii="Times New Roman" w:hAnsi="Times New Roman"/>
          <w:sz w:val="24"/>
          <w:szCs w:val="24"/>
        </w:rPr>
        <w:t>20][20] = 1 = KN[HORAS 2][MN]</w:t>
      </w:r>
    </w:p>
    <w:p w14:paraId="44D8CEF3" w14:textId="77777777" w:rsidR="00FF53AF" w:rsidRPr="00866FD7" w:rsidRDefault="00FF53AF" w:rsidP="00FF53AF">
      <w:pPr>
        <w:spacing w:line="360" w:lineRule="auto"/>
        <w:ind w:right="60"/>
        <w:jc w:val="both"/>
        <w:rPr>
          <w:rFonts w:ascii="Times New Roman" w:hAnsi="Times New Roman"/>
          <w:sz w:val="24"/>
          <w:szCs w:val="24"/>
        </w:rPr>
      </w:pPr>
      <w:proofErr w:type="gramStart"/>
      <w:r w:rsidRPr="00866FD7">
        <w:rPr>
          <w:rFonts w:ascii="Times New Roman" w:hAnsi="Times New Roman"/>
          <w:sz w:val="24"/>
          <w:szCs w:val="24"/>
        </w:rPr>
        <w:t>KN[</w:t>
      </w:r>
      <w:proofErr w:type="gramEnd"/>
      <w:r w:rsidRPr="00866FD7">
        <w:rPr>
          <w:rFonts w:ascii="Times New Roman" w:hAnsi="Times New Roman"/>
          <w:sz w:val="24"/>
          <w:szCs w:val="24"/>
        </w:rPr>
        <w:t>21][21] = 1 = KN[ROGANDA][TG]</w:t>
      </w:r>
    </w:p>
    <w:p w14:paraId="4C880895" w14:textId="77777777" w:rsidR="00FF53AF" w:rsidRPr="00866FD7" w:rsidRDefault="00FF53AF" w:rsidP="00FF53AF">
      <w:pPr>
        <w:spacing w:line="360" w:lineRule="auto"/>
        <w:ind w:right="60"/>
        <w:jc w:val="both"/>
        <w:rPr>
          <w:rFonts w:ascii="Times New Roman" w:hAnsi="Times New Roman"/>
          <w:sz w:val="24"/>
          <w:szCs w:val="24"/>
        </w:rPr>
      </w:pPr>
    </w:p>
    <w:p w14:paraId="19BE20D6" w14:textId="77777777" w:rsidR="00FF53AF" w:rsidRPr="00866FD7" w:rsidRDefault="00FF53AF" w:rsidP="00650BDE">
      <w:pPr>
        <w:pStyle w:val="ListParagraph"/>
        <w:numPr>
          <w:ilvl w:val="0"/>
          <w:numId w:val="15"/>
        </w:numPr>
        <w:spacing w:line="360" w:lineRule="auto"/>
        <w:ind w:right="60"/>
        <w:jc w:val="both"/>
        <w:rPr>
          <w:rFonts w:ascii="Times New Roman" w:hAnsi="Times New Roman" w:cs="Times New Roman"/>
          <w:sz w:val="24"/>
          <w:szCs w:val="24"/>
        </w:rPr>
      </w:pPr>
      <w:r w:rsidRPr="00866FD7">
        <w:rPr>
          <w:rFonts w:ascii="Times New Roman" w:hAnsi="Times New Roman" w:cs="Times New Roman"/>
          <w:sz w:val="24"/>
          <w:szCs w:val="24"/>
          <w:lang w:val="en-US"/>
        </w:rPr>
        <w:t>Sesi – Keberangkatan kapal (SK)</w:t>
      </w:r>
    </w:p>
    <w:p w14:paraId="2DFE6A04" w14:textId="77777777" w:rsidR="00FF53AF" w:rsidRDefault="00FF53AF" w:rsidP="00FF53AF">
      <w:pPr>
        <w:spacing w:line="360" w:lineRule="auto"/>
        <w:ind w:right="60"/>
        <w:jc w:val="both"/>
        <w:rPr>
          <w:rFonts w:ascii="Times New Roman" w:hAnsi="Times New Roman"/>
          <w:sz w:val="24"/>
          <w:szCs w:val="24"/>
        </w:rPr>
      </w:pPr>
      <w:r w:rsidRPr="00866FD7">
        <w:rPr>
          <w:rFonts w:ascii="Times New Roman" w:hAnsi="Times New Roman"/>
          <w:sz w:val="24"/>
          <w:szCs w:val="24"/>
        </w:rPr>
        <w:t xml:space="preserve">Pada bagian ini relasi antara sesi dan keberangkatan kapal dijelaskan menggunakan tabel matriks yang berisi array masing-masing sesi dengan keberangkatan kapal. Berikut merupakan contoh relasi kapal dengan keberangkatan kapal dengan domain bernilai satu dan bernilai nol: </w:t>
      </w:r>
    </w:p>
    <w:p w14:paraId="1435DEBE" w14:textId="77777777" w:rsidR="00C577AF" w:rsidRPr="00866FD7" w:rsidRDefault="00C577AF" w:rsidP="00FF53AF">
      <w:pPr>
        <w:spacing w:line="360" w:lineRule="auto"/>
        <w:ind w:right="60"/>
        <w:jc w:val="both"/>
        <w:rPr>
          <w:rFonts w:ascii="Times New Roman" w:hAnsi="Times New Roman"/>
          <w:sz w:val="24"/>
          <w:szCs w:val="24"/>
        </w:rPr>
      </w:pPr>
    </w:p>
    <w:p w14:paraId="71AED6D8" w14:textId="77777777" w:rsidR="00FF53AF" w:rsidRPr="00866FD7" w:rsidRDefault="00FF53AF" w:rsidP="00650BDE">
      <w:pPr>
        <w:numPr>
          <w:ilvl w:val="0"/>
          <w:numId w:val="16"/>
        </w:numPr>
        <w:spacing w:after="119" w:line="360" w:lineRule="auto"/>
        <w:ind w:right="60" w:hanging="360"/>
        <w:jc w:val="both"/>
        <w:rPr>
          <w:rFonts w:ascii="Times New Roman" w:hAnsi="Times New Roman"/>
          <w:sz w:val="24"/>
          <w:szCs w:val="24"/>
        </w:rPr>
      </w:pPr>
      <w:r w:rsidRPr="00866FD7">
        <w:rPr>
          <w:rFonts w:ascii="Times New Roman" w:hAnsi="Times New Roman"/>
          <w:sz w:val="24"/>
          <w:szCs w:val="24"/>
        </w:rPr>
        <w:t xml:space="preserve"> Relasi domain yang bernilai satu : </w:t>
      </w:r>
    </w:p>
    <w:p w14:paraId="5B7502AB" w14:textId="77777777" w:rsidR="00FF53AF" w:rsidRPr="00866FD7" w:rsidRDefault="00FF53AF" w:rsidP="00FF53AF">
      <w:pPr>
        <w:spacing w:line="360" w:lineRule="auto"/>
        <w:ind w:right="60"/>
        <w:jc w:val="both"/>
        <w:rPr>
          <w:rFonts w:ascii="Times New Roman" w:hAnsi="Times New Roman"/>
          <w:sz w:val="24"/>
          <w:szCs w:val="24"/>
        </w:rPr>
      </w:pPr>
      <w:r w:rsidRPr="00866FD7">
        <w:rPr>
          <w:rFonts w:ascii="Times New Roman" w:hAnsi="Times New Roman"/>
          <w:sz w:val="24"/>
          <w:szCs w:val="24"/>
        </w:rPr>
        <w:t xml:space="preserve">Sesi dengan inisial Sesi 1 pada array ke 0 dimodelkan sebagai </w:t>
      </w:r>
      <w:proofErr w:type="gramStart"/>
      <w:r w:rsidRPr="00866FD7">
        <w:rPr>
          <w:rFonts w:ascii="Times New Roman" w:hAnsi="Times New Roman"/>
          <w:sz w:val="24"/>
          <w:szCs w:val="24"/>
        </w:rPr>
        <w:t>S[</w:t>
      </w:r>
      <w:proofErr w:type="gramEnd"/>
      <w:r w:rsidRPr="00866FD7">
        <w:rPr>
          <w:rFonts w:ascii="Times New Roman" w:hAnsi="Times New Roman"/>
          <w:sz w:val="24"/>
          <w:szCs w:val="24"/>
        </w:rPr>
        <w:t xml:space="preserve">0]= Sesi 1, dan Keberangkatan kapal dengan array ke 0 dimodelkan sebagai K[0]= Keberangkatan I Sehingga hasil pemodelan yang diperoleh antara Sesi  dengan Keberangkatan kapal yaitu </w:t>
      </w:r>
      <w:r w:rsidRPr="00866FD7">
        <w:rPr>
          <w:rFonts w:ascii="Times New Roman" w:eastAsia="Cambria Math" w:hAnsi="Times New Roman"/>
          <w:sz w:val="24"/>
          <w:szCs w:val="24"/>
        </w:rPr>
        <w:t>SK[0][0] = 1 = SK[Sesi 1] [Keberangkatan I ],</w:t>
      </w:r>
      <w:r w:rsidRPr="00866FD7">
        <w:rPr>
          <w:rFonts w:ascii="Times New Roman" w:hAnsi="Times New Roman"/>
          <w:sz w:val="24"/>
          <w:szCs w:val="24"/>
        </w:rPr>
        <w:t xml:space="preserve"> artinya relasi domain bernilai satu karena memiliki keterkaitan yaitu Sesi 1 dengan Keberangkatan kapal I. </w:t>
      </w:r>
    </w:p>
    <w:p w14:paraId="32F45109" w14:textId="77777777" w:rsidR="00FF53AF" w:rsidRPr="00866FD7" w:rsidRDefault="00FF53AF" w:rsidP="00650BDE">
      <w:pPr>
        <w:numPr>
          <w:ilvl w:val="0"/>
          <w:numId w:val="16"/>
        </w:numPr>
        <w:spacing w:after="119" w:line="360" w:lineRule="auto"/>
        <w:ind w:right="60" w:hanging="360"/>
        <w:jc w:val="both"/>
        <w:rPr>
          <w:rFonts w:ascii="Times New Roman" w:hAnsi="Times New Roman"/>
          <w:sz w:val="24"/>
          <w:szCs w:val="24"/>
        </w:rPr>
      </w:pPr>
      <w:r w:rsidRPr="00866FD7">
        <w:rPr>
          <w:rFonts w:ascii="Times New Roman" w:hAnsi="Times New Roman"/>
          <w:sz w:val="24"/>
          <w:szCs w:val="24"/>
        </w:rPr>
        <w:t xml:space="preserve">Relasi domain yang bernilai nol: </w:t>
      </w:r>
    </w:p>
    <w:p w14:paraId="61D583DC" w14:textId="77777777" w:rsidR="00FF53AF" w:rsidRPr="00866FD7" w:rsidRDefault="00FF53AF" w:rsidP="00FF53AF">
      <w:pPr>
        <w:spacing w:line="360" w:lineRule="auto"/>
        <w:ind w:right="60"/>
        <w:jc w:val="both"/>
        <w:rPr>
          <w:rFonts w:ascii="Times New Roman" w:hAnsi="Times New Roman"/>
          <w:sz w:val="24"/>
          <w:szCs w:val="24"/>
        </w:rPr>
      </w:pPr>
      <w:r w:rsidRPr="00866FD7">
        <w:rPr>
          <w:rFonts w:ascii="Times New Roman" w:hAnsi="Times New Roman"/>
          <w:sz w:val="24"/>
          <w:szCs w:val="24"/>
        </w:rPr>
        <w:t xml:space="preserve">Sesi dengan inisial Sesi 4 pada array ke 3 dimodelkan sebagai </w:t>
      </w:r>
      <w:proofErr w:type="gramStart"/>
      <w:r w:rsidRPr="00866FD7">
        <w:rPr>
          <w:rFonts w:ascii="Times New Roman" w:hAnsi="Times New Roman"/>
          <w:sz w:val="24"/>
          <w:szCs w:val="24"/>
        </w:rPr>
        <w:t>S[</w:t>
      </w:r>
      <w:proofErr w:type="gramEnd"/>
      <w:r w:rsidRPr="00866FD7">
        <w:rPr>
          <w:rFonts w:ascii="Times New Roman" w:hAnsi="Times New Roman"/>
          <w:sz w:val="24"/>
          <w:szCs w:val="24"/>
        </w:rPr>
        <w:t xml:space="preserve">3]= Sesi 4, dan Keberangkatan kapal dengan array ke 3 dimodelkan sebagai K[2]= Keberangkatan III Sehingga hasil pemodelan yang diperoleh antara Sesi  dengan Keberangkatan kapal yaitu </w:t>
      </w:r>
      <w:r w:rsidRPr="00866FD7">
        <w:rPr>
          <w:rFonts w:ascii="Times New Roman" w:eastAsia="Cambria Math" w:hAnsi="Times New Roman"/>
          <w:sz w:val="24"/>
          <w:szCs w:val="24"/>
        </w:rPr>
        <w:t>SK[4][2] = 0 = SK[Sesi 4] [Keberangkatan III ],</w:t>
      </w:r>
      <w:r w:rsidRPr="00866FD7">
        <w:rPr>
          <w:rFonts w:ascii="Times New Roman" w:hAnsi="Times New Roman"/>
          <w:sz w:val="24"/>
          <w:szCs w:val="24"/>
        </w:rPr>
        <w:t xml:space="preserve"> artinya relasi domain bernilai 0 karena tidak memiliki keterkaitan antara Sesi 4 dengan Keberangkatan kapal III. </w:t>
      </w:r>
    </w:p>
    <w:p w14:paraId="57307499" w14:textId="77777777" w:rsidR="00FF53AF" w:rsidRPr="00866FD7" w:rsidRDefault="00FF53AF" w:rsidP="00FF53AF">
      <w:pPr>
        <w:spacing w:line="360" w:lineRule="auto"/>
        <w:ind w:right="60"/>
        <w:jc w:val="both"/>
        <w:rPr>
          <w:rFonts w:ascii="Times New Roman" w:hAnsi="Times New Roman"/>
          <w:sz w:val="24"/>
          <w:szCs w:val="24"/>
        </w:rPr>
      </w:pPr>
    </w:p>
    <w:p w14:paraId="78F5FE13" w14:textId="77777777" w:rsidR="00FF53AF" w:rsidRDefault="00FF53AF" w:rsidP="00FF53AF">
      <w:pPr>
        <w:spacing w:line="360" w:lineRule="auto"/>
        <w:jc w:val="both"/>
        <w:rPr>
          <w:rFonts w:ascii="Times New Roman" w:hAnsi="Times New Roman"/>
          <w:sz w:val="24"/>
          <w:szCs w:val="24"/>
        </w:rPr>
      </w:pPr>
      <w:r w:rsidRPr="00866FD7">
        <w:rPr>
          <w:rFonts w:ascii="Times New Roman" w:hAnsi="Times New Roman"/>
          <w:sz w:val="24"/>
          <w:szCs w:val="24"/>
        </w:rPr>
        <w:t>Berikut merupakan relasi secara keseluruhan antara sesi dengan Keberangkatan kapal di Ajibata:</w:t>
      </w:r>
    </w:p>
    <w:p w14:paraId="10211FB5" w14:textId="786F8BB4" w:rsidR="00FF53AF" w:rsidRPr="0000095B" w:rsidRDefault="0000095B" w:rsidP="0000095B">
      <w:pPr>
        <w:pStyle w:val="Caption"/>
        <w:ind w:firstLine="720"/>
        <w:rPr>
          <w:rFonts w:ascii="Times New Roman" w:hAnsi="Times New Roman"/>
          <w:sz w:val="24"/>
          <w:szCs w:val="24"/>
        </w:rPr>
      </w:pPr>
      <w:bookmarkStart w:id="90" w:name="_Toc44550865"/>
      <w:r w:rsidRPr="0000095B">
        <w:rPr>
          <w:rFonts w:ascii="Times New Roman" w:hAnsi="Times New Roman"/>
          <w:sz w:val="24"/>
          <w:szCs w:val="24"/>
        </w:rPr>
        <w:t xml:space="preserve">Table </w:t>
      </w:r>
      <w:r w:rsidRPr="0000095B">
        <w:rPr>
          <w:rFonts w:ascii="Times New Roman" w:hAnsi="Times New Roman"/>
          <w:sz w:val="24"/>
          <w:szCs w:val="24"/>
        </w:rPr>
        <w:fldChar w:fldCharType="begin"/>
      </w:r>
      <w:r w:rsidRPr="0000095B">
        <w:rPr>
          <w:rFonts w:ascii="Times New Roman" w:hAnsi="Times New Roman"/>
          <w:sz w:val="24"/>
          <w:szCs w:val="24"/>
        </w:rPr>
        <w:instrText xml:space="preserve"> SEQ Table \* ARABIC </w:instrText>
      </w:r>
      <w:r w:rsidRPr="0000095B">
        <w:rPr>
          <w:rFonts w:ascii="Times New Roman" w:hAnsi="Times New Roman"/>
          <w:sz w:val="24"/>
          <w:szCs w:val="24"/>
        </w:rPr>
        <w:fldChar w:fldCharType="separate"/>
      </w:r>
      <w:r w:rsidR="006A7004">
        <w:rPr>
          <w:rFonts w:ascii="Times New Roman" w:hAnsi="Times New Roman"/>
          <w:noProof/>
          <w:sz w:val="24"/>
          <w:szCs w:val="24"/>
        </w:rPr>
        <w:t>7</w:t>
      </w:r>
      <w:r w:rsidRPr="0000095B">
        <w:rPr>
          <w:rFonts w:ascii="Times New Roman" w:hAnsi="Times New Roman"/>
          <w:sz w:val="24"/>
          <w:szCs w:val="24"/>
        </w:rPr>
        <w:fldChar w:fldCharType="end"/>
      </w:r>
      <w:r w:rsidRPr="0000095B">
        <w:rPr>
          <w:rFonts w:ascii="Times New Roman" w:hAnsi="Times New Roman"/>
          <w:sz w:val="24"/>
          <w:szCs w:val="24"/>
        </w:rPr>
        <w:t>. Relasi antara sesi dengan keberangkatan kapal di Ajibata</w:t>
      </w:r>
      <w:bookmarkEnd w:id="90"/>
    </w:p>
    <w:tbl>
      <w:tblPr>
        <w:tblStyle w:val="TableGrid0"/>
        <w:tblW w:w="8321" w:type="dxa"/>
        <w:jc w:val="center"/>
        <w:tblInd w:w="0" w:type="dxa"/>
        <w:tblCellMar>
          <w:top w:w="7" w:type="dxa"/>
          <w:right w:w="58" w:type="dxa"/>
        </w:tblCellMar>
        <w:tblLook w:val="04A0" w:firstRow="1" w:lastRow="0" w:firstColumn="1" w:lastColumn="0" w:noHBand="0" w:noVBand="1"/>
      </w:tblPr>
      <w:tblGrid>
        <w:gridCol w:w="1229"/>
        <w:gridCol w:w="302"/>
        <w:gridCol w:w="1636"/>
        <w:gridCol w:w="1707"/>
        <w:gridCol w:w="1682"/>
        <w:gridCol w:w="1765"/>
      </w:tblGrid>
      <w:tr w:rsidR="00FF53AF" w:rsidRPr="00866FD7" w14:paraId="680A839E" w14:textId="77777777" w:rsidTr="008A2DC7">
        <w:trPr>
          <w:trHeight w:val="241"/>
          <w:jc w:val="center"/>
        </w:trPr>
        <w:tc>
          <w:tcPr>
            <w:tcW w:w="1229" w:type="dxa"/>
            <w:vMerge w:val="restart"/>
            <w:tcBorders>
              <w:top w:val="single" w:sz="4" w:space="0" w:color="000000"/>
              <w:left w:val="single" w:sz="4" w:space="0" w:color="000000"/>
              <w:bottom w:val="single" w:sz="4" w:space="0" w:color="000000"/>
              <w:right w:val="nil"/>
            </w:tcBorders>
          </w:tcPr>
          <w:p w14:paraId="61CA1F85" w14:textId="77777777" w:rsidR="00FF53AF" w:rsidRPr="00866FD7" w:rsidRDefault="00FF53AF" w:rsidP="008A2DC7">
            <w:pPr>
              <w:spacing w:line="360" w:lineRule="auto"/>
              <w:ind w:left="682"/>
              <w:rPr>
                <w:rFonts w:ascii="Times New Roman" w:hAnsi="Times New Roman" w:cs="Times New Roman"/>
              </w:rPr>
            </w:pPr>
            <w:r w:rsidRPr="00866FD7">
              <w:rPr>
                <w:rFonts w:ascii="Times New Roman" w:hAnsi="Times New Roman" w:cs="Times New Roman"/>
                <w:b/>
                <w:sz w:val="20"/>
              </w:rPr>
              <w:t>SESI</w:t>
            </w:r>
          </w:p>
        </w:tc>
        <w:tc>
          <w:tcPr>
            <w:tcW w:w="302" w:type="dxa"/>
            <w:vMerge w:val="restart"/>
            <w:tcBorders>
              <w:top w:val="single" w:sz="4" w:space="0" w:color="000000"/>
              <w:left w:val="nil"/>
              <w:bottom w:val="single" w:sz="4" w:space="0" w:color="000000"/>
              <w:right w:val="single" w:sz="4" w:space="0" w:color="000000"/>
            </w:tcBorders>
          </w:tcPr>
          <w:p w14:paraId="22281712" w14:textId="77777777" w:rsidR="00FF53AF" w:rsidRPr="00866FD7" w:rsidRDefault="00FF53AF" w:rsidP="008A2DC7">
            <w:pPr>
              <w:spacing w:after="160" w:line="360" w:lineRule="auto"/>
              <w:rPr>
                <w:rFonts w:ascii="Times New Roman" w:hAnsi="Times New Roman" w:cs="Times New Roman"/>
              </w:rPr>
            </w:pPr>
          </w:p>
        </w:tc>
        <w:tc>
          <w:tcPr>
            <w:tcW w:w="5025" w:type="dxa"/>
            <w:gridSpan w:val="3"/>
            <w:tcBorders>
              <w:top w:val="single" w:sz="4" w:space="0" w:color="000000"/>
              <w:left w:val="single" w:sz="4" w:space="0" w:color="000000"/>
              <w:bottom w:val="single" w:sz="4" w:space="0" w:color="000000"/>
              <w:right w:val="nil"/>
            </w:tcBorders>
          </w:tcPr>
          <w:p w14:paraId="7709DAA3" w14:textId="77777777" w:rsidR="00FF53AF" w:rsidRPr="00866FD7" w:rsidRDefault="00FF53AF" w:rsidP="008A2DC7">
            <w:pPr>
              <w:spacing w:line="360" w:lineRule="auto"/>
              <w:ind w:left="1213"/>
              <w:jc w:val="center"/>
              <w:rPr>
                <w:rFonts w:ascii="Times New Roman" w:hAnsi="Times New Roman" w:cs="Times New Roman"/>
              </w:rPr>
            </w:pPr>
            <w:r w:rsidRPr="00866FD7">
              <w:rPr>
                <w:rFonts w:ascii="Times New Roman" w:hAnsi="Times New Roman" w:cs="Times New Roman"/>
                <w:b/>
                <w:sz w:val="20"/>
              </w:rPr>
              <w:t xml:space="preserve">Keberangkatan kapal </w:t>
            </w:r>
          </w:p>
        </w:tc>
        <w:tc>
          <w:tcPr>
            <w:tcW w:w="1765" w:type="dxa"/>
            <w:tcBorders>
              <w:top w:val="single" w:sz="4" w:space="0" w:color="000000"/>
              <w:left w:val="nil"/>
              <w:bottom w:val="single" w:sz="4" w:space="0" w:color="000000"/>
              <w:right w:val="single" w:sz="4" w:space="0" w:color="000000"/>
            </w:tcBorders>
          </w:tcPr>
          <w:p w14:paraId="50159BE5" w14:textId="77777777" w:rsidR="00FF53AF" w:rsidRPr="00866FD7" w:rsidRDefault="00FF53AF" w:rsidP="008A2DC7">
            <w:pPr>
              <w:spacing w:after="160" w:line="360" w:lineRule="auto"/>
              <w:rPr>
                <w:rFonts w:ascii="Times New Roman" w:hAnsi="Times New Roman" w:cs="Times New Roman"/>
              </w:rPr>
            </w:pPr>
          </w:p>
        </w:tc>
      </w:tr>
      <w:tr w:rsidR="00FF53AF" w:rsidRPr="00866FD7" w14:paraId="78EBF5BC" w14:textId="77777777" w:rsidTr="008A2DC7">
        <w:trPr>
          <w:trHeight w:val="240"/>
          <w:jc w:val="center"/>
        </w:trPr>
        <w:tc>
          <w:tcPr>
            <w:tcW w:w="0" w:type="auto"/>
            <w:vMerge/>
            <w:tcBorders>
              <w:top w:val="nil"/>
              <w:left w:val="single" w:sz="4" w:space="0" w:color="000000"/>
              <w:bottom w:val="single" w:sz="4" w:space="0" w:color="000000"/>
              <w:right w:val="nil"/>
            </w:tcBorders>
          </w:tcPr>
          <w:p w14:paraId="76684605" w14:textId="77777777" w:rsidR="00FF53AF" w:rsidRPr="00866FD7" w:rsidRDefault="00FF53AF" w:rsidP="008A2DC7">
            <w:pPr>
              <w:spacing w:after="160" w:line="360" w:lineRule="auto"/>
              <w:rPr>
                <w:rFonts w:ascii="Times New Roman" w:hAnsi="Times New Roman" w:cs="Times New Roman"/>
              </w:rPr>
            </w:pPr>
          </w:p>
        </w:tc>
        <w:tc>
          <w:tcPr>
            <w:tcW w:w="0" w:type="auto"/>
            <w:vMerge/>
            <w:tcBorders>
              <w:top w:val="nil"/>
              <w:left w:val="nil"/>
              <w:bottom w:val="single" w:sz="4" w:space="0" w:color="000000"/>
              <w:right w:val="single" w:sz="4" w:space="0" w:color="000000"/>
            </w:tcBorders>
          </w:tcPr>
          <w:p w14:paraId="1953372A" w14:textId="77777777" w:rsidR="00FF53AF" w:rsidRPr="00866FD7" w:rsidRDefault="00FF53AF" w:rsidP="008A2DC7">
            <w:pPr>
              <w:spacing w:after="160" w:line="360" w:lineRule="auto"/>
              <w:rPr>
                <w:rFonts w:ascii="Times New Roman" w:hAnsi="Times New Roman" w:cs="Times New Roman"/>
              </w:rPr>
            </w:pPr>
          </w:p>
        </w:tc>
        <w:tc>
          <w:tcPr>
            <w:tcW w:w="1636" w:type="dxa"/>
            <w:tcBorders>
              <w:top w:val="single" w:sz="4" w:space="0" w:color="000000"/>
              <w:left w:val="single" w:sz="4" w:space="0" w:color="000000"/>
              <w:bottom w:val="single" w:sz="4" w:space="0" w:color="000000"/>
              <w:right w:val="single" w:sz="4" w:space="0" w:color="000000"/>
            </w:tcBorders>
          </w:tcPr>
          <w:p w14:paraId="2877F7CA" w14:textId="77777777" w:rsidR="00FF53AF" w:rsidRPr="00866FD7" w:rsidRDefault="00FF53AF" w:rsidP="008A2DC7">
            <w:pPr>
              <w:spacing w:line="360" w:lineRule="auto"/>
              <w:ind w:left="93"/>
              <w:jc w:val="center"/>
              <w:rPr>
                <w:rFonts w:ascii="Times New Roman" w:hAnsi="Times New Roman" w:cs="Times New Roman"/>
              </w:rPr>
            </w:pPr>
            <w:r w:rsidRPr="00866FD7">
              <w:rPr>
                <w:rFonts w:ascii="Times New Roman" w:hAnsi="Times New Roman" w:cs="Times New Roman"/>
                <w:sz w:val="20"/>
              </w:rPr>
              <w:t xml:space="preserve">Keberangkatan  I [0] </w:t>
            </w:r>
          </w:p>
        </w:tc>
        <w:tc>
          <w:tcPr>
            <w:tcW w:w="1707" w:type="dxa"/>
            <w:tcBorders>
              <w:top w:val="single" w:sz="4" w:space="0" w:color="000000"/>
              <w:left w:val="single" w:sz="4" w:space="0" w:color="000000"/>
              <w:bottom w:val="single" w:sz="4" w:space="0" w:color="000000"/>
              <w:right w:val="single" w:sz="4" w:space="0" w:color="000000"/>
            </w:tcBorders>
          </w:tcPr>
          <w:p w14:paraId="1D69B655" w14:textId="77777777" w:rsidR="00FF53AF" w:rsidRPr="00866FD7" w:rsidRDefault="00FF53AF" w:rsidP="008A2DC7">
            <w:pPr>
              <w:spacing w:line="360" w:lineRule="auto"/>
              <w:ind w:left="164"/>
              <w:rPr>
                <w:rFonts w:ascii="Times New Roman" w:hAnsi="Times New Roman" w:cs="Times New Roman"/>
              </w:rPr>
            </w:pPr>
            <w:r w:rsidRPr="00866FD7">
              <w:rPr>
                <w:rFonts w:ascii="Times New Roman" w:hAnsi="Times New Roman" w:cs="Times New Roman"/>
                <w:sz w:val="20"/>
              </w:rPr>
              <w:t xml:space="preserve">Keberangkatan III [1] </w:t>
            </w:r>
          </w:p>
        </w:tc>
        <w:tc>
          <w:tcPr>
            <w:tcW w:w="1682" w:type="dxa"/>
            <w:tcBorders>
              <w:top w:val="single" w:sz="4" w:space="0" w:color="000000"/>
              <w:left w:val="single" w:sz="4" w:space="0" w:color="000000"/>
              <w:bottom w:val="single" w:sz="4" w:space="0" w:color="000000"/>
              <w:right w:val="single" w:sz="4" w:space="0" w:color="000000"/>
            </w:tcBorders>
          </w:tcPr>
          <w:p w14:paraId="7B84AC53" w14:textId="77777777" w:rsidR="00FF53AF" w:rsidRPr="00866FD7" w:rsidRDefault="00FF53AF" w:rsidP="008A2DC7">
            <w:pPr>
              <w:spacing w:line="360" w:lineRule="auto"/>
              <w:ind w:left="139"/>
              <w:rPr>
                <w:rFonts w:ascii="Times New Roman" w:hAnsi="Times New Roman" w:cs="Times New Roman"/>
              </w:rPr>
            </w:pPr>
            <w:r w:rsidRPr="00866FD7">
              <w:rPr>
                <w:rFonts w:ascii="Times New Roman" w:hAnsi="Times New Roman" w:cs="Times New Roman"/>
                <w:sz w:val="20"/>
              </w:rPr>
              <w:t xml:space="preserve">Keberangkatan  III  [2] </w:t>
            </w:r>
          </w:p>
        </w:tc>
        <w:tc>
          <w:tcPr>
            <w:tcW w:w="1765" w:type="dxa"/>
            <w:tcBorders>
              <w:top w:val="single" w:sz="4" w:space="0" w:color="000000"/>
              <w:left w:val="single" w:sz="4" w:space="0" w:color="000000"/>
              <w:bottom w:val="single" w:sz="4" w:space="0" w:color="000000"/>
              <w:right w:val="single" w:sz="4" w:space="0" w:color="000000"/>
            </w:tcBorders>
          </w:tcPr>
          <w:p w14:paraId="2BD3D700" w14:textId="77777777" w:rsidR="00FF53AF" w:rsidRPr="00866FD7" w:rsidRDefault="00FF53AF" w:rsidP="008A2DC7">
            <w:pPr>
              <w:spacing w:line="360" w:lineRule="auto"/>
              <w:ind w:left="166"/>
              <w:rPr>
                <w:rFonts w:ascii="Times New Roman" w:hAnsi="Times New Roman" w:cs="Times New Roman"/>
              </w:rPr>
            </w:pPr>
            <w:r w:rsidRPr="00866FD7">
              <w:rPr>
                <w:rFonts w:ascii="Times New Roman" w:hAnsi="Times New Roman" w:cs="Times New Roman"/>
                <w:sz w:val="20"/>
              </w:rPr>
              <w:t xml:space="preserve">Keberangkatan IV [3] </w:t>
            </w:r>
          </w:p>
        </w:tc>
      </w:tr>
      <w:tr w:rsidR="00FF53AF" w:rsidRPr="00866FD7" w14:paraId="05E23CF0" w14:textId="77777777" w:rsidTr="008A2DC7">
        <w:trPr>
          <w:trHeight w:val="240"/>
          <w:jc w:val="center"/>
        </w:trPr>
        <w:tc>
          <w:tcPr>
            <w:tcW w:w="1229" w:type="dxa"/>
            <w:tcBorders>
              <w:top w:val="single" w:sz="4" w:space="0" w:color="000000"/>
              <w:left w:val="single" w:sz="4" w:space="0" w:color="000000"/>
              <w:bottom w:val="single" w:sz="4" w:space="0" w:color="000000"/>
              <w:right w:val="nil"/>
            </w:tcBorders>
          </w:tcPr>
          <w:p w14:paraId="0F3F2C3B" w14:textId="77777777" w:rsidR="00FF53AF" w:rsidRPr="00866FD7" w:rsidRDefault="00FF53AF" w:rsidP="008A2DC7">
            <w:pPr>
              <w:spacing w:line="360" w:lineRule="auto"/>
              <w:ind w:left="110"/>
              <w:rPr>
                <w:rFonts w:ascii="Times New Roman" w:hAnsi="Times New Roman" w:cs="Times New Roman"/>
              </w:rPr>
            </w:pPr>
            <w:r w:rsidRPr="00866FD7">
              <w:rPr>
                <w:rFonts w:ascii="Times New Roman" w:hAnsi="Times New Roman" w:cs="Times New Roman"/>
                <w:sz w:val="20"/>
              </w:rPr>
              <w:t>SESI 1</w:t>
            </w:r>
          </w:p>
        </w:tc>
        <w:tc>
          <w:tcPr>
            <w:tcW w:w="302" w:type="dxa"/>
            <w:tcBorders>
              <w:top w:val="single" w:sz="4" w:space="0" w:color="000000"/>
              <w:left w:val="nil"/>
              <w:bottom w:val="single" w:sz="4" w:space="0" w:color="000000"/>
              <w:right w:val="single" w:sz="4" w:space="0" w:color="000000"/>
            </w:tcBorders>
          </w:tcPr>
          <w:p w14:paraId="05907B86" w14:textId="77777777" w:rsidR="00FF53AF" w:rsidRPr="00866FD7" w:rsidRDefault="00FF53AF" w:rsidP="008A2DC7">
            <w:pPr>
              <w:spacing w:line="360" w:lineRule="auto"/>
              <w:rPr>
                <w:rFonts w:ascii="Times New Roman" w:hAnsi="Times New Roman" w:cs="Times New Roman"/>
              </w:rPr>
            </w:pPr>
            <w:r w:rsidRPr="00866FD7">
              <w:rPr>
                <w:rFonts w:ascii="Times New Roman" w:hAnsi="Times New Roman" w:cs="Times New Roman"/>
                <w:sz w:val="20"/>
              </w:rPr>
              <w:t xml:space="preserve">[0] </w:t>
            </w:r>
          </w:p>
        </w:tc>
        <w:tc>
          <w:tcPr>
            <w:tcW w:w="1636" w:type="dxa"/>
            <w:tcBorders>
              <w:top w:val="single" w:sz="4" w:space="0" w:color="000000"/>
              <w:left w:val="single" w:sz="4" w:space="0" w:color="000000"/>
              <w:bottom w:val="single" w:sz="4" w:space="0" w:color="000000"/>
              <w:right w:val="single" w:sz="4" w:space="0" w:color="000000"/>
            </w:tcBorders>
          </w:tcPr>
          <w:p w14:paraId="12DF7DFA" w14:textId="77777777" w:rsidR="00FF53AF" w:rsidRPr="00866FD7" w:rsidRDefault="00FF53AF" w:rsidP="008A2DC7">
            <w:pPr>
              <w:spacing w:line="360" w:lineRule="auto"/>
              <w:ind w:left="93"/>
              <w:jc w:val="center"/>
              <w:rPr>
                <w:rFonts w:ascii="Times New Roman" w:hAnsi="Times New Roman" w:cs="Times New Roman"/>
              </w:rPr>
            </w:pPr>
            <w:r w:rsidRPr="00866FD7">
              <w:rPr>
                <w:rFonts w:ascii="Times New Roman" w:hAnsi="Times New Roman" w:cs="Times New Roman"/>
                <w:sz w:val="20"/>
              </w:rPr>
              <w:t>1</w:t>
            </w:r>
          </w:p>
        </w:tc>
        <w:tc>
          <w:tcPr>
            <w:tcW w:w="1707" w:type="dxa"/>
            <w:tcBorders>
              <w:top w:val="single" w:sz="4" w:space="0" w:color="000000"/>
              <w:left w:val="single" w:sz="4" w:space="0" w:color="000000"/>
              <w:bottom w:val="single" w:sz="4" w:space="0" w:color="000000"/>
              <w:right w:val="single" w:sz="4" w:space="0" w:color="000000"/>
            </w:tcBorders>
          </w:tcPr>
          <w:p w14:paraId="22F09F70" w14:textId="77777777" w:rsidR="00FF53AF" w:rsidRPr="00866FD7" w:rsidRDefault="00FF53AF" w:rsidP="008A2DC7">
            <w:pPr>
              <w:spacing w:line="360" w:lineRule="auto"/>
              <w:ind w:left="93"/>
              <w:jc w:val="center"/>
              <w:rPr>
                <w:rFonts w:ascii="Times New Roman" w:hAnsi="Times New Roman" w:cs="Times New Roman"/>
              </w:rPr>
            </w:pPr>
            <w:r w:rsidRPr="00866FD7">
              <w:rPr>
                <w:rFonts w:ascii="Times New Roman" w:hAnsi="Times New Roman" w:cs="Times New Roman"/>
                <w:sz w:val="20"/>
              </w:rPr>
              <w:t xml:space="preserve">1 </w:t>
            </w:r>
          </w:p>
        </w:tc>
        <w:tc>
          <w:tcPr>
            <w:tcW w:w="1682" w:type="dxa"/>
            <w:tcBorders>
              <w:top w:val="single" w:sz="4" w:space="0" w:color="000000"/>
              <w:left w:val="single" w:sz="4" w:space="0" w:color="000000"/>
              <w:bottom w:val="single" w:sz="4" w:space="0" w:color="000000"/>
              <w:right w:val="single" w:sz="4" w:space="0" w:color="000000"/>
            </w:tcBorders>
          </w:tcPr>
          <w:p w14:paraId="04214756" w14:textId="77777777" w:rsidR="00FF53AF" w:rsidRPr="00866FD7" w:rsidRDefault="00FF53AF" w:rsidP="008A2DC7">
            <w:pPr>
              <w:spacing w:line="360" w:lineRule="auto"/>
              <w:ind w:left="86"/>
              <w:jc w:val="center"/>
              <w:rPr>
                <w:rFonts w:ascii="Times New Roman" w:hAnsi="Times New Roman" w:cs="Times New Roman"/>
              </w:rPr>
            </w:pPr>
            <w:r w:rsidRPr="00866FD7">
              <w:rPr>
                <w:rFonts w:ascii="Times New Roman" w:hAnsi="Times New Roman" w:cs="Times New Roman"/>
                <w:sz w:val="20"/>
              </w:rPr>
              <w:t xml:space="preserve">1 </w:t>
            </w:r>
          </w:p>
        </w:tc>
        <w:tc>
          <w:tcPr>
            <w:tcW w:w="1765" w:type="dxa"/>
            <w:tcBorders>
              <w:top w:val="single" w:sz="4" w:space="0" w:color="000000"/>
              <w:left w:val="single" w:sz="4" w:space="0" w:color="000000"/>
              <w:bottom w:val="single" w:sz="4" w:space="0" w:color="000000"/>
              <w:right w:val="single" w:sz="4" w:space="0" w:color="000000"/>
            </w:tcBorders>
          </w:tcPr>
          <w:p w14:paraId="0BBA51D6" w14:textId="77777777" w:rsidR="00FF53AF" w:rsidRPr="00866FD7" w:rsidRDefault="00FF53AF" w:rsidP="008A2DC7">
            <w:pPr>
              <w:spacing w:line="360" w:lineRule="auto"/>
              <w:ind w:left="88"/>
              <w:jc w:val="center"/>
              <w:rPr>
                <w:rFonts w:ascii="Times New Roman" w:hAnsi="Times New Roman" w:cs="Times New Roman"/>
              </w:rPr>
            </w:pPr>
            <w:r w:rsidRPr="00866FD7">
              <w:rPr>
                <w:rFonts w:ascii="Times New Roman" w:hAnsi="Times New Roman" w:cs="Times New Roman"/>
                <w:sz w:val="20"/>
              </w:rPr>
              <w:t xml:space="preserve">1 </w:t>
            </w:r>
          </w:p>
        </w:tc>
      </w:tr>
      <w:tr w:rsidR="00FF53AF" w:rsidRPr="00866FD7" w14:paraId="24BF2C01" w14:textId="77777777" w:rsidTr="008A2DC7">
        <w:trPr>
          <w:trHeight w:val="240"/>
          <w:jc w:val="center"/>
        </w:trPr>
        <w:tc>
          <w:tcPr>
            <w:tcW w:w="1229" w:type="dxa"/>
            <w:tcBorders>
              <w:top w:val="single" w:sz="4" w:space="0" w:color="000000"/>
              <w:left w:val="single" w:sz="4" w:space="0" w:color="000000"/>
              <w:bottom w:val="single" w:sz="4" w:space="0" w:color="000000"/>
              <w:right w:val="nil"/>
            </w:tcBorders>
          </w:tcPr>
          <w:p w14:paraId="53486D85" w14:textId="77777777" w:rsidR="00FF53AF" w:rsidRPr="00866FD7" w:rsidRDefault="00FF53AF" w:rsidP="008A2DC7">
            <w:pPr>
              <w:spacing w:line="360" w:lineRule="auto"/>
              <w:ind w:left="110"/>
              <w:rPr>
                <w:rFonts w:ascii="Times New Roman" w:hAnsi="Times New Roman" w:cs="Times New Roman"/>
              </w:rPr>
            </w:pPr>
            <w:r w:rsidRPr="00866FD7">
              <w:rPr>
                <w:rFonts w:ascii="Times New Roman" w:hAnsi="Times New Roman" w:cs="Times New Roman"/>
                <w:sz w:val="20"/>
              </w:rPr>
              <w:t xml:space="preserve">SESI 2 </w:t>
            </w:r>
          </w:p>
        </w:tc>
        <w:tc>
          <w:tcPr>
            <w:tcW w:w="302" w:type="dxa"/>
            <w:tcBorders>
              <w:top w:val="single" w:sz="4" w:space="0" w:color="000000"/>
              <w:left w:val="nil"/>
              <w:bottom w:val="single" w:sz="4" w:space="0" w:color="000000"/>
              <w:right w:val="single" w:sz="4" w:space="0" w:color="000000"/>
            </w:tcBorders>
          </w:tcPr>
          <w:p w14:paraId="1C9E7936" w14:textId="77777777" w:rsidR="00FF53AF" w:rsidRPr="00866FD7" w:rsidRDefault="00FF53AF" w:rsidP="008A2DC7">
            <w:pPr>
              <w:spacing w:line="360" w:lineRule="auto"/>
              <w:rPr>
                <w:rFonts w:ascii="Times New Roman" w:hAnsi="Times New Roman" w:cs="Times New Roman"/>
              </w:rPr>
            </w:pPr>
            <w:r w:rsidRPr="00866FD7">
              <w:rPr>
                <w:rFonts w:ascii="Times New Roman" w:hAnsi="Times New Roman" w:cs="Times New Roman"/>
                <w:sz w:val="20"/>
              </w:rPr>
              <w:t xml:space="preserve">[1] </w:t>
            </w:r>
          </w:p>
        </w:tc>
        <w:tc>
          <w:tcPr>
            <w:tcW w:w="1636" w:type="dxa"/>
            <w:tcBorders>
              <w:top w:val="single" w:sz="4" w:space="0" w:color="000000"/>
              <w:left w:val="single" w:sz="4" w:space="0" w:color="000000"/>
              <w:bottom w:val="single" w:sz="4" w:space="0" w:color="000000"/>
              <w:right w:val="single" w:sz="4" w:space="0" w:color="000000"/>
            </w:tcBorders>
          </w:tcPr>
          <w:p w14:paraId="069CC3B1" w14:textId="77777777" w:rsidR="00FF53AF" w:rsidRPr="00866FD7" w:rsidRDefault="00FF53AF" w:rsidP="008A2DC7">
            <w:pPr>
              <w:spacing w:line="360" w:lineRule="auto"/>
              <w:ind w:left="93"/>
              <w:jc w:val="center"/>
              <w:rPr>
                <w:rFonts w:ascii="Times New Roman" w:hAnsi="Times New Roman" w:cs="Times New Roman"/>
              </w:rPr>
            </w:pPr>
            <w:r w:rsidRPr="00866FD7">
              <w:rPr>
                <w:rFonts w:ascii="Times New Roman" w:hAnsi="Times New Roman" w:cs="Times New Roman"/>
                <w:sz w:val="20"/>
              </w:rPr>
              <w:t xml:space="preserve">1 </w:t>
            </w:r>
          </w:p>
        </w:tc>
        <w:tc>
          <w:tcPr>
            <w:tcW w:w="1707" w:type="dxa"/>
            <w:tcBorders>
              <w:top w:val="single" w:sz="4" w:space="0" w:color="000000"/>
              <w:left w:val="single" w:sz="4" w:space="0" w:color="000000"/>
              <w:bottom w:val="single" w:sz="4" w:space="0" w:color="000000"/>
              <w:right w:val="single" w:sz="4" w:space="0" w:color="000000"/>
            </w:tcBorders>
          </w:tcPr>
          <w:p w14:paraId="470C242F" w14:textId="77777777" w:rsidR="00FF53AF" w:rsidRPr="00866FD7" w:rsidRDefault="00FF53AF" w:rsidP="008A2DC7">
            <w:pPr>
              <w:spacing w:line="360" w:lineRule="auto"/>
              <w:ind w:left="93"/>
              <w:jc w:val="center"/>
              <w:rPr>
                <w:rFonts w:ascii="Times New Roman" w:hAnsi="Times New Roman" w:cs="Times New Roman"/>
              </w:rPr>
            </w:pPr>
            <w:r w:rsidRPr="00866FD7">
              <w:rPr>
                <w:rFonts w:ascii="Times New Roman" w:hAnsi="Times New Roman" w:cs="Times New Roman"/>
                <w:sz w:val="20"/>
              </w:rPr>
              <w:t xml:space="preserve">1 </w:t>
            </w:r>
          </w:p>
        </w:tc>
        <w:tc>
          <w:tcPr>
            <w:tcW w:w="1682" w:type="dxa"/>
            <w:tcBorders>
              <w:top w:val="single" w:sz="4" w:space="0" w:color="000000"/>
              <w:left w:val="single" w:sz="4" w:space="0" w:color="000000"/>
              <w:bottom w:val="single" w:sz="4" w:space="0" w:color="000000"/>
              <w:right w:val="single" w:sz="4" w:space="0" w:color="000000"/>
            </w:tcBorders>
          </w:tcPr>
          <w:p w14:paraId="37D4F278" w14:textId="77777777" w:rsidR="00FF53AF" w:rsidRPr="00866FD7" w:rsidRDefault="00FF53AF" w:rsidP="008A2DC7">
            <w:pPr>
              <w:spacing w:line="360" w:lineRule="auto"/>
              <w:ind w:left="86"/>
              <w:jc w:val="center"/>
              <w:rPr>
                <w:rFonts w:ascii="Times New Roman" w:hAnsi="Times New Roman" w:cs="Times New Roman"/>
              </w:rPr>
            </w:pPr>
            <w:r w:rsidRPr="00866FD7">
              <w:rPr>
                <w:rFonts w:ascii="Times New Roman" w:hAnsi="Times New Roman" w:cs="Times New Roman"/>
                <w:sz w:val="20"/>
              </w:rPr>
              <w:t xml:space="preserve">1 </w:t>
            </w:r>
          </w:p>
        </w:tc>
        <w:tc>
          <w:tcPr>
            <w:tcW w:w="1765" w:type="dxa"/>
            <w:tcBorders>
              <w:top w:val="single" w:sz="4" w:space="0" w:color="000000"/>
              <w:left w:val="single" w:sz="4" w:space="0" w:color="000000"/>
              <w:bottom w:val="single" w:sz="4" w:space="0" w:color="000000"/>
              <w:right w:val="single" w:sz="4" w:space="0" w:color="000000"/>
            </w:tcBorders>
          </w:tcPr>
          <w:p w14:paraId="7F66C5CC" w14:textId="77777777" w:rsidR="00FF53AF" w:rsidRPr="00866FD7" w:rsidRDefault="00FF53AF" w:rsidP="008A2DC7">
            <w:pPr>
              <w:spacing w:line="360" w:lineRule="auto"/>
              <w:ind w:left="88"/>
              <w:jc w:val="center"/>
              <w:rPr>
                <w:rFonts w:ascii="Times New Roman" w:hAnsi="Times New Roman" w:cs="Times New Roman"/>
              </w:rPr>
            </w:pPr>
            <w:r w:rsidRPr="00866FD7">
              <w:rPr>
                <w:rFonts w:ascii="Times New Roman" w:hAnsi="Times New Roman" w:cs="Times New Roman"/>
                <w:sz w:val="20"/>
              </w:rPr>
              <w:t xml:space="preserve">1 </w:t>
            </w:r>
          </w:p>
        </w:tc>
      </w:tr>
      <w:tr w:rsidR="00FF53AF" w:rsidRPr="00866FD7" w14:paraId="4FB2DE34" w14:textId="77777777" w:rsidTr="008A2DC7">
        <w:trPr>
          <w:trHeight w:val="240"/>
          <w:jc w:val="center"/>
        </w:trPr>
        <w:tc>
          <w:tcPr>
            <w:tcW w:w="1229" w:type="dxa"/>
            <w:tcBorders>
              <w:top w:val="single" w:sz="4" w:space="0" w:color="000000"/>
              <w:left w:val="single" w:sz="4" w:space="0" w:color="000000"/>
              <w:bottom w:val="single" w:sz="4" w:space="0" w:color="000000"/>
              <w:right w:val="nil"/>
            </w:tcBorders>
          </w:tcPr>
          <w:p w14:paraId="5507F6CE" w14:textId="77777777" w:rsidR="00FF53AF" w:rsidRPr="00866FD7" w:rsidRDefault="00FF53AF" w:rsidP="008A2DC7">
            <w:pPr>
              <w:spacing w:line="360" w:lineRule="auto"/>
              <w:ind w:left="110"/>
              <w:rPr>
                <w:rFonts w:ascii="Times New Roman" w:hAnsi="Times New Roman" w:cs="Times New Roman"/>
              </w:rPr>
            </w:pPr>
            <w:r w:rsidRPr="00866FD7">
              <w:rPr>
                <w:rFonts w:ascii="Times New Roman" w:hAnsi="Times New Roman" w:cs="Times New Roman"/>
                <w:sz w:val="20"/>
              </w:rPr>
              <w:t>SESI 3</w:t>
            </w:r>
          </w:p>
        </w:tc>
        <w:tc>
          <w:tcPr>
            <w:tcW w:w="302" w:type="dxa"/>
            <w:tcBorders>
              <w:top w:val="single" w:sz="4" w:space="0" w:color="000000"/>
              <w:left w:val="nil"/>
              <w:bottom w:val="single" w:sz="4" w:space="0" w:color="000000"/>
              <w:right w:val="single" w:sz="4" w:space="0" w:color="000000"/>
            </w:tcBorders>
          </w:tcPr>
          <w:p w14:paraId="2D9431E0" w14:textId="77777777" w:rsidR="00FF53AF" w:rsidRPr="00866FD7" w:rsidRDefault="00FF53AF" w:rsidP="008A2DC7">
            <w:pPr>
              <w:spacing w:line="360" w:lineRule="auto"/>
              <w:rPr>
                <w:rFonts w:ascii="Times New Roman" w:hAnsi="Times New Roman" w:cs="Times New Roman"/>
              </w:rPr>
            </w:pPr>
            <w:r w:rsidRPr="00866FD7">
              <w:rPr>
                <w:rFonts w:ascii="Times New Roman" w:hAnsi="Times New Roman" w:cs="Times New Roman"/>
                <w:sz w:val="20"/>
              </w:rPr>
              <w:t xml:space="preserve">[2] </w:t>
            </w:r>
          </w:p>
        </w:tc>
        <w:tc>
          <w:tcPr>
            <w:tcW w:w="1636" w:type="dxa"/>
            <w:tcBorders>
              <w:top w:val="single" w:sz="4" w:space="0" w:color="000000"/>
              <w:left w:val="single" w:sz="4" w:space="0" w:color="000000"/>
              <w:bottom w:val="single" w:sz="4" w:space="0" w:color="000000"/>
              <w:right w:val="single" w:sz="4" w:space="0" w:color="000000"/>
            </w:tcBorders>
          </w:tcPr>
          <w:p w14:paraId="294A2D93" w14:textId="77777777" w:rsidR="00FF53AF" w:rsidRPr="00866FD7" w:rsidRDefault="00FF53AF" w:rsidP="008A2DC7">
            <w:pPr>
              <w:spacing w:line="360" w:lineRule="auto"/>
              <w:ind w:left="93"/>
              <w:jc w:val="center"/>
              <w:rPr>
                <w:rFonts w:ascii="Times New Roman" w:hAnsi="Times New Roman" w:cs="Times New Roman"/>
              </w:rPr>
            </w:pPr>
            <w:r w:rsidRPr="00866FD7">
              <w:rPr>
                <w:rFonts w:ascii="Times New Roman" w:hAnsi="Times New Roman" w:cs="Times New Roman"/>
                <w:sz w:val="20"/>
              </w:rPr>
              <w:t xml:space="preserve">1 </w:t>
            </w:r>
          </w:p>
        </w:tc>
        <w:tc>
          <w:tcPr>
            <w:tcW w:w="1707" w:type="dxa"/>
            <w:tcBorders>
              <w:top w:val="single" w:sz="4" w:space="0" w:color="000000"/>
              <w:left w:val="single" w:sz="4" w:space="0" w:color="000000"/>
              <w:bottom w:val="single" w:sz="4" w:space="0" w:color="000000"/>
              <w:right w:val="single" w:sz="4" w:space="0" w:color="000000"/>
            </w:tcBorders>
          </w:tcPr>
          <w:p w14:paraId="1DC33A05" w14:textId="77777777" w:rsidR="00FF53AF" w:rsidRPr="00866FD7" w:rsidRDefault="00FF53AF" w:rsidP="008A2DC7">
            <w:pPr>
              <w:spacing w:line="360" w:lineRule="auto"/>
              <w:ind w:left="93"/>
              <w:jc w:val="center"/>
              <w:rPr>
                <w:rFonts w:ascii="Times New Roman" w:hAnsi="Times New Roman" w:cs="Times New Roman"/>
              </w:rPr>
            </w:pPr>
            <w:r w:rsidRPr="00866FD7">
              <w:rPr>
                <w:rFonts w:ascii="Times New Roman" w:hAnsi="Times New Roman" w:cs="Times New Roman"/>
                <w:sz w:val="20"/>
              </w:rPr>
              <w:t xml:space="preserve">1 </w:t>
            </w:r>
          </w:p>
        </w:tc>
        <w:tc>
          <w:tcPr>
            <w:tcW w:w="1682" w:type="dxa"/>
            <w:tcBorders>
              <w:top w:val="single" w:sz="4" w:space="0" w:color="000000"/>
              <w:left w:val="single" w:sz="4" w:space="0" w:color="000000"/>
              <w:bottom w:val="single" w:sz="4" w:space="0" w:color="000000"/>
              <w:right w:val="single" w:sz="4" w:space="0" w:color="000000"/>
            </w:tcBorders>
          </w:tcPr>
          <w:p w14:paraId="65958E95" w14:textId="77777777" w:rsidR="00FF53AF" w:rsidRPr="00866FD7" w:rsidRDefault="00FF53AF" w:rsidP="008A2DC7">
            <w:pPr>
              <w:spacing w:line="360" w:lineRule="auto"/>
              <w:ind w:left="86"/>
              <w:jc w:val="center"/>
              <w:rPr>
                <w:rFonts w:ascii="Times New Roman" w:hAnsi="Times New Roman" w:cs="Times New Roman"/>
              </w:rPr>
            </w:pPr>
            <w:r w:rsidRPr="00866FD7">
              <w:rPr>
                <w:rFonts w:ascii="Times New Roman" w:hAnsi="Times New Roman" w:cs="Times New Roman"/>
                <w:sz w:val="20"/>
              </w:rPr>
              <w:t xml:space="preserve">1 </w:t>
            </w:r>
          </w:p>
        </w:tc>
        <w:tc>
          <w:tcPr>
            <w:tcW w:w="1765" w:type="dxa"/>
            <w:tcBorders>
              <w:top w:val="single" w:sz="4" w:space="0" w:color="000000"/>
              <w:left w:val="single" w:sz="4" w:space="0" w:color="000000"/>
              <w:bottom w:val="single" w:sz="4" w:space="0" w:color="000000"/>
              <w:right w:val="single" w:sz="4" w:space="0" w:color="000000"/>
            </w:tcBorders>
          </w:tcPr>
          <w:p w14:paraId="358BCFE2" w14:textId="77777777" w:rsidR="00FF53AF" w:rsidRPr="00866FD7" w:rsidRDefault="00FF53AF" w:rsidP="008A2DC7">
            <w:pPr>
              <w:spacing w:line="360" w:lineRule="auto"/>
              <w:ind w:left="88"/>
              <w:jc w:val="center"/>
              <w:rPr>
                <w:rFonts w:ascii="Times New Roman" w:hAnsi="Times New Roman" w:cs="Times New Roman"/>
              </w:rPr>
            </w:pPr>
            <w:r w:rsidRPr="00866FD7">
              <w:rPr>
                <w:rFonts w:ascii="Times New Roman" w:hAnsi="Times New Roman" w:cs="Times New Roman"/>
                <w:sz w:val="20"/>
              </w:rPr>
              <w:t xml:space="preserve">1 </w:t>
            </w:r>
          </w:p>
        </w:tc>
      </w:tr>
      <w:tr w:rsidR="00FF53AF" w:rsidRPr="00866FD7" w14:paraId="417B6724" w14:textId="77777777" w:rsidTr="008A2DC7">
        <w:trPr>
          <w:trHeight w:val="240"/>
          <w:jc w:val="center"/>
        </w:trPr>
        <w:tc>
          <w:tcPr>
            <w:tcW w:w="1229" w:type="dxa"/>
            <w:tcBorders>
              <w:top w:val="single" w:sz="4" w:space="0" w:color="000000"/>
              <w:left w:val="single" w:sz="4" w:space="0" w:color="000000"/>
              <w:bottom w:val="single" w:sz="4" w:space="0" w:color="000000"/>
              <w:right w:val="nil"/>
            </w:tcBorders>
          </w:tcPr>
          <w:p w14:paraId="1C034736" w14:textId="77777777" w:rsidR="00FF53AF" w:rsidRPr="00866FD7" w:rsidRDefault="00FF53AF" w:rsidP="008A2DC7">
            <w:pPr>
              <w:spacing w:line="360" w:lineRule="auto"/>
              <w:ind w:left="110"/>
              <w:rPr>
                <w:rFonts w:ascii="Times New Roman" w:hAnsi="Times New Roman" w:cs="Times New Roman"/>
              </w:rPr>
            </w:pPr>
            <w:r w:rsidRPr="00866FD7">
              <w:rPr>
                <w:rFonts w:ascii="Times New Roman" w:hAnsi="Times New Roman" w:cs="Times New Roman"/>
                <w:sz w:val="20"/>
              </w:rPr>
              <w:t>SESI 4</w:t>
            </w:r>
          </w:p>
        </w:tc>
        <w:tc>
          <w:tcPr>
            <w:tcW w:w="302" w:type="dxa"/>
            <w:tcBorders>
              <w:top w:val="single" w:sz="4" w:space="0" w:color="000000"/>
              <w:left w:val="nil"/>
              <w:bottom w:val="single" w:sz="4" w:space="0" w:color="000000"/>
              <w:right w:val="single" w:sz="4" w:space="0" w:color="000000"/>
            </w:tcBorders>
          </w:tcPr>
          <w:p w14:paraId="44CF9FAF" w14:textId="77777777" w:rsidR="00FF53AF" w:rsidRPr="00866FD7" w:rsidRDefault="00FF53AF" w:rsidP="008A2DC7">
            <w:pPr>
              <w:spacing w:line="360" w:lineRule="auto"/>
              <w:rPr>
                <w:rFonts w:ascii="Times New Roman" w:hAnsi="Times New Roman" w:cs="Times New Roman"/>
              </w:rPr>
            </w:pPr>
            <w:r w:rsidRPr="00866FD7">
              <w:rPr>
                <w:rFonts w:ascii="Times New Roman" w:hAnsi="Times New Roman" w:cs="Times New Roman"/>
                <w:sz w:val="20"/>
              </w:rPr>
              <w:t xml:space="preserve">[3] </w:t>
            </w:r>
          </w:p>
        </w:tc>
        <w:tc>
          <w:tcPr>
            <w:tcW w:w="1636" w:type="dxa"/>
            <w:tcBorders>
              <w:top w:val="single" w:sz="4" w:space="0" w:color="000000"/>
              <w:left w:val="single" w:sz="4" w:space="0" w:color="000000"/>
              <w:bottom w:val="single" w:sz="4" w:space="0" w:color="000000"/>
              <w:right w:val="single" w:sz="4" w:space="0" w:color="000000"/>
            </w:tcBorders>
          </w:tcPr>
          <w:p w14:paraId="6C2DD7D6" w14:textId="77777777" w:rsidR="00FF53AF" w:rsidRPr="00866FD7" w:rsidRDefault="00FF53AF" w:rsidP="008A2DC7">
            <w:pPr>
              <w:spacing w:line="360" w:lineRule="auto"/>
              <w:ind w:left="93"/>
              <w:jc w:val="center"/>
              <w:rPr>
                <w:rFonts w:ascii="Times New Roman" w:hAnsi="Times New Roman" w:cs="Times New Roman"/>
              </w:rPr>
            </w:pPr>
            <w:r w:rsidRPr="00866FD7">
              <w:rPr>
                <w:rFonts w:ascii="Times New Roman" w:hAnsi="Times New Roman" w:cs="Times New Roman"/>
                <w:sz w:val="20"/>
              </w:rPr>
              <w:t xml:space="preserve">1 </w:t>
            </w:r>
          </w:p>
        </w:tc>
        <w:tc>
          <w:tcPr>
            <w:tcW w:w="1707" w:type="dxa"/>
            <w:tcBorders>
              <w:top w:val="single" w:sz="4" w:space="0" w:color="000000"/>
              <w:left w:val="single" w:sz="4" w:space="0" w:color="000000"/>
              <w:bottom w:val="single" w:sz="4" w:space="0" w:color="000000"/>
              <w:right w:val="single" w:sz="4" w:space="0" w:color="000000"/>
            </w:tcBorders>
          </w:tcPr>
          <w:p w14:paraId="35BE0FB9" w14:textId="77777777" w:rsidR="00FF53AF" w:rsidRPr="00866FD7" w:rsidRDefault="00FF53AF" w:rsidP="008A2DC7">
            <w:pPr>
              <w:spacing w:line="360" w:lineRule="auto"/>
              <w:ind w:left="93"/>
              <w:jc w:val="center"/>
              <w:rPr>
                <w:rFonts w:ascii="Times New Roman" w:hAnsi="Times New Roman" w:cs="Times New Roman"/>
              </w:rPr>
            </w:pPr>
            <w:r w:rsidRPr="00866FD7">
              <w:rPr>
                <w:rFonts w:ascii="Times New Roman" w:hAnsi="Times New Roman" w:cs="Times New Roman"/>
                <w:sz w:val="20"/>
              </w:rPr>
              <w:t xml:space="preserve">1 </w:t>
            </w:r>
          </w:p>
        </w:tc>
        <w:tc>
          <w:tcPr>
            <w:tcW w:w="1682" w:type="dxa"/>
            <w:tcBorders>
              <w:top w:val="single" w:sz="4" w:space="0" w:color="000000"/>
              <w:left w:val="single" w:sz="4" w:space="0" w:color="000000"/>
              <w:bottom w:val="single" w:sz="4" w:space="0" w:color="000000"/>
              <w:right w:val="single" w:sz="4" w:space="0" w:color="000000"/>
            </w:tcBorders>
          </w:tcPr>
          <w:p w14:paraId="576E0419" w14:textId="77777777" w:rsidR="00FF53AF" w:rsidRPr="00866FD7" w:rsidRDefault="00FF53AF" w:rsidP="008A2DC7">
            <w:pPr>
              <w:spacing w:line="360" w:lineRule="auto"/>
              <w:ind w:left="86"/>
              <w:jc w:val="center"/>
              <w:rPr>
                <w:rFonts w:ascii="Times New Roman" w:hAnsi="Times New Roman" w:cs="Times New Roman"/>
              </w:rPr>
            </w:pPr>
            <w:r w:rsidRPr="00866FD7">
              <w:rPr>
                <w:rFonts w:ascii="Times New Roman" w:hAnsi="Times New Roman" w:cs="Times New Roman"/>
                <w:sz w:val="20"/>
              </w:rPr>
              <w:t xml:space="preserve">0 </w:t>
            </w:r>
          </w:p>
        </w:tc>
        <w:tc>
          <w:tcPr>
            <w:tcW w:w="1765" w:type="dxa"/>
            <w:tcBorders>
              <w:top w:val="single" w:sz="4" w:space="0" w:color="000000"/>
              <w:left w:val="single" w:sz="4" w:space="0" w:color="000000"/>
              <w:bottom w:val="single" w:sz="4" w:space="0" w:color="000000"/>
              <w:right w:val="single" w:sz="4" w:space="0" w:color="000000"/>
            </w:tcBorders>
          </w:tcPr>
          <w:p w14:paraId="32A00F65" w14:textId="77777777" w:rsidR="00FF53AF" w:rsidRPr="00866FD7" w:rsidRDefault="00FF53AF" w:rsidP="008A2DC7">
            <w:pPr>
              <w:spacing w:line="360" w:lineRule="auto"/>
              <w:ind w:left="88"/>
              <w:jc w:val="center"/>
              <w:rPr>
                <w:rFonts w:ascii="Times New Roman" w:hAnsi="Times New Roman" w:cs="Times New Roman"/>
              </w:rPr>
            </w:pPr>
            <w:r w:rsidRPr="00866FD7">
              <w:rPr>
                <w:rFonts w:ascii="Times New Roman" w:hAnsi="Times New Roman" w:cs="Times New Roman"/>
                <w:sz w:val="20"/>
              </w:rPr>
              <w:t xml:space="preserve">0 </w:t>
            </w:r>
          </w:p>
        </w:tc>
      </w:tr>
    </w:tbl>
    <w:p w14:paraId="36309490" w14:textId="77777777" w:rsidR="00FF53AF" w:rsidRDefault="00FF53AF" w:rsidP="00FF53AF">
      <w:pPr>
        <w:spacing w:line="360" w:lineRule="auto"/>
        <w:jc w:val="both"/>
        <w:rPr>
          <w:rFonts w:ascii="Times New Roman" w:hAnsi="Times New Roman"/>
          <w:sz w:val="24"/>
          <w:szCs w:val="24"/>
        </w:rPr>
      </w:pPr>
    </w:p>
    <w:p w14:paraId="00C032E8" w14:textId="77777777" w:rsidR="00FF53AF" w:rsidRDefault="00FF53AF" w:rsidP="00FF53AF">
      <w:pPr>
        <w:spacing w:line="360" w:lineRule="auto"/>
        <w:ind w:right="60"/>
        <w:jc w:val="both"/>
        <w:rPr>
          <w:rFonts w:ascii="Times New Roman" w:hAnsi="Times New Roman"/>
          <w:sz w:val="24"/>
          <w:szCs w:val="24"/>
        </w:rPr>
      </w:pPr>
      <w:r>
        <w:rPr>
          <w:rFonts w:ascii="Times New Roman" w:hAnsi="Times New Roman"/>
          <w:sz w:val="24"/>
          <w:szCs w:val="24"/>
        </w:rPr>
        <w:t>Berdasarkan tabel matriks antara sesi dan keberangkatan kapal diatas, maka berikut merupakan keterkaitan atau bernilai 1:</w:t>
      </w:r>
    </w:p>
    <w:p w14:paraId="686D928B" w14:textId="77777777" w:rsidR="00FF53AF" w:rsidRDefault="00FF53AF" w:rsidP="00FF53AF">
      <w:pPr>
        <w:spacing w:line="360" w:lineRule="auto"/>
        <w:ind w:right="60"/>
        <w:jc w:val="both"/>
        <w:rPr>
          <w:rFonts w:ascii="Times New Roman" w:hAnsi="Times New Roman"/>
          <w:sz w:val="24"/>
          <w:szCs w:val="24"/>
        </w:rPr>
      </w:pPr>
    </w:p>
    <w:p w14:paraId="4E9BDB67" w14:textId="77777777" w:rsidR="00FF53AF" w:rsidRDefault="00FF53AF" w:rsidP="00FF53AF">
      <w:pPr>
        <w:spacing w:line="360" w:lineRule="auto"/>
        <w:ind w:right="60"/>
        <w:jc w:val="both"/>
        <w:rPr>
          <w:rFonts w:ascii="Times New Roman" w:hAnsi="Times New Roman"/>
          <w:sz w:val="24"/>
          <w:szCs w:val="24"/>
        </w:rPr>
      </w:pPr>
      <w:proofErr w:type="gramStart"/>
      <w:r>
        <w:rPr>
          <w:rFonts w:ascii="Times New Roman" w:hAnsi="Times New Roman"/>
          <w:sz w:val="24"/>
          <w:szCs w:val="24"/>
        </w:rPr>
        <w:t>SK[</w:t>
      </w:r>
      <w:proofErr w:type="gramEnd"/>
      <w:r>
        <w:rPr>
          <w:rFonts w:ascii="Times New Roman" w:hAnsi="Times New Roman"/>
          <w:sz w:val="24"/>
          <w:szCs w:val="24"/>
        </w:rPr>
        <w:t>0][0] = 1 = SK[Sesi 1][Keberangkatan I]</w:t>
      </w:r>
    </w:p>
    <w:p w14:paraId="4C3CDBDA" w14:textId="77777777" w:rsidR="00FF53AF" w:rsidRDefault="00FF53AF" w:rsidP="00FF53AF">
      <w:pPr>
        <w:spacing w:line="360" w:lineRule="auto"/>
        <w:ind w:right="60"/>
        <w:jc w:val="both"/>
        <w:rPr>
          <w:rFonts w:ascii="Times New Roman" w:hAnsi="Times New Roman"/>
          <w:sz w:val="24"/>
          <w:szCs w:val="24"/>
        </w:rPr>
      </w:pPr>
      <w:proofErr w:type="gramStart"/>
      <w:r>
        <w:rPr>
          <w:rFonts w:ascii="Times New Roman" w:hAnsi="Times New Roman"/>
          <w:sz w:val="24"/>
          <w:szCs w:val="24"/>
        </w:rPr>
        <w:t>SK[</w:t>
      </w:r>
      <w:proofErr w:type="gramEnd"/>
      <w:r>
        <w:rPr>
          <w:rFonts w:ascii="Times New Roman" w:hAnsi="Times New Roman"/>
          <w:sz w:val="24"/>
          <w:szCs w:val="24"/>
        </w:rPr>
        <w:t>0][1] = 1 = SK[Sesi 1][Keberangkatan II]</w:t>
      </w:r>
    </w:p>
    <w:p w14:paraId="55CB2771" w14:textId="77777777" w:rsidR="00FF53AF" w:rsidRDefault="00FF53AF" w:rsidP="00FF53AF">
      <w:pPr>
        <w:spacing w:line="360" w:lineRule="auto"/>
        <w:ind w:right="60"/>
        <w:jc w:val="both"/>
        <w:rPr>
          <w:rFonts w:ascii="Times New Roman" w:hAnsi="Times New Roman"/>
          <w:sz w:val="24"/>
          <w:szCs w:val="24"/>
        </w:rPr>
      </w:pPr>
      <w:proofErr w:type="gramStart"/>
      <w:r>
        <w:rPr>
          <w:rFonts w:ascii="Times New Roman" w:hAnsi="Times New Roman"/>
          <w:sz w:val="24"/>
          <w:szCs w:val="24"/>
        </w:rPr>
        <w:t>SK[</w:t>
      </w:r>
      <w:proofErr w:type="gramEnd"/>
      <w:r>
        <w:rPr>
          <w:rFonts w:ascii="Times New Roman" w:hAnsi="Times New Roman"/>
          <w:sz w:val="24"/>
          <w:szCs w:val="24"/>
        </w:rPr>
        <w:t>0][2] = 1 = SK[Sesi 1][Keberangkatan III]</w:t>
      </w:r>
    </w:p>
    <w:p w14:paraId="6DB4ED72" w14:textId="77777777" w:rsidR="00FF53AF" w:rsidRDefault="00FF53AF" w:rsidP="00FF53AF">
      <w:pPr>
        <w:spacing w:line="360" w:lineRule="auto"/>
        <w:ind w:right="60"/>
        <w:jc w:val="both"/>
        <w:rPr>
          <w:rFonts w:ascii="Times New Roman" w:hAnsi="Times New Roman"/>
          <w:sz w:val="24"/>
          <w:szCs w:val="24"/>
        </w:rPr>
      </w:pPr>
      <w:proofErr w:type="gramStart"/>
      <w:r>
        <w:rPr>
          <w:rFonts w:ascii="Times New Roman" w:hAnsi="Times New Roman"/>
          <w:sz w:val="24"/>
          <w:szCs w:val="24"/>
        </w:rPr>
        <w:t>SK[</w:t>
      </w:r>
      <w:proofErr w:type="gramEnd"/>
      <w:r>
        <w:rPr>
          <w:rFonts w:ascii="Times New Roman" w:hAnsi="Times New Roman"/>
          <w:sz w:val="24"/>
          <w:szCs w:val="24"/>
        </w:rPr>
        <w:t>0][3] = 1 = SK[Sesi 1][Keberangkatan IV]</w:t>
      </w:r>
    </w:p>
    <w:p w14:paraId="51060E9F" w14:textId="77777777" w:rsidR="00FF53AF" w:rsidRDefault="00FF53AF" w:rsidP="00FF53AF">
      <w:pPr>
        <w:spacing w:line="360" w:lineRule="auto"/>
        <w:ind w:right="60"/>
        <w:jc w:val="both"/>
        <w:rPr>
          <w:rFonts w:ascii="Times New Roman" w:hAnsi="Times New Roman"/>
          <w:sz w:val="24"/>
          <w:szCs w:val="24"/>
        </w:rPr>
      </w:pPr>
      <w:proofErr w:type="gramStart"/>
      <w:r>
        <w:rPr>
          <w:rFonts w:ascii="Times New Roman" w:hAnsi="Times New Roman"/>
          <w:sz w:val="24"/>
          <w:szCs w:val="24"/>
        </w:rPr>
        <w:t>SK[</w:t>
      </w:r>
      <w:proofErr w:type="gramEnd"/>
      <w:r>
        <w:rPr>
          <w:rFonts w:ascii="Times New Roman" w:hAnsi="Times New Roman"/>
          <w:sz w:val="24"/>
          <w:szCs w:val="24"/>
        </w:rPr>
        <w:t>1][0] = 1 = SK[Sesi 2][Keberangkatan I]</w:t>
      </w:r>
    </w:p>
    <w:p w14:paraId="706BCC4A" w14:textId="77777777" w:rsidR="00FF53AF" w:rsidRDefault="00FF53AF" w:rsidP="00FF53AF">
      <w:pPr>
        <w:spacing w:line="360" w:lineRule="auto"/>
        <w:ind w:right="60"/>
        <w:jc w:val="both"/>
        <w:rPr>
          <w:rFonts w:ascii="Times New Roman" w:hAnsi="Times New Roman"/>
          <w:sz w:val="24"/>
          <w:szCs w:val="24"/>
        </w:rPr>
      </w:pPr>
      <w:proofErr w:type="gramStart"/>
      <w:r>
        <w:rPr>
          <w:rFonts w:ascii="Times New Roman" w:hAnsi="Times New Roman"/>
          <w:sz w:val="24"/>
          <w:szCs w:val="24"/>
        </w:rPr>
        <w:t>SK[</w:t>
      </w:r>
      <w:proofErr w:type="gramEnd"/>
      <w:r>
        <w:rPr>
          <w:rFonts w:ascii="Times New Roman" w:hAnsi="Times New Roman"/>
          <w:sz w:val="24"/>
          <w:szCs w:val="24"/>
        </w:rPr>
        <w:t>1][1] = 1 = SK[Sesi 2][Keberangkatan II]</w:t>
      </w:r>
    </w:p>
    <w:p w14:paraId="72892D9D" w14:textId="77777777" w:rsidR="00FF53AF" w:rsidRDefault="00FF53AF" w:rsidP="00FF53AF">
      <w:pPr>
        <w:spacing w:line="360" w:lineRule="auto"/>
        <w:ind w:right="60"/>
        <w:jc w:val="both"/>
        <w:rPr>
          <w:rFonts w:ascii="Times New Roman" w:hAnsi="Times New Roman"/>
          <w:sz w:val="24"/>
          <w:szCs w:val="24"/>
        </w:rPr>
      </w:pPr>
      <w:proofErr w:type="gramStart"/>
      <w:r>
        <w:rPr>
          <w:rFonts w:ascii="Times New Roman" w:hAnsi="Times New Roman"/>
          <w:sz w:val="24"/>
          <w:szCs w:val="24"/>
        </w:rPr>
        <w:t>SK[</w:t>
      </w:r>
      <w:proofErr w:type="gramEnd"/>
      <w:r>
        <w:rPr>
          <w:rFonts w:ascii="Times New Roman" w:hAnsi="Times New Roman"/>
          <w:sz w:val="24"/>
          <w:szCs w:val="24"/>
        </w:rPr>
        <w:t>1][2] = 1 = SK[Sesi 2][Keberangkatan III]</w:t>
      </w:r>
    </w:p>
    <w:p w14:paraId="13A7CE42" w14:textId="77777777" w:rsidR="00FF53AF" w:rsidRDefault="00FF53AF" w:rsidP="00FF53AF">
      <w:pPr>
        <w:spacing w:line="360" w:lineRule="auto"/>
        <w:ind w:right="60"/>
        <w:jc w:val="both"/>
        <w:rPr>
          <w:rFonts w:ascii="Times New Roman" w:hAnsi="Times New Roman"/>
          <w:sz w:val="24"/>
          <w:szCs w:val="24"/>
        </w:rPr>
      </w:pPr>
      <w:proofErr w:type="gramStart"/>
      <w:r>
        <w:rPr>
          <w:rFonts w:ascii="Times New Roman" w:hAnsi="Times New Roman"/>
          <w:sz w:val="24"/>
          <w:szCs w:val="24"/>
        </w:rPr>
        <w:t>SK[</w:t>
      </w:r>
      <w:proofErr w:type="gramEnd"/>
      <w:r>
        <w:rPr>
          <w:rFonts w:ascii="Times New Roman" w:hAnsi="Times New Roman"/>
          <w:sz w:val="24"/>
          <w:szCs w:val="24"/>
        </w:rPr>
        <w:t>1][3] = 1 = SK[Sesi 2][Keberangkatan IV]</w:t>
      </w:r>
    </w:p>
    <w:p w14:paraId="27A074F2" w14:textId="77777777" w:rsidR="00FF53AF" w:rsidRDefault="00FF53AF" w:rsidP="00FF53AF">
      <w:pPr>
        <w:spacing w:line="360" w:lineRule="auto"/>
        <w:ind w:right="60"/>
        <w:jc w:val="both"/>
        <w:rPr>
          <w:rFonts w:ascii="Times New Roman" w:hAnsi="Times New Roman"/>
          <w:sz w:val="24"/>
          <w:szCs w:val="24"/>
        </w:rPr>
      </w:pPr>
      <w:proofErr w:type="gramStart"/>
      <w:r>
        <w:rPr>
          <w:rFonts w:ascii="Times New Roman" w:hAnsi="Times New Roman"/>
          <w:sz w:val="24"/>
          <w:szCs w:val="24"/>
        </w:rPr>
        <w:t>SK[</w:t>
      </w:r>
      <w:proofErr w:type="gramEnd"/>
      <w:r>
        <w:rPr>
          <w:rFonts w:ascii="Times New Roman" w:hAnsi="Times New Roman"/>
          <w:sz w:val="24"/>
          <w:szCs w:val="24"/>
        </w:rPr>
        <w:t>2][0] = 1 = SK[Sesi 3][Keberangkatan I]</w:t>
      </w:r>
    </w:p>
    <w:p w14:paraId="51B33FE1" w14:textId="77777777" w:rsidR="00FF53AF" w:rsidRDefault="00FF53AF" w:rsidP="00FF53AF">
      <w:pPr>
        <w:spacing w:line="360" w:lineRule="auto"/>
        <w:ind w:right="60"/>
        <w:jc w:val="both"/>
        <w:rPr>
          <w:rFonts w:ascii="Times New Roman" w:hAnsi="Times New Roman"/>
          <w:sz w:val="24"/>
          <w:szCs w:val="24"/>
        </w:rPr>
      </w:pPr>
      <w:proofErr w:type="gramStart"/>
      <w:r>
        <w:rPr>
          <w:rFonts w:ascii="Times New Roman" w:hAnsi="Times New Roman"/>
          <w:sz w:val="24"/>
          <w:szCs w:val="24"/>
        </w:rPr>
        <w:t>SK[</w:t>
      </w:r>
      <w:proofErr w:type="gramEnd"/>
      <w:r>
        <w:rPr>
          <w:rFonts w:ascii="Times New Roman" w:hAnsi="Times New Roman"/>
          <w:sz w:val="24"/>
          <w:szCs w:val="24"/>
        </w:rPr>
        <w:t>2][1] = 1 = SK[Sesi 3][Keberangkatan II]</w:t>
      </w:r>
    </w:p>
    <w:p w14:paraId="64A67E04" w14:textId="77777777" w:rsidR="00FF53AF" w:rsidRDefault="00FF53AF" w:rsidP="00FF53AF">
      <w:pPr>
        <w:spacing w:line="360" w:lineRule="auto"/>
        <w:ind w:right="60"/>
        <w:jc w:val="both"/>
        <w:rPr>
          <w:rFonts w:ascii="Times New Roman" w:hAnsi="Times New Roman"/>
          <w:sz w:val="24"/>
          <w:szCs w:val="24"/>
        </w:rPr>
      </w:pPr>
      <w:proofErr w:type="gramStart"/>
      <w:r>
        <w:rPr>
          <w:rFonts w:ascii="Times New Roman" w:hAnsi="Times New Roman"/>
          <w:sz w:val="24"/>
          <w:szCs w:val="24"/>
        </w:rPr>
        <w:t>SK[</w:t>
      </w:r>
      <w:proofErr w:type="gramEnd"/>
      <w:r>
        <w:rPr>
          <w:rFonts w:ascii="Times New Roman" w:hAnsi="Times New Roman"/>
          <w:sz w:val="24"/>
          <w:szCs w:val="24"/>
        </w:rPr>
        <w:t>2][2] = 1 = SK[Sesi 3][Keberangkatan III]</w:t>
      </w:r>
    </w:p>
    <w:p w14:paraId="623D5324" w14:textId="77777777" w:rsidR="00FF53AF" w:rsidRDefault="00FF53AF" w:rsidP="00FF53AF">
      <w:pPr>
        <w:spacing w:line="360" w:lineRule="auto"/>
        <w:ind w:right="60"/>
        <w:jc w:val="both"/>
        <w:rPr>
          <w:rFonts w:ascii="Times New Roman" w:hAnsi="Times New Roman"/>
          <w:sz w:val="24"/>
          <w:szCs w:val="24"/>
        </w:rPr>
      </w:pPr>
      <w:proofErr w:type="gramStart"/>
      <w:r>
        <w:rPr>
          <w:rFonts w:ascii="Times New Roman" w:hAnsi="Times New Roman"/>
          <w:sz w:val="24"/>
          <w:szCs w:val="24"/>
        </w:rPr>
        <w:t>SK[</w:t>
      </w:r>
      <w:proofErr w:type="gramEnd"/>
      <w:r>
        <w:rPr>
          <w:rFonts w:ascii="Times New Roman" w:hAnsi="Times New Roman"/>
          <w:sz w:val="24"/>
          <w:szCs w:val="24"/>
        </w:rPr>
        <w:t>2][3] = 1 = SK[Sesi 3][Keberangkatan IV]</w:t>
      </w:r>
    </w:p>
    <w:p w14:paraId="65AB774C" w14:textId="77777777" w:rsidR="00FF53AF" w:rsidRDefault="00FF53AF" w:rsidP="00FF53AF">
      <w:pPr>
        <w:spacing w:line="360" w:lineRule="auto"/>
        <w:ind w:right="60"/>
        <w:jc w:val="both"/>
        <w:rPr>
          <w:rFonts w:ascii="Times New Roman" w:hAnsi="Times New Roman"/>
          <w:sz w:val="24"/>
          <w:szCs w:val="24"/>
        </w:rPr>
      </w:pPr>
      <w:proofErr w:type="gramStart"/>
      <w:r>
        <w:rPr>
          <w:rFonts w:ascii="Times New Roman" w:hAnsi="Times New Roman"/>
          <w:sz w:val="24"/>
          <w:szCs w:val="24"/>
        </w:rPr>
        <w:t>SK[</w:t>
      </w:r>
      <w:proofErr w:type="gramEnd"/>
      <w:r>
        <w:rPr>
          <w:rFonts w:ascii="Times New Roman" w:hAnsi="Times New Roman"/>
          <w:sz w:val="24"/>
          <w:szCs w:val="24"/>
        </w:rPr>
        <w:t>3][0] = 1 = SK[Sesi 4][Keberangkatan I]</w:t>
      </w:r>
    </w:p>
    <w:p w14:paraId="7E0C9C09" w14:textId="77777777" w:rsidR="00FF53AF" w:rsidRDefault="00FF53AF" w:rsidP="00FF53AF">
      <w:pPr>
        <w:spacing w:line="360" w:lineRule="auto"/>
        <w:ind w:right="60"/>
        <w:jc w:val="both"/>
        <w:rPr>
          <w:rFonts w:ascii="Times New Roman" w:hAnsi="Times New Roman"/>
          <w:sz w:val="24"/>
          <w:szCs w:val="24"/>
        </w:rPr>
      </w:pPr>
      <w:proofErr w:type="gramStart"/>
      <w:r>
        <w:rPr>
          <w:rFonts w:ascii="Times New Roman" w:hAnsi="Times New Roman"/>
          <w:sz w:val="24"/>
          <w:szCs w:val="24"/>
        </w:rPr>
        <w:t>SK[</w:t>
      </w:r>
      <w:proofErr w:type="gramEnd"/>
      <w:r>
        <w:rPr>
          <w:rFonts w:ascii="Times New Roman" w:hAnsi="Times New Roman"/>
          <w:sz w:val="24"/>
          <w:szCs w:val="24"/>
        </w:rPr>
        <w:t>3][1] = 1 = SK[Sesi 4][Keberangkatan II]</w:t>
      </w:r>
    </w:p>
    <w:p w14:paraId="44CB0805" w14:textId="77777777" w:rsidR="00FF53AF" w:rsidRPr="00FA75B7" w:rsidRDefault="00FF53AF" w:rsidP="00FA75B7">
      <w:pPr>
        <w:pStyle w:val="Heading3"/>
        <w:numPr>
          <w:ilvl w:val="2"/>
          <w:numId w:val="12"/>
        </w:numPr>
        <w:spacing w:line="360" w:lineRule="auto"/>
        <w:jc w:val="both"/>
        <w:rPr>
          <w:rFonts w:ascii="Times New Roman" w:hAnsi="Times New Roman"/>
          <w:sz w:val="24"/>
          <w:szCs w:val="24"/>
        </w:rPr>
      </w:pPr>
      <w:bookmarkStart w:id="91" w:name="_Toc45276884"/>
      <w:r w:rsidRPr="00FA75B7">
        <w:rPr>
          <w:rFonts w:ascii="Times New Roman" w:hAnsi="Times New Roman"/>
          <w:sz w:val="24"/>
          <w:szCs w:val="24"/>
        </w:rPr>
        <w:t xml:space="preserve">Pewarnaan </w:t>
      </w:r>
      <w:r w:rsidRPr="00FA75B7">
        <w:rPr>
          <w:rFonts w:ascii="Times New Roman" w:hAnsi="Times New Roman"/>
          <w:i/>
          <w:sz w:val="24"/>
          <w:szCs w:val="24"/>
        </w:rPr>
        <w:t>Graph</w:t>
      </w:r>
      <w:bookmarkEnd w:id="91"/>
      <w:r w:rsidRPr="00FA75B7">
        <w:rPr>
          <w:rFonts w:ascii="Times New Roman" w:hAnsi="Times New Roman"/>
          <w:sz w:val="24"/>
          <w:szCs w:val="24"/>
        </w:rPr>
        <w:t xml:space="preserve"> </w:t>
      </w:r>
    </w:p>
    <w:p w14:paraId="3BFF804F" w14:textId="77777777" w:rsidR="00FF53AF" w:rsidRDefault="00FF53AF" w:rsidP="00C16949">
      <w:pPr>
        <w:spacing w:line="360" w:lineRule="auto"/>
        <w:ind w:right="60"/>
        <w:jc w:val="both"/>
        <w:rPr>
          <w:rFonts w:ascii="Times New Roman" w:hAnsi="Times New Roman"/>
          <w:sz w:val="24"/>
          <w:szCs w:val="24"/>
        </w:rPr>
      </w:pPr>
      <w:r w:rsidRPr="00866FD7">
        <w:rPr>
          <w:rFonts w:ascii="Times New Roman" w:hAnsi="Times New Roman"/>
          <w:i/>
          <w:sz w:val="24"/>
          <w:szCs w:val="24"/>
        </w:rPr>
        <w:t>Constraint</w:t>
      </w:r>
      <w:r w:rsidR="00DE2BE2">
        <w:rPr>
          <w:rFonts w:ascii="Times New Roman" w:hAnsi="Times New Roman"/>
          <w:i/>
          <w:sz w:val="24"/>
          <w:szCs w:val="24"/>
        </w:rPr>
        <w:t>s</w:t>
      </w:r>
      <w:r w:rsidRPr="00866FD7">
        <w:rPr>
          <w:rFonts w:ascii="Times New Roman" w:hAnsi="Times New Roman"/>
          <w:sz w:val="24"/>
          <w:szCs w:val="24"/>
        </w:rPr>
        <w:t xml:space="preserve"> yang ada dapat dijelaskan menggunakan pewarnaan graph. Pewarnaan graph memiliki syarat yang harus diperhatikan. Setiap pewarnaan yang dimiliki harus merujuk pada </w:t>
      </w:r>
      <w:r w:rsidRPr="00866FD7">
        <w:rPr>
          <w:rFonts w:ascii="Times New Roman" w:hAnsi="Times New Roman"/>
          <w:i/>
          <w:sz w:val="24"/>
          <w:szCs w:val="24"/>
        </w:rPr>
        <w:t>constraint</w:t>
      </w:r>
      <w:r w:rsidR="00DE2BE2">
        <w:rPr>
          <w:rFonts w:ascii="Times New Roman" w:hAnsi="Times New Roman"/>
          <w:i/>
          <w:sz w:val="24"/>
          <w:szCs w:val="24"/>
        </w:rPr>
        <w:t>s</w:t>
      </w:r>
      <w:r w:rsidRPr="00866FD7">
        <w:rPr>
          <w:rFonts w:ascii="Times New Roman" w:hAnsi="Times New Roman"/>
          <w:sz w:val="24"/>
          <w:szCs w:val="24"/>
        </w:rPr>
        <w:t xml:space="preserve"> yang dimiliki. Untuk pewarnaan </w:t>
      </w:r>
      <w:r w:rsidRPr="00866FD7">
        <w:rPr>
          <w:rFonts w:ascii="Times New Roman" w:hAnsi="Times New Roman"/>
          <w:i/>
          <w:sz w:val="24"/>
          <w:szCs w:val="24"/>
        </w:rPr>
        <w:t>constraint</w:t>
      </w:r>
      <w:r w:rsidR="00DE2BE2">
        <w:rPr>
          <w:rFonts w:ascii="Times New Roman" w:hAnsi="Times New Roman"/>
          <w:i/>
          <w:sz w:val="24"/>
          <w:szCs w:val="24"/>
        </w:rPr>
        <w:t>s</w:t>
      </w:r>
      <w:r w:rsidRPr="00866FD7">
        <w:rPr>
          <w:rFonts w:ascii="Times New Roman" w:hAnsi="Times New Roman"/>
          <w:sz w:val="24"/>
          <w:szCs w:val="24"/>
        </w:rPr>
        <w:t xml:space="preserve">, setiap node yang dihubungkan dengan node lain untuk tujuan yang </w:t>
      </w:r>
      <w:proofErr w:type="gramStart"/>
      <w:r w:rsidRPr="00866FD7">
        <w:rPr>
          <w:rFonts w:ascii="Times New Roman" w:hAnsi="Times New Roman"/>
          <w:sz w:val="24"/>
          <w:szCs w:val="24"/>
        </w:rPr>
        <w:t>sama</w:t>
      </w:r>
      <w:proofErr w:type="gramEnd"/>
      <w:r w:rsidRPr="00866FD7">
        <w:rPr>
          <w:rFonts w:ascii="Times New Roman" w:hAnsi="Times New Roman"/>
          <w:sz w:val="24"/>
          <w:szCs w:val="24"/>
        </w:rPr>
        <w:t xml:space="preserve"> harus memiliki warna yang berbeda. Graph tersebut menjelaskan antara keterkaitan antar sumber daya dan pembentukan </w:t>
      </w:r>
      <w:r w:rsidRPr="00866FD7">
        <w:rPr>
          <w:rFonts w:ascii="Times New Roman" w:hAnsi="Times New Roman"/>
          <w:i/>
          <w:sz w:val="24"/>
          <w:szCs w:val="24"/>
        </w:rPr>
        <w:t>constraint</w:t>
      </w:r>
      <w:r w:rsidR="00DE2BE2">
        <w:rPr>
          <w:rFonts w:ascii="Times New Roman" w:hAnsi="Times New Roman"/>
          <w:i/>
          <w:sz w:val="24"/>
          <w:szCs w:val="24"/>
        </w:rPr>
        <w:t>s</w:t>
      </w:r>
      <w:r w:rsidRPr="00866FD7">
        <w:rPr>
          <w:rFonts w:ascii="Times New Roman" w:hAnsi="Times New Roman"/>
          <w:sz w:val="24"/>
          <w:szCs w:val="24"/>
        </w:rPr>
        <w:t xml:space="preserve"> berdasarkan tugas yang dimiliki. Berikut merupakan pewarnaan graph untuk </w:t>
      </w:r>
      <w:r w:rsidRPr="00866FD7">
        <w:rPr>
          <w:rFonts w:ascii="Times New Roman" w:hAnsi="Times New Roman"/>
          <w:i/>
          <w:sz w:val="24"/>
          <w:szCs w:val="24"/>
        </w:rPr>
        <w:t>constraint</w:t>
      </w:r>
      <w:r w:rsidR="00DE2BE2">
        <w:rPr>
          <w:rFonts w:ascii="Times New Roman" w:hAnsi="Times New Roman"/>
          <w:i/>
          <w:sz w:val="24"/>
          <w:szCs w:val="24"/>
        </w:rPr>
        <w:t>s</w:t>
      </w:r>
      <w:r w:rsidRPr="00866FD7">
        <w:rPr>
          <w:rFonts w:ascii="Times New Roman" w:hAnsi="Times New Roman"/>
          <w:sz w:val="24"/>
          <w:szCs w:val="24"/>
        </w:rPr>
        <w:t xml:space="preserve"> yang telah dibentuk berdasarkan cont</w:t>
      </w:r>
      <w:r>
        <w:rPr>
          <w:rFonts w:ascii="Times New Roman" w:hAnsi="Times New Roman"/>
          <w:sz w:val="24"/>
          <w:szCs w:val="24"/>
        </w:rPr>
        <w:t xml:space="preserve">oh pemodelan tree pada </w:t>
      </w:r>
      <w:r w:rsidR="00DE2BE2">
        <w:rPr>
          <w:rFonts w:ascii="Times New Roman" w:hAnsi="Times New Roman"/>
          <w:sz w:val="24"/>
          <w:szCs w:val="24"/>
        </w:rPr>
        <w:t>G</w:t>
      </w:r>
      <w:r w:rsidRPr="00673677">
        <w:rPr>
          <w:rFonts w:ascii="Times New Roman" w:hAnsi="Times New Roman"/>
          <w:sz w:val="24"/>
          <w:szCs w:val="24"/>
        </w:rPr>
        <w:t>ambar</w:t>
      </w:r>
      <w:r>
        <w:rPr>
          <w:rFonts w:ascii="Times New Roman" w:hAnsi="Times New Roman"/>
          <w:sz w:val="24"/>
          <w:szCs w:val="24"/>
        </w:rPr>
        <w:t xml:space="preserve"> 3 berikut.</w:t>
      </w:r>
    </w:p>
    <w:p w14:paraId="24A821CD" w14:textId="77777777" w:rsidR="0000095B" w:rsidRDefault="00C16949" w:rsidP="0000095B">
      <w:pPr>
        <w:keepNext/>
        <w:spacing w:line="360" w:lineRule="auto"/>
        <w:jc w:val="both"/>
      </w:pPr>
      <w:r>
        <w:rPr>
          <w:noProof/>
        </w:rPr>
        <w:drawing>
          <wp:inline distT="0" distB="0" distL="0" distR="0" wp14:anchorId="23A9BAEF" wp14:editId="417538FE">
            <wp:extent cx="5521960" cy="31927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1960" cy="3192780"/>
                    </a:xfrm>
                    <a:prstGeom prst="rect">
                      <a:avLst/>
                    </a:prstGeom>
                  </pic:spPr>
                </pic:pic>
              </a:graphicData>
            </a:graphic>
          </wp:inline>
        </w:drawing>
      </w:r>
    </w:p>
    <w:p w14:paraId="53EA1E08" w14:textId="645D4745" w:rsidR="00C16949" w:rsidRPr="0046495D" w:rsidRDefault="0000095B" w:rsidP="0000095B">
      <w:pPr>
        <w:pStyle w:val="Caption"/>
        <w:ind w:left="1440" w:firstLine="720"/>
        <w:jc w:val="both"/>
        <w:rPr>
          <w:rFonts w:ascii="Times New Roman" w:hAnsi="Times New Roman"/>
          <w:sz w:val="24"/>
          <w:szCs w:val="24"/>
        </w:rPr>
      </w:pPr>
      <w:bookmarkStart w:id="92" w:name="_Toc45276930"/>
      <w:r w:rsidRPr="0046495D">
        <w:rPr>
          <w:rFonts w:ascii="Times New Roman" w:hAnsi="Times New Roman"/>
          <w:sz w:val="24"/>
          <w:szCs w:val="24"/>
        </w:rPr>
        <w:t xml:space="preserve">Gambar </w:t>
      </w:r>
      <w:r w:rsidRPr="0046495D">
        <w:rPr>
          <w:rFonts w:ascii="Times New Roman" w:hAnsi="Times New Roman"/>
          <w:sz w:val="24"/>
          <w:szCs w:val="24"/>
        </w:rPr>
        <w:fldChar w:fldCharType="begin"/>
      </w:r>
      <w:r w:rsidRPr="0046495D">
        <w:rPr>
          <w:rFonts w:ascii="Times New Roman" w:hAnsi="Times New Roman"/>
          <w:sz w:val="24"/>
          <w:szCs w:val="24"/>
        </w:rPr>
        <w:instrText xml:space="preserve"> SEQ Gambar \* ARABIC </w:instrText>
      </w:r>
      <w:r w:rsidRPr="0046495D">
        <w:rPr>
          <w:rFonts w:ascii="Times New Roman" w:hAnsi="Times New Roman"/>
          <w:sz w:val="24"/>
          <w:szCs w:val="24"/>
        </w:rPr>
        <w:fldChar w:fldCharType="separate"/>
      </w:r>
      <w:r w:rsidR="006A7004">
        <w:rPr>
          <w:rFonts w:ascii="Times New Roman" w:hAnsi="Times New Roman"/>
          <w:noProof/>
          <w:sz w:val="24"/>
          <w:szCs w:val="24"/>
        </w:rPr>
        <w:t>3</w:t>
      </w:r>
      <w:r w:rsidRPr="0046495D">
        <w:rPr>
          <w:rFonts w:ascii="Times New Roman" w:hAnsi="Times New Roman"/>
          <w:sz w:val="24"/>
          <w:szCs w:val="24"/>
        </w:rPr>
        <w:fldChar w:fldCharType="end"/>
      </w:r>
      <w:r w:rsidRPr="0046495D">
        <w:rPr>
          <w:rFonts w:ascii="Times New Roman" w:hAnsi="Times New Roman"/>
          <w:sz w:val="24"/>
          <w:szCs w:val="24"/>
        </w:rPr>
        <w:t>. Pemodelan Tree</w:t>
      </w:r>
      <w:bookmarkEnd w:id="92"/>
    </w:p>
    <w:p w14:paraId="578EEFBF" w14:textId="77777777" w:rsidR="00C16949" w:rsidRDefault="00C16949" w:rsidP="00FF53AF">
      <w:pPr>
        <w:spacing w:line="360" w:lineRule="auto"/>
        <w:jc w:val="both"/>
        <w:rPr>
          <w:rFonts w:ascii="Times New Roman" w:hAnsi="Times New Roman"/>
          <w:sz w:val="24"/>
          <w:szCs w:val="24"/>
        </w:rPr>
      </w:pPr>
    </w:p>
    <w:p w14:paraId="2190603C" w14:textId="32E7600C" w:rsidR="000D418D" w:rsidRPr="000D418D" w:rsidRDefault="000D418D" w:rsidP="001714FB">
      <w:pPr>
        <w:pStyle w:val="Caption"/>
        <w:ind w:left="1440" w:firstLine="720"/>
        <w:rPr>
          <w:rFonts w:ascii="Times New Roman" w:hAnsi="Times New Roman"/>
          <w:sz w:val="24"/>
          <w:szCs w:val="24"/>
        </w:rPr>
      </w:pPr>
    </w:p>
    <w:p w14:paraId="3AC89C36" w14:textId="77777777" w:rsidR="000D418D" w:rsidRDefault="000D418D" w:rsidP="000D418D">
      <w:pPr>
        <w:pStyle w:val="Heading2"/>
        <w:numPr>
          <w:ilvl w:val="0"/>
          <w:numId w:val="0"/>
        </w:numPr>
        <w:spacing w:line="360" w:lineRule="auto"/>
        <w:jc w:val="both"/>
        <w:rPr>
          <w:rFonts w:ascii="Times New Roman" w:hAnsi="Times New Roman"/>
          <w:sz w:val="24"/>
          <w:szCs w:val="24"/>
        </w:rPr>
      </w:pPr>
      <w:bookmarkStart w:id="93" w:name="_Toc30414085"/>
      <w:bookmarkStart w:id="94" w:name="_Toc30414149"/>
      <w:bookmarkStart w:id="95" w:name="_Toc45276885"/>
      <w:r>
        <w:rPr>
          <w:rFonts w:ascii="Times New Roman" w:hAnsi="Times New Roman"/>
          <w:sz w:val="24"/>
          <w:szCs w:val="24"/>
        </w:rPr>
        <w:t>3</w:t>
      </w:r>
      <w:r w:rsidR="006C7246">
        <w:rPr>
          <w:rFonts w:ascii="Times New Roman" w:hAnsi="Times New Roman"/>
          <w:sz w:val="24"/>
          <w:szCs w:val="24"/>
        </w:rPr>
        <w:t>.3</w:t>
      </w:r>
      <w:r w:rsidR="002E5F8E">
        <w:rPr>
          <w:rFonts w:ascii="Times New Roman" w:hAnsi="Times New Roman"/>
          <w:sz w:val="24"/>
          <w:szCs w:val="24"/>
        </w:rPr>
        <w:t xml:space="preserve"> Analisis Algoritme</w:t>
      </w:r>
      <w:r>
        <w:rPr>
          <w:rFonts w:ascii="Times New Roman" w:hAnsi="Times New Roman"/>
          <w:sz w:val="24"/>
          <w:szCs w:val="24"/>
        </w:rPr>
        <w:t xml:space="preserve"> </w:t>
      </w:r>
      <w:r w:rsidRPr="00D2468C">
        <w:rPr>
          <w:rFonts w:ascii="Times New Roman" w:hAnsi="Times New Roman"/>
          <w:i/>
          <w:sz w:val="24"/>
          <w:szCs w:val="24"/>
        </w:rPr>
        <w:t>Backtracking</w:t>
      </w:r>
      <w:bookmarkEnd w:id="93"/>
      <w:bookmarkEnd w:id="94"/>
      <w:bookmarkEnd w:id="95"/>
    </w:p>
    <w:p w14:paraId="3D1DA938" w14:textId="77777777" w:rsidR="000D418D" w:rsidRDefault="002E5F8E" w:rsidP="000D418D">
      <w:pPr>
        <w:spacing w:line="360" w:lineRule="auto"/>
        <w:jc w:val="both"/>
        <w:rPr>
          <w:rFonts w:ascii="Times New Roman" w:hAnsi="Times New Roman"/>
          <w:sz w:val="24"/>
          <w:szCs w:val="24"/>
        </w:rPr>
      </w:pPr>
      <w:r>
        <w:rPr>
          <w:rFonts w:ascii="Times New Roman" w:hAnsi="Times New Roman"/>
          <w:sz w:val="24"/>
          <w:szCs w:val="24"/>
        </w:rPr>
        <w:t>Algoritme</w:t>
      </w:r>
      <w:r w:rsidR="000D418D" w:rsidRPr="003967C6">
        <w:rPr>
          <w:rFonts w:ascii="Times New Roman" w:hAnsi="Times New Roman"/>
          <w:sz w:val="24"/>
          <w:szCs w:val="24"/>
        </w:rPr>
        <w:t xml:space="preserve"> </w:t>
      </w:r>
      <w:r w:rsidR="000D418D" w:rsidRPr="003967C6">
        <w:rPr>
          <w:rFonts w:ascii="Times New Roman" w:hAnsi="Times New Roman"/>
          <w:i/>
          <w:iCs/>
          <w:sz w:val="24"/>
          <w:szCs w:val="24"/>
        </w:rPr>
        <w:t xml:space="preserve">Backtracking </w:t>
      </w:r>
      <w:r w:rsidR="000D418D" w:rsidRPr="003967C6">
        <w:rPr>
          <w:rFonts w:ascii="Times New Roman" w:hAnsi="Times New Roman"/>
          <w:sz w:val="24"/>
          <w:szCs w:val="24"/>
        </w:rPr>
        <w:t xml:space="preserve">digunakan untuk menghasilkan jadwal yang tidak mengalami bentrok antara kapal yang </w:t>
      </w:r>
      <w:r>
        <w:rPr>
          <w:rFonts w:ascii="Times New Roman" w:hAnsi="Times New Roman"/>
          <w:sz w:val="24"/>
          <w:szCs w:val="24"/>
        </w:rPr>
        <w:t>satu dengan yang lain. Algoritme</w:t>
      </w:r>
      <w:r w:rsidR="000D418D" w:rsidRPr="003967C6">
        <w:rPr>
          <w:rFonts w:ascii="Times New Roman" w:hAnsi="Times New Roman"/>
          <w:sz w:val="24"/>
          <w:szCs w:val="24"/>
        </w:rPr>
        <w:t xml:space="preserve"> </w:t>
      </w:r>
      <w:r w:rsidR="000D418D" w:rsidRPr="003967C6">
        <w:rPr>
          <w:rFonts w:ascii="Times New Roman" w:hAnsi="Times New Roman"/>
          <w:i/>
          <w:iCs/>
          <w:sz w:val="24"/>
          <w:szCs w:val="24"/>
        </w:rPr>
        <w:t xml:space="preserve">Backtracking </w:t>
      </w:r>
      <w:r w:rsidR="000D418D" w:rsidRPr="003967C6">
        <w:rPr>
          <w:rFonts w:ascii="Times New Roman" w:hAnsi="Times New Roman"/>
          <w:sz w:val="24"/>
          <w:szCs w:val="24"/>
        </w:rPr>
        <w:t>dibuat dalam bentuk pohon (</w:t>
      </w:r>
      <w:r w:rsidR="000D418D" w:rsidRPr="003967C6">
        <w:rPr>
          <w:rFonts w:ascii="Times New Roman" w:hAnsi="Times New Roman"/>
          <w:i/>
          <w:iCs/>
          <w:sz w:val="24"/>
          <w:szCs w:val="24"/>
        </w:rPr>
        <w:t>tree</w:t>
      </w:r>
      <w:r w:rsidR="000D418D" w:rsidRPr="003967C6">
        <w:rPr>
          <w:rFonts w:ascii="Times New Roman" w:hAnsi="Times New Roman"/>
          <w:sz w:val="24"/>
          <w:szCs w:val="24"/>
        </w:rPr>
        <w:t xml:space="preserve">) solusi. Untuk mendapatkan solusi terbaik, pohon solusi tersebut </w:t>
      </w:r>
      <w:proofErr w:type="gramStart"/>
      <w:r w:rsidR="000D418D" w:rsidRPr="003967C6">
        <w:rPr>
          <w:rFonts w:ascii="Times New Roman" w:hAnsi="Times New Roman"/>
          <w:sz w:val="24"/>
          <w:szCs w:val="24"/>
        </w:rPr>
        <w:t>akan</w:t>
      </w:r>
      <w:proofErr w:type="gramEnd"/>
      <w:r w:rsidR="000D418D" w:rsidRPr="003967C6">
        <w:rPr>
          <w:rFonts w:ascii="Times New Roman" w:hAnsi="Times New Roman"/>
          <w:sz w:val="24"/>
          <w:szCs w:val="24"/>
        </w:rPr>
        <w:t xml:space="preserve"> ditelusuri secara DFS (</w:t>
      </w:r>
      <w:r w:rsidR="000D418D" w:rsidRPr="003967C6">
        <w:rPr>
          <w:rFonts w:ascii="Times New Roman" w:hAnsi="Times New Roman"/>
          <w:i/>
          <w:iCs/>
          <w:sz w:val="24"/>
          <w:szCs w:val="24"/>
        </w:rPr>
        <w:t>Depth First Search</w:t>
      </w:r>
      <w:r>
        <w:rPr>
          <w:rFonts w:ascii="Times New Roman" w:hAnsi="Times New Roman"/>
          <w:sz w:val="24"/>
          <w:szCs w:val="24"/>
        </w:rPr>
        <w:t>). Penggunaan Algoritme</w:t>
      </w:r>
      <w:r w:rsidR="000D418D" w:rsidRPr="003967C6">
        <w:rPr>
          <w:rFonts w:ascii="Times New Roman" w:hAnsi="Times New Roman"/>
          <w:sz w:val="24"/>
          <w:szCs w:val="24"/>
        </w:rPr>
        <w:t xml:space="preserve"> </w:t>
      </w:r>
      <w:r w:rsidR="000D418D" w:rsidRPr="003967C6">
        <w:rPr>
          <w:rFonts w:ascii="Times New Roman" w:hAnsi="Times New Roman"/>
          <w:i/>
          <w:iCs/>
          <w:sz w:val="24"/>
          <w:szCs w:val="24"/>
        </w:rPr>
        <w:t xml:space="preserve">Backtracking </w:t>
      </w:r>
      <w:r w:rsidR="000D418D" w:rsidRPr="003967C6">
        <w:rPr>
          <w:rFonts w:ascii="Times New Roman" w:hAnsi="Times New Roman"/>
          <w:sz w:val="24"/>
          <w:szCs w:val="24"/>
        </w:rPr>
        <w:t>dilakukan dengan tahapan logika sebagai berikut:</w:t>
      </w:r>
    </w:p>
    <w:p w14:paraId="35F1AEDF" w14:textId="77777777" w:rsidR="000D418D" w:rsidRPr="00306947" w:rsidRDefault="000D418D" w:rsidP="00650BDE">
      <w:pPr>
        <w:pStyle w:val="ListParagraph"/>
        <w:numPr>
          <w:ilvl w:val="0"/>
          <w:numId w:val="31"/>
        </w:numPr>
        <w:spacing w:line="360" w:lineRule="auto"/>
        <w:jc w:val="both"/>
        <w:rPr>
          <w:rFonts w:ascii="Times New Roman" w:hAnsi="Times New Roman"/>
          <w:sz w:val="24"/>
          <w:szCs w:val="24"/>
        </w:rPr>
      </w:pPr>
      <w:r w:rsidRPr="00306947">
        <w:rPr>
          <w:rFonts w:ascii="Times New Roman" w:hAnsi="Times New Roman"/>
          <w:sz w:val="24"/>
          <w:szCs w:val="24"/>
        </w:rPr>
        <w:t xml:space="preserve">Penelusuran keseluruhan </w:t>
      </w:r>
      <w:r w:rsidRPr="00306947">
        <w:rPr>
          <w:rFonts w:ascii="Times New Roman" w:hAnsi="Times New Roman"/>
          <w:i/>
          <w:iCs/>
          <w:sz w:val="24"/>
          <w:szCs w:val="24"/>
        </w:rPr>
        <w:t xml:space="preserve">node </w:t>
      </w:r>
      <w:r w:rsidRPr="00306947">
        <w:rPr>
          <w:rFonts w:ascii="Times New Roman" w:hAnsi="Times New Roman"/>
          <w:sz w:val="24"/>
          <w:szCs w:val="24"/>
        </w:rPr>
        <w:t xml:space="preserve">dimulai dari akar hingga ke daun. Simpul yang lahir disebut simpul hidup dan dapat diperluas dengan diberi nama simpul-E. Penelusuran ini dilakukan berdasarkan </w:t>
      </w:r>
      <w:r w:rsidRPr="00306947">
        <w:rPr>
          <w:rFonts w:ascii="Times New Roman" w:hAnsi="Times New Roman"/>
          <w:i/>
          <w:iCs/>
          <w:sz w:val="24"/>
          <w:szCs w:val="24"/>
        </w:rPr>
        <w:t xml:space="preserve">tree </w:t>
      </w:r>
      <w:r w:rsidRPr="00306947">
        <w:rPr>
          <w:rFonts w:ascii="Times New Roman" w:hAnsi="Times New Roman"/>
          <w:sz w:val="24"/>
          <w:szCs w:val="24"/>
        </w:rPr>
        <w:t xml:space="preserve">yang telah tercipta dari solusi-solusi yang terkumpul dari metode CSP yang telah ada sebelumnya. </w:t>
      </w:r>
    </w:p>
    <w:p w14:paraId="13CE7F93" w14:textId="77777777" w:rsidR="000D418D" w:rsidRPr="00306947" w:rsidRDefault="000D418D" w:rsidP="00650BDE">
      <w:pPr>
        <w:pStyle w:val="ListParagraph"/>
        <w:numPr>
          <w:ilvl w:val="0"/>
          <w:numId w:val="31"/>
        </w:numPr>
        <w:spacing w:line="360" w:lineRule="auto"/>
        <w:jc w:val="both"/>
        <w:rPr>
          <w:rFonts w:ascii="Times New Roman" w:hAnsi="Times New Roman"/>
          <w:sz w:val="24"/>
          <w:szCs w:val="24"/>
        </w:rPr>
      </w:pPr>
      <w:r w:rsidRPr="00306947">
        <w:rPr>
          <w:rFonts w:ascii="Times New Roman" w:hAnsi="Times New Roman" w:cs="Times New Roman"/>
          <w:sz w:val="24"/>
          <w:szCs w:val="24"/>
        </w:rPr>
        <w:t xml:space="preserve">Apabila lintasan yang didapatkan dari perluasan simpul-E tidak mengarah ke solusi, maka simpul tersebut akan menjadi simpul mati dan tidak akan dilakukan perluasan lagi. </w:t>
      </w:r>
    </w:p>
    <w:p w14:paraId="7400E6B7" w14:textId="77777777" w:rsidR="000D418D" w:rsidRPr="00306947" w:rsidRDefault="000D418D" w:rsidP="00650BDE">
      <w:pPr>
        <w:pStyle w:val="ListParagraph"/>
        <w:numPr>
          <w:ilvl w:val="0"/>
          <w:numId w:val="31"/>
        </w:numPr>
        <w:spacing w:line="360" w:lineRule="auto"/>
        <w:jc w:val="both"/>
        <w:rPr>
          <w:rFonts w:ascii="Times New Roman" w:hAnsi="Times New Roman"/>
          <w:sz w:val="24"/>
          <w:szCs w:val="24"/>
        </w:rPr>
      </w:pPr>
      <w:r w:rsidRPr="00306947">
        <w:rPr>
          <w:rFonts w:ascii="Times New Roman" w:hAnsi="Times New Roman" w:cs="Times New Roman"/>
          <w:sz w:val="24"/>
          <w:szCs w:val="24"/>
        </w:rPr>
        <w:t xml:space="preserve">Apabila posisi saat ini berada pada </w:t>
      </w:r>
      <w:r w:rsidRPr="00306947">
        <w:rPr>
          <w:rFonts w:ascii="Times New Roman" w:hAnsi="Times New Roman" w:cs="Times New Roman"/>
          <w:i/>
          <w:iCs/>
          <w:sz w:val="24"/>
          <w:szCs w:val="24"/>
        </w:rPr>
        <w:t xml:space="preserve">node </w:t>
      </w:r>
      <w:r w:rsidRPr="00306947">
        <w:rPr>
          <w:rFonts w:ascii="Times New Roman" w:hAnsi="Times New Roman" w:cs="Times New Roman"/>
          <w:sz w:val="24"/>
          <w:szCs w:val="24"/>
        </w:rPr>
        <w:t xml:space="preserve">yang merupakan simpul mati, maka akan dilakukan pencarian selanjutnya dengan membangkitkan simpul anak yang lain. Namun, jika tidak ada simpul </w:t>
      </w:r>
      <w:r w:rsidRPr="00306947">
        <w:rPr>
          <w:rFonts w:ascii="Times New Roman" w:hAnsi="Times New Roman" w:cs="Times New Roman"/>
          <w:i/>
          <w:iCs/>
          <w:sz w:val="24"/>
          <w:szCs w:val="24"/>
        </w:rPr>
        <w:t xml:space="preserve">child </w:t>
      </w:r>
      <w:r w:rsidRPr="00306947">
        <w:rPr>
          <w:rFonts w:ascii="Times New Roman" w:hAnsi="Times New Roman" w:cs="Times New Roman"/>
          <w:sz w:val="24"/>
          <w:szCs w:val="24"/>
        </w:rPr>
        <w:t xml:space="preserve">maka akan dilakukan </w:t>
      </w:r>
      <w:r w:rsidRPr="00306947">
        <w:rPr>
          <w:rFonts w:ascii="Times New Roman" w:hAnsi="Times New Roman" w:cs="Times New Roman"/>
          <w:i/>
          <w:iCs/>
          <w:sz w:val="24"/>
          <w:szCs w:val="24"/>
        </w:rPr>
        <w:t xml:space="preserve">Backtracking </w:t>
      </w:r>
      <w:r w:rsidRPr="00306947">
        <w:rPr>
          <w:rFonts w:ascii="Times New Roman" w:hAnsi="Times New Roman" w:cs="Times New Roman"/>
          <w:sz w:val="24"/>
          <w:szCs w:val="24"/>
        </w:rPr>
        <w:t xml:space="preserve">ke simpul induk. </w:t>
      </w:r>
    </w:p>
    <w:p w14:paraId="61A00326" w14:textId="77777777" w:rsidR="000D418D" w:rsidRPr="00306947" w:rsidRDefault="000D418D" w:rsidP="00650BDE">
      <w:pPr>
        <w:pStyle w:val="ListParagraph"/>
        <w:numPr>
          <w:ilvl w:val="0"/>
          <w:numId w:val="31"/>
        </w:numPr>
        <w:spacing w:line="360" w:lineRule="auto"/>
        <w:jc w:val="both"/>
        <w:rPr>
          <w:rFonts w:ascii="Times New Roman" w:hAnsi="Times New Roman"/>
          <w:sz w:val="24"/>
          <w:szCs w:val="24"/>
        </w:rPr>
      </w:pPr>
      <w:r w:rsidRPr="00306947">
        <w:rPr>
          <w:rFonts w:ascii="Times New Roman" w:hAnsi="Times New Roman" w:cs="Times New Roman"/>
          <w:sz w:val="24"/>
          <w:szCs w:val="24"/>
        </w:rPr>
        <w:t>Proses ini akan berhenti apabila telah menemukan solusi terbaik atau tidak ada lagi simpul hidup yang diperlukan.</w:t>
      </w:r>
    </w:p>
    <w:p w14:paraId="52A5AEA2" w14:textId="77777777" w:rsidR="000D418D" w:rsidRPr="003967C6" w:rsidRDefault="000D418D" w:rsidP="000D418D">
      <w:pPr>
        <w:spacing w:line="360" w:lineRule="auto"/>
        <w:jc w:val="both"/>
        <w:rPr>
          <w:rFonts w:ascii="Times New Roman" w:hAnsi="Times New Roman"/>
          <w:sz w:val="24"/>
          <w:szCs w:val="24"/>
        </w:rPr>
      </w:pPr>
      <w:r w:rsidRPr="003967C6">
        <w:rPr>
          <w:rFonts w:ascii="Times New Roman" w:hAnsi="Times New Roman"/>
          <w:sz w:val="24"/>
          <w:szCs w:val="24"/>
        </w:rPr>
        <w:t xml:space="preserve">Untuk penjadawalan kapal penyeberangan, </w:t>
      </w:r>
      <w:proofErr w:type="gramStart"/>
      <w:r w:rsidRPr="003967C6">
        <w:rPr>
          <w:rFonts w:ascii="Times New Roman" w:hAnsi="Times New Roman"/>
          <w:sz w:val="24"/>
          <w:szCs w:val="24"/>
        </w:rPr>
        <w:t>akan</w:t>
      </w:r>
      <w:proofErr w:type="gramEnd"/>
      <w:r w:rsidRPr="003967C6">
        <w:rPr>
          <w:rFonts w:ascii="Times New Roman" w:hAnsi="Times New Roman"/>
          <w:sz w:val="24"/>
          <w:szCs w:val="24"/>
        </w:rPr>
        <w:t xml:space="preserve"> dilakukan terlebih dahulu pencari solusi. Pencarian solusi dapat disimulasikan sebagai berikut:</w:t>
      </w:r>
    </w:p>
    <w:p w14:paraId="392950EC" w14:textId="77777777" w:rsidR="000D418D" w:rsidRPr="003967C6" w:rsidRDefault="000D418D" w:rsidP="00650BDE">
      <w:pPr>
        <w:pStyle w:val="ListParagraph"/>
        <w:numPr>
          <w:ilvl w:val="0"/>
          <w:numId w:val="29"/>
        </w:numPr>
        <w:spacing w:line="360" w:lineRule="auto"/>
        <w:contextualSpacing/>
        <w:jc w:val="both"/>
        <w:rPr>
          <w:rFonts w:ascii="Times New Roman" w:hAnsi="Times New Roman" w:cs="Times New Roman"/>
          <w:sz w:val="24"/>
          <w:szCs w:val="24"/>
        </w:rPr>
      </w:pPr>
      <w:r w:rsidRPr="003967C6">
        <w:rPr>
          <w:rFonts w:ascii="Times New Roman" w:hAnsi="Times New Roman" w:cs="Times New Roman"/>
          <w:sz w:val="24"/>
          <w:szCs w:val="24"/>
        </w:rPr>
        <w:t>SESI I,TOMOK,AG,DOS ROHA I</w:t>
      </w:r>
    </w:p>
    <w:p w14:paraId="01123FEF" w14:textId="77777777" w:rsidR="000D418D" w:rsidRPr="003967C6" w:rsidRDefault="000D418D" w:rsidP="00650BDE">
      <w:pPr>
        <w:pStyle w:val="ListParagraph"/>
        <w:numPr>
          <w:ilvl w:val="0"/>
          <w:numId w:val="29"/>
        </w:numPr>
        <w:spacing w:line="360" w:lineRule="auto"/>
        <w:contextualSpacing/>
        <w:jc w:val="both"/>
        <w:rPr>
          <w:rFonts w:ascii="Times New Roman" w:hAnsi="Times New Roman" w:cs="Times New Roman"/>
          <w:sz w:val="24"/>
          <w:szCs w:val="24"/>
        </w:rPr>
      </w:pPr>
      <w:r w:rsidRPr="003967C6">
        <w:rPr>
          <w:rFonts w:ascii="Times New Roman" w:hAnsi="Times New Roman" w:cs="Times New Roman"/>
          <w:sz w:val="24"/>
          <w:szCs w:val="24"/>
        </w:rPr>
        <w:t>SESI I,TOMOK,PS,DOS ROHA II</w:t>
      </w:r>
    </w:p>
    <w:p w14:paraId="342B7144" w14:textId="77777777" w:rsidR="000D418D" w:rsidRPr="003967C6" w:rsidRDefault="000D418D" w:rsidP="00650BDE">
      <w:pPr>
        <w:pStyle w:val="ListParagraph"/>
        <w:numPr>
          <w:ilvl w:val="0"/>
          <w:numId w:val="29"/>
        </w:numPr>
        <w:spacing w:line="360" w:lineRule="auto"/>
        <w:contextualSpacing/>
        <w:jc w:val="both"/>
        <w:rPr>
          <w:rFonts w:ascii="Times New Roman" w:hAnsi="Times New Roman" w:cs="Times New Roman"/>
          <w:sz w:val="24"/>
          <w:szCs w:val="24"/>
        </w:rPr>
      </w:pPr>
      <w:r w:rsidRPr="003967C6">
        <w:rPr>
          <w:rFonts w:ascii="Times New Roman" w:hAnsi="Times New Roman" w:cs="Times New Roman"/>
          <w:sz w:val="24"/>
          <w:szCs w:val="24"/>
        </w:rPr>
        <w:t>SESI I,TOMOK,PA,DOS ROHA III</w:t>
      </w:r>
    </w:p>
    <w:p w14:paraId="01A51573" w14:textId="77777777" w:rsidR="000D418D" w:rsidRPr="003967C6" w:rsidRDefault="000D418D" w:rsidP="00650BDE">
      <w:pPr>
        <w:pStyle w:val="ListParagraph"/>
        <w:numPr>
          <w:ilvl w:val="0"/>
          <w:numId w:val="29"/>
        </w:numPr>
        <w:spacing w:line="360" w:lineRule="auto"/>
        <w:contextualSpacing/>
        <w:jc w:val="both"/>
        <w:rPr>
          <w:rFonts w:ascii="Times New Roman" w:hAnsi="Times New Roman" w:cs="Times New Roman"/>
          <w:sz w:val="24"/>
          <w:szCs w:val="24"/>
        </w:rPr>
      </w:pPr>
      <w:r w:rsidRPr="003967C6">
        <w:rPr>
          <w:rFonts w:ascii="Times New Roman" w:hAnsi="Times New Roman" w:cs="Times New Roman"/>
          <w:sz w:val="24"/>
          <w:szCs w:val="24"/>
        </w:rPr>
        <w:t>SESI I,TOMOK,ML,DOS ROHA V</w:t>
      </w:r>
    </w:p>
    <w:p w14:paraId="3534904B" w14:textId="77777777" w:rsidR="000D418D" w:rsidRPr="003967C6" w:rsidRDefault="000D418D" w:rsidP="00650BDE">
      <w:pPr>
        <w:pStyle w:val="ListParagraph"/>
        <w:numPr>
          <w:ilvl w:val="0"/>
          <w:numId w:val="29"/>
        </w:numPr>
        <w:spacing w:line="360" w:lineRule="auto"/>
        <w:contextualSpacing/>
        <w:jc w:val="both"/>
        <w:rPr>
          <w:rFonts w:ascii="Times New Roman" w:hAnsi="Times New Roman" w:cs="Times New Roman"/>
          <w:sz w:val="24"/>
          <w:szCs w:val="24"/>
        </w:rPr>
      </w:pPr>
      <w:r w:rsidRPr="003967C6">
        <w:rPr>
          <w:rFonts w:ascii="Times New Roman" w:hAnsi="Times New Roman" w:cs="Times New Roman"/>
          <w:sz w:val="24"/>
          <w:szCs w:val="24"/>
        </w:rPr>
        <w:t>SESI I,TIGARAS,RL,RODAME III</w:t>
      </w:r>
    </w:p>
    <w:p w14:paraId="3C904F39" w14:textId="77777777" w:rsidR="000D418D" w:rsidRPr="003967C6" w:rsidRDefault="000D418D" w:rsidP="00650BDE">
      <w:pPr>
        <w:pStyle w:val="ListParagraph"/>
        <w:numPr>
          <w:ilvl w:val="0"/>
          <w:numId w:val="29"/>
        </w:numPr>
        <w:spacing w:line="360" w:lineRule="auto"/>
        <w:contextualSpacing/>
        <w:jc w:val="both"/>
        <w:rPr>
          <w:rFonts w:ascii="Times New Roman" w:hAnsi="Times New Roman" w:cs="Times New Roman"/>
          <w:sz w:val="24"/>
          <w:szCs w:val="24"/>
        </w:rPr>
      </w:pPr>
      <w:r w:rsidRPr="003967C6">
        <w:rPr>
          <w:rFonts w:ascii="Times New Roman" w:hAnsi="Times New Roman" w:cs="Times New Roman"/>
          <w:sz w:val="24"/>
          <w:szCs w:val="24"/>
        </w:rPr>
        <w:t>SESI I,TIGARAS,RM,LEO START</w:t>
      </w:r>
    </w:p>
    <w:p w14:paraId="073C0D5C" w14:textId="77777777" w:rsidR="000D418D" w:rsidRPr="003967C6" w:rsidRDefault="000D418D" w:rsidP="00650BDE">
      <w:pPr>
        <w:pStyle w:val="ListParagraph"/>
        <w:numPr>
          <w:ilvl w:val="0"/>
          <w:numId w:val="29"/>
        </w:numPr>
        <w:spacing w:line="360" w:lineRule="auto"/>
        <w:contextualSpacing/>
        <w:jc w:val="both"/>
        <w:rPr>
          <w:rFonts w:ascii="Times New Roman" w:hAnsi="Times New Roman" w:cs="Times New Roman"/>
          <w:sz w:val="24"/>
          <w:szCs w:val="24"/>
        </w:rPr>
      </w:pPr>
      <w:r w:rsidRPr="003967C6">
        <w:rPr>
          <w:rFonts w:ascii="Times New Roman" w:hAnsi="Times New Roman" w:cs="Times New Roman"/>
          <w:sz w:val="24"/>
          <w:szCs w:val="24"/>
        </w:rPr>
        <w:t>SESI I,TIGARAS,KH,RODAME I</w:t>
      </w:r>
    </w:p>
    <w:p w14:paraId="25D9391F" w14:textId="77777777" w:rsidR="000D418D" w:rsidRPr="003967C6" w:rsidRDefault="000D418D" w:rsidP="00650BDE">
      <w:pPr>
        <w:pStyle w:val="ListParagraph"/>
        <w:numPr>
          <w:ilvl w:val="0"/>
          <w:numId w:val="29"/>
        </w:numPr>
        <w:spacing w:line="360" w:lineRule="auto"/>
        <w:contextualSpacing/>
        <w:jc w:val="both"/>
        <w:rPr>
          <w:rFonts w:ascii="Times New Roman" w:hAnsi="Times New Roman" w:cs="Times New Roman"/>
          <w:sz w:val="24"/>
          <w:szCs w:val="24"/>
        </w:rPr>
      </w:pPr>
      <w:r w:rsidRPr="003967C6">
        <w:rPr>
          <w:rFonts w:ascii="Times New Roman" w:hAnsi="Times New Roman" w:cs="Times New Roman"/>
          <w:sz w:val="24"/>
          <w:szCs w:val="24"/>
        </w:rPr>
        <w:t>SESI I,TIGARAS,BM,GLORIA</w:t>
      </w:r>
    </w:p>
    <w:p w14:paraId="197124AB" w14:textId="77777777" w:rsidR="000D418D" w:rsidRPr="003967C6" w:rsidRDefault="000D418D" w:rsidP="00650BDE">
      <w:pPr>
        <w:pStyle w:val="ListParagraph"/>
        <w:numPr>
          <w:ilvl w:val="0"/>
          <w:numId w:val="29"/>
        </w:numPr>
        <w:spacing w:line="360" w:lineRule="auto"/>
        <w:contextualSpacing/>
        <w:jc w:val="both"/>
        <w:rPr>
          <w:rFonts w:ascii="Times New Roman" w:hAnsi="Times New Roman" w:cs="Times New Roman"/>
          <w:sz w:val="24"/>
          <w:szCs w:val="24"/>
        </w:rPr>
      </w:pPr>
      <w:r w:rsidRPr="003967C6">
        <w:rPr>
          <w:rFonts w:ascii="Times New Roman" w:hAnsi="Times New Roman" w:cs="Times New Roman"/>
          <w:sz w:val="24"/>
          <w:szCs w:val="24"/>
        </w:rPr>
        <w:t>SESI I,ONANRUNGGU,BR,RUDI</w:t>
      </w:r>
    </w:p>
    <w:p w14:paraId="249875C3" w14:textId="77777777" w:rsidR="000D418D" w:rsidRPr="003967C6" w:rsidRDefault="000D418D" w:rsidP="00650BDE">
      <w:pPr>
        <w:pStyle w:val="ListParagraph"/>
        <w:numPr>
          <w:ilvl w:val="0"/>
          <w:numId w:val="29"/>
        </w:numPr>
        <w:spacing w:line="360" w:lineRule="auto"/>
        <w:contextualSpacing/>
        <w:jc w:val="both"/>
        <w:rPr>
          <w:rFonts w:ascii="Times New Roman" w:hAnsi="Times New Roman" w:cs="Times New Roman"/>
          <w:sz w:val="24"/>
          <w:szCs w:val="24"/>
        </w:rPr>
      </w:pPr>
      <w:r w:rsidRPr="003967C6">
        <w:rPr>
          <w:rFonts w:ascii="Times New Roman" w:hAnsi="Times New Roman" w:cs="Times New Roman"/>
          <w:sz w:val="24"/>
          <w:szCs w:val="24"/>
        </w:rPr>
        <w:t>SESI I,ONANRUNGGU,PP,MURNI</w:t>
      </w:r>
    </w:p>
    <w:p w14:paraId="07EA71D1" w14:textId="77777777" w:rsidR="000D418D" w:rsidRPr="003967C6" w:rsidRDefault="000D418D" w:rsidP="00650BDE">
      <w:pPr>
        <w:pStyle w:val="ListParagraph"/>
        <w:numPr>
          <w:ilvl w:val="0"/>
          <w:numId w:val="29"/>
        </w:numPr>
        <w:spacing w:line="360" w:lineRule="auto"/>
        <w:contextualSpacing/>
        <w:jc w:val="both"/>
        <w:rPr>
          <w:rFonts w:ascii="Times New Roman" w:hAnsi="Times New Roman" w:cs="Times New Roman"/>
          <w:sz w:val="24"/>
          <w:szCs w:val="24"/>
        </w:rPr>
      </w:pPr>
      <w:r w:rsidRPr="003967C6">
        <w:rPr>
          <w:rFonts w:ascii="Times New Roman" w:hAnsi="Times New Roman" w:cs="Times New Roman"/>
          <w:sz w:val="24"/>
          <w:szCs w:val="24"/>
        </w:rPr>
        <w:t>SESI I,ONANRUNGGU,FS,SILIMA TALI</w:t>
      </w:r>
    </w:p>
    <w:p w14:paraId="481D0657" w14:textId="77777777" w:rsidR="000D418D" w:rsidRPr="003967C6" w:rsidRDefault="000D418D" w:rsidP="00650BDE">
      <w:pPr>
        <w:pStyle w:val="ListParagraph"/>
        <w:numPr>
          <w:ilvl w:val="0"/>
          <w:numId w:val="29"/>
        </w:numPr>
        <w:spacing w:line="360" w:lineRule="auto"/>
        <w:contextualSpacing/>
        <w:jc w:val="both"/>
        <w:rPr>
          <w:rFonts w:ascii="Times New Roman" w:hAnsi="Times New Roman" w:cs="Times New Roman"/>
          <w:sz w:val="24"/>
          <w:szCs w:val="24"/>
        </w:rPr>
      </w:pPr>
      <w:r w:rsidRPr="003967C6">
        <w:rPr>
          <w:rFonts w:ascii="Times New Roman" w:hAnsi="Times New Roman" w:cs="Times New Roman"/>
          <w:sz w:val="24"/>
          <w:szCs w:val="24"/>
        </w:rPr>
        <w:t>SESI I,ONANRUNGGU,SP,TIO TOUR</w:t>
      </w:r>
    </w:p>
    <w:p w14:paraId="1C88FFEA" w14:textId="35C677FE" w:rsidR="000D418D" w:rsidRPr="003967C6" w:rsidRDefault="000D418D" w:rsidP="000D418D">
      <w:pPr>
        <w:spacing w:line="360" w:lineRule="auto"/>
        <w:jc w:val="both"/>
        <w:rPr>
          <w:rFonts w:ascii="Times New Roman" w:hAnsi="Times New Roman"/>
          <w:sz w:val="24"/>
          <w:szCs w:val="24"/>
        </w:rPr>
      </w:pPr>
      <w:r w:rsidRPr="003967C6">
        <w:rPr>
          <w:rFonts w:ascii="Times New Roman" w:hAnsi="Times New Roman"/>
          <w:sz w:val="24"/>
          <w:szCs w:val="24"/>
        </w:rPr>
        <w:t xml:space="preserve">Dalam menghasilkan jadwal yang sesuai, maka </w:t>
      </w:r>
      <w:r w:rsidRPr="002E5F8E">
        <w:rPr>
          <w:rFonts w:ascii="Times New Roman" w:hAnsi="Times New Roman"/>
          <w:sz w:val="24"/>
          <w:szCs w:val="24"/>
        </w:rPr>
        <w:t>Algo</w:t>
      </w:r>
      <w:r w:rsidR="002E5F8E" w:rsidRPr="002E5F8E">
        <w:rPr>
          <w:rFonts w:ascii="Times New Roman" w:hAnsi="Times New Roman"/>
          <w:sz w:val="24"/>
          <w:szCs w:val="24"/>
        </w:rPr>
        <w:t>ritme</w:t>
      </w:r>
      <w:r w:rsidRPr="003967C6">
        <w:rPr>
          <w:rFonts w:ascii="Times New Roman" w:hAnsi="Times New Roman"/>
          <w:i/>
          <w:sz w:val="24"/>
          <w:szCs w:val="24"/>
        </w:rPr>
        <w:t xml:space="preserve"> Backtracking </w:t>
      </w:r>
      <w:r w:rsidRPr="003967C6">
        <w:rPr>
          <w:rFonts w:ascii="Times New Roman" w:hAnsi="Times New Roman"/>
          <w:sz w:val="24"/>
          <w:szCs w:val="24"/>
        </w:rPr>
        <w:t xml:space="preserve">harus memperhatikan </w:t>
      </w:r>
      <w:r w:rsidRPr="003967C6">
        <w:rPr>
          <w:rFonts w:ascii="Times New Roman" w:hAnsi="Times New Roman"/>
          <w:i/>
          <w:sz w:val="24"/>
          <w:szCs w:val="24"/>
        </w:rPr>
        <w:t>constraint</w:t>
      </w:r>
      <w:r w:rsidR="00DE2BE2">
        <w:rPr>
          <w:rFonts w:ascii="Times New Roman" w:hAnsi="Times New Roman"/>
          <w:i/>
          <w:sz w:val="24"/>
          <w:szCs w:val="24"/>
        </w:rPr>
        <w:t>s</w:t>
      </w:r>
      <w:r w:rsidRPr="003967C6">
        <w:rPr>
          <w:rFonts w:ascii="Times New Roman" w:hAnsi="Times New Roman"/>
          <w:i/>
          <w:sz w:val="24"/>
          <w:szCs w:val="24"/>
        </w:rPr>
        <w:t xml:space="preserve"> </w:t>
      </w:r>
      <w:r w:rsidRPr="003967C6">
        <w:rPr>
          <w:rFonts w:ascii="Times New Roman" w:hAnsi="Times New Roman"/>
          <w:sz w:val="24"/>
          <w:szCs w:val="24"/>
        </w:rPr>
        <w:t xml:space="preserve">yang telah dibentuk menggunakan CSP, untuk simulasi yang dilakukan, perlu memperhatikan </w:t>
      </w:r>
      <w:r w:rsidRPr="003967C6">
        <w:rPr>
          <w:rFonts w:ascii="Times New Roman" w:hAnsi="Times New Roman"/>
          <w:i/>
          <w:sz w:val="24"/>
          <w:szCs w:val="24"/>
        </w:rPr>
        <w:t>constraint</w:t>
      </w:r>
      <w:r w:rsidR="00DE2BE2">
        <w:rPr>
          <w:rFonts w:ascii="Times New Roman" w:hAnsi="Times New Roman"/>
          <w:i/>
          <w:sz w:val="24"/>
          <w:szCs w:val="24"/>
        </w:rPr>
        <w:t>s</w:t>
      </w:r>
      <w:r>
        <w:rPr>
          <w:rFonts w:ascii="Times New Roman" w:hAnsi="Times New Roman"/>
          <w:i/>
          <w:sz w:val="24"/>
          <w:szCs w:val="24"/>
        </w:rPr>
        <w:t xml:space="preserve"> </w:t>
      </w:r>
      <w:r w:rsidRPr="003967C6">
        <w:rPr>
          <w:rFonts w:ascii="Times New Roman" w:hAnsi="Times New Roman"/>
          <w:sz w:val="24"/>
          <w:szCs w:val="24"/>
        </w:rPr>
        <w:t xml:space="preserve">sebagai </w:t>
      </w:r>
      <w:r w:rsidR="003E02D7" w:rsidRPr="003967C6">
        <w:rPr>
          <w:rFonts w:ascii="Times New Roman" w:hAnsi="Times New Roman"/>
          <w:sz w:val="24"/>
          <w:szCs w:val="24"/>
        </w:rPr>
        <w:t>berikut:</w:t>
      </w:r>
    </w:p>
    <w:p w14:paraId="4ECE7259" w14:textId="77777777" w:rsidR="000D418D" w:rsidRPr="003967C6" w:rsidRDefault="000D418D" w:rsidP="00650BDE">
      <w:pPr>
        <w:pStyle w:val="ListParagraph"/>
        <w:numPr>
          <w:ilvl w:val="0"/>
          <w:numId w:val="30"/>
        </w:numPr>
        <w:spacing w:line="360" w:lineRule="auto"/>
        <w:contextualSpacing/>
        <w:jc w:val="both"/>
        <w:rPr>
          <w:rFonts w:ascii="Times New Roman" w:hAnsi="Times New Roman" w:cs="Times New Roman"/>
          <w:sz w:val="24"/>
          <w:szCs w:val="24"/>
        </w:rPr>
      </w:pPr>
      <w:r w:rsidRPr="003967C6">
        <w:rPr>
          <w:rFonts w:ascii="Times New Roman" w:hAnsi="Times New Roman" w:cs="Times New Roman"/>
          <w:sz w:val="24"/>
          <w:szCs w:val="24"/>
        </w:rPr>
        <w:t>Hari berop</w:t>
      </w:r>
      <w:r>
        <w:rPr>
          <w:rFonts w:ascii="Times New Roman" w:hAnsi="Times New Roman" w:cs="Times New Roman"/>
          <w:sz w:val="24"/>
          <w:szCs w:val="24"/>
        </w:rPr>
        <w:t>erasi, menggunakan 7 hari yaitu</w:t>
      </w:r>
      <w:r>
        <w:rPr>
          <w:rFonts w:ascii="Times New Roman" w:hAnsi="Times New Roman" w:cs="Times New Roman"/>
          <w:sz w:val="24"/>
          <w:szCs w:val="24"/>
          <w:lang w:val="en-US"/>
        </w:rPr>
        <w:t xml:space="preserve"> </w:t>
      </w:r>
      <w:r w:rsidRPr="003967C6">
        <w:rPr>
          <w:rFonts w:ascii="Times New Roman" w:hAnsi="Times New Roman" w:cs="Times New Roman"/>
          <w:sz w:val="24"/>
          <w:szCs w:val="24"/>
        </w:rPr>
        <w:t>senin,</w:t>
      </w:r>
      <w:r>
        <w:rPr>
          <w:rFonts w:ascii="Times New Roman" w:hAnsi="Times New Roman" w:cs="Times New Roman"/>
          <w:sz w:val="24"/>
          <w:szCs w:val="24"/>
          <w:lang w:val="en-US"/>
        </w:rPr>
        <w:t xml:space="preserve"> </w:t>
      </w:r>
      <w:r w:rsidRPr="003967C6">
        <w:rPr>
          <w:rFonts w:ascii="Times New Roman" w:hAnsi="Times New Roman" w:cs="Times New Roman"/>
          <w:sz w:val="24"/>
          <w:szCs w:val="24"/>
        </w:rPr>
        <w:t>selasa,</w:t>
      </w:r>
      <w:r>
        <w:rPr>
          <w:rFonts w:ascii="Times New Roman" w:hAnsi="Times New Roman" w:cs="Times New Roman"/>
          <w:sz w:val="24"/>
          <w:szCs w:val="24"/>
          <w:lang w:val="en-US"/>
        </w:rPr>
        <w:t xml:space="preserve"> </w:t>
      </w:r>
      <w:r w:rsidRPr="003967C6">
        <w:rPr>
          <w:rFonts w:ascii="Times New Roman" w:hAnsi="Times New Roman" w:cs="Times New Roman"/>
          <w:sz w:val="24"/>
          <w:szCs w:val="24"/>
        </w:rPr>
        <w:t>rabu,</w:t>
      </w:r>
      <w:r>
        <w:rPr>
          <w:rFonts w:ascii="Times New Roman" w:hAnsi="Times New Roman" w:cs="Times New Roman"/>
          <w:sz w:val="24"/>
          <w:szCs w:val="24"/>
          <w:lang w:val="en-US"/>
        </w:rPr>
        <w:t xml:space="preserve"> </w:t>
      </w:r>
      <w:r w:rsidRPr="003967C6">
        <w:rPr>
          <w:rFonts w:ascii="Times New Roman" w:hAnsi="Times New Roman" w:cs="Times New Roman"/>
          <w:sz w:val="24"/>
          <w:szCs w:val="24"/>
        </w:rPr>
        <w:t>kamis,</w:t>
      </w:r>
      <w:r>
        <w:rPr>
          <w:rFonts w:ascii="Times New Roman" w:hAnsi="Times New Roman" w:cs="Times New Roman"/>
          <w:sz w:val="24"/>
          <w:szCs w:val="24"/>
          <w:lang w:val="en-US"/>
        </w:rPr>
        <w:t xml:space="preserve"> </w:t>
      </w:r>
      <w:r w:rsidRPr="003967C6">
        <w:rPr>
          <w:rFonts w:ascii="Times New Roman" w:hAnsi="Times New Roman" w:cs="Times New Roman"/>
          <w:sz w:val="24"/>
          <w:szCs w:val="24"/>
        </w:rPr>
        <w:t>jumat,</w:t>
      </w:r>
      <w:r>
        <w:rPr>
          <w:rFonts w:ascii="Times New Roman" w:hAnsi="Times New Roman" w:cs="Times New Roman"/>
          <w:sz w:val="24"/>
          <w:szCs w:val="24"/>
          <w:lang w:val="en-US"/>
        </w:rPr>
        <w:t xml:space="preserve"> </w:t>
      </w:r>
      <w:r w:rsidRPr="003967C6">
        <w:rPr>
          <w:rFonts w:ascii="Times New Roman" w:hAnsi="Times New Roman" w:cs="Times New Roman"/>
          <w:sz w:val="24"/>
          <w:szCs w:val="24"/>
        </w:rPr>
        <w:t>sabtu,</w:t>
      </w:r>
      <w:r>
        <w:rPr>
          <w:rFonts w:ascii="Times New Roman" w:hAnsi="Times New Roman" w:cs="Times New Roman"/>
          <w:sz w:val="24"/>
          <w:szCs w:val="24"/>
          <w:lang w:val="en-US"/>
        </w:rPr>
        <w:t xml:space="preserve"> </w:t>
      </w:r>
      <w:r w:rsidRPr="003967C6">
        <w:rPr>
          <w:rFonts w:ascii="Times New Roman" w:hAnsi="Times New Roman" w:cs="Times New Roman"/>
          <w:sz w:val="24"/>
          <w:szCs w:val="24"/>
        </w:rPr>
        <w:t>dan minggu.</w:t>
      </w:r>
    </w:p>
    <w:p w14:paraId="61059EF7" w14:textId="77777777" w:rsidR="000D418D" w:rsidRPr="008E3F1A" w:rsidRDefault="000D418D" w:rsidP="00650BDE">
      <w:pPr>
        <w:pStyle w:val="ListParagraph"/>
        <w:numPr>
          <w:ilvl w:val="0"/>
          <w:numId w:val="30"/>
        </w:numPr>
        <w:spacing w:line="360" w:lineRule="auto"/>
        <w:contextualSpacing/>
        <w:jc w:val="both"/>
        <w:rPr>
          <w:rFonts w:ascii="Times New Roman" w:hAnsi="Times New Roman" w:cs="Times New Roman"/>
          <w:sz w:val="24"/>
          <w:szCs w:val="24"/>
        </w:rPr>
      </w:pPr>
      <w:r w:rsidRPr="003967C6">
        <w:rPr>
          <w:rFonts w:ascii="Times New Roman" w:hAnsi="Times New Roman" w:cs="Times New Roman"/>
          <w:sz w:val="24"/>
          <w:szCs w:val="24"/>
        </w:rPr>
        <w:t>Jumlah sesi sehari, yaitu sejumlah 4 sesi.</w:t>
      </w:r>
    </w:p>
    <w:p w14:paraId="2FB05361" w14:textId="77777777" w:rsidR="000D418D" w:rsidRPr="008E3F1A" w:rsidRDefault="000D418D" w:rsidP="00650BDE">
      <w:pPr>
        <w:pStyle w:val="ListParagraph"/>
        <w:numPr>
          <w:ilvl w:val="0"/>
          <w:numId w:val="30"/>
        </w:numPr>
        <w:spacing w:line="360" w:lineRule="auto"/>
        <w:contextualSpacing/>
        <w:jc w:val="both"/>
        <w:rPr>
          <w:rFonts w:ascii="Times New Roman" w:hAnsi="Times New Roman" w:cs="Times New Roman"/>
          <w:sz w:val="24"/>
          <w:szCs w:val="24"/>
        </w:rPr>
      </w:pPr>
      <w:r w:rsidRPr="008E3F1A">
        <w:rPr>
          <w:rFonts w:ascii="Times New Roman" w:hAnsi="Times New Roman" w:cs="Times New Roman"/>
          <w:sz w:val="24"/>
          <w:szCs w:val="24"/>
        </w:rPr>
        <w:t>Kapal maksimal yang dapat digunakan sehari sejumlah 48 kapal.</w:t>
      </w:r>
    </w:p>
    <w:p w14:paraId="1A7B8E6D" w14:textId="1B4D5F0C" w:rsidR="000D418D" w:rsidRPr="000D418D" w:rsidRDefault="000D418D" w:rsidP="00C56B94">
      <w:pPr>
        <w:jc w:val="both"/>
        <w:sectPr w:rsidR="000D418D" w:rsidRPr="000D418D" w:rsidSect="00FF53AF">
          <w:pgSz w:w="11907" w:h="16840" w:code="9"/>
          <w:pgMar w:top="1411" w:right="1411" w:bottom="1411" w:left="1800" w:header="720" w:footer="144" w:gutter="0"/>
          <w:cols w:space="720"/>
          <w:titlePg/>
          <w:docGrid w:linePitch="360"/>
        </w:sectPr>
      </w:pPr>
      <w:r>
        <w:rPr>
          <w:rFonts w:ascii="Times New Roman" w:hAnsi="Times New Roman"/>
          <w:sz w:val="24"/>
          <w:szCs w:val="24"/>
        </w:rPr>
        <w:t xml:space="preserve">Berikut merupakan </w:t>
      </w:r>
      <w:r>
        <w:rPr>
          <w:rFonts w:ascii="Times New Roman" w:hAnsi="Times New Roman"/>
          <w:i/>
          <w:sz w:val="24"/>
          <w:szCs w:val="24"/>
        </w:rPr>
        <w:t xml:space="preserve">tree </w:t>
      </w:r>
      <w:r w:rsidR="000A44B1">
        <w:rPr>
          <w:rFonts w:ascii="Times New Roman" w:hAnsi="Times New Roman"/>
          <w:sz w:val="24"/>
          <w:szCs w:val="24"/>
        </w:rPr>
        <w:t>yang menggambarkan</w:t>
      </w:r>
      <w:r w:rsidR="002E5F8E">
        <w:rPr>
          <w:rFonts w:ascii="Times New Roman" w:hAnsi="Times New Roman"/>
          <w:sz w:val="24"/>
          <w:szCs w:val="24"/>
        </w:rPr>
        <w:t xml:space="preserve"> algoritme</w:t>
      </w:r>
      <w:r>
        <w:rPr>
          <w:rFonts w:ascii="Times New Roman" w:hAnsi="Times New Roman"/>
          <w:sz w:val="24"/>
          <w:szCs w:val="24"/>
        </w:rPr>
        <w:t xml:space="preserve"> </w:t>
      </w:r>
      <w:r>
        <w:rPr>
          <w:rFonts w:ascii="Times New Roman" w:hAnsi="Times New Roman"/>
          <w:i/>
          <w:sz w:val="24"/>
          <w:szCs w:val="24"/>
        </w:rPr>
        <w:t xml:space="preserve">Backtracking </w:t>
      </w:r>
      <w:r w:rsidR="00F5756F">
        <w:rPr>
          <w:rFonts w:ascii="Times New Roman" w:hAnsi="Times New Roman"/>
          <w:sz w:val="24"/>
          <w:szCs w:val="24"/>
        </w:rPr>
        <w:t>dalam pengalokasian</w:t>
      </w:r>
      <w:r w:rsidR="00C56B94">
        <w:rPr>
          <w:rFonts w:ascii="Times New Roman" w:hAnsi="Times New Roman"/>
          <w:sz w:val="24"/>
          <w:szCs w:val="24"/>
        </w:rPr>
        <w:t xml:space="preserve"> kapal dan </w:t>
      </w:r>
      <w:r>
        <w:rPr>
          <w:rFonts w:ascii="Times New Roman" w:hAnsi="Times New Roman"/>
          <w:sz w:val="24"/>
          <w:szCs w:val="24"/>
        </w:rPr>
        <w:t>waktu:</w:t>
      </w:r>
    </w:p>
    <w:p w14:paraId="6280CBAB" w14:textId="77777777" w:rsidR="0000095B" w:rsidRDefault="00FF53AF" w:rsidP="0000095B">
      <w:pPr>
        <w:keepNext/>
      </w:pPr>
      <w:bookmarkStart w:id="96" w:name="_Toc30412961"/>
      <w:bookmarkStart w:id="97" w:name="_Toc30414086"/>
      <w:bookmarkStart w:id="98" w:name="_Toc30414150"/>
      <w:bookmarkStart w:id="99" w:name="_Toc30433373"/>
      <w:bookmarkStart w:id="100" w:name="_Toc30434000"/>
      <w:bookmarkStart w:id="101" w:name="_Toc31117601"/>
      <w:bookmarkStart w:id="102" w:name="_Toc31120724"/>
      <w:bookmarkStart w:id="103" w:name="_Toc31120856"/>
      <w:r w:rsidRPr="00C54421">
        <w:rPr>
          <w:noProof/>
        </w:rPr>
        <w:drawing>
          <wp:inline distT="0" distB="0" distL="0" distR="0" wp14:anchorId="49183DC4" wp14:editId="42066BB5">
            <wp:extent cx="8901430" cy="32245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a:blip r:embed="rId21">
                      <a:extLst>
                        <a:ext uri="{28A0092B-C50C-407E-A947-70E740481C1C}">
                          <a14:useLocalDpi xmlns:a14="http://schemas.microsoft.com/office/drawing/2010/main" val="0"/>
                        </a:ext>
                      </a:extLst>
                    </a:blip>
                    <a:stretch>
                      <a:fillRect/>
                    </a:stretch>
                  </pic:blipFill>
                  <pic:spPr>
                    <a:xfrm>
                      <a:off x="0" y="0"/>
                      <a:ext cx="8901430" cy="3224530"/>
                    </a:xfrm>
                    <a:prstGeom prst="rect">
                      <a:avLst/>
                    </a:prstGeom>
                  </pic:spPr>
                </pic:pic>
              </a:graphicData>
            </a:graphic>
          </wp:inline>
        </w:drawing>
      </w:r>
      <w:bookmarkEnd w:id="96"/>
      <w:bookmarkEnd w:id="97"/>
      <w:bookmarkEnd w:id="98"/>
      <w:bookmarkEnd w:id="99"/>
      <w:bookmarkEnd w:id="100"/>
      <w:bookmarkEnd w:id="101"/>
      <w:bookmarkEnd w:id="102"/>
      <w:bookmarkEnd w:id="103"/>
    </w:p>
    <w:p w14:paraId="1113AB71" w14:textId="21471FD3" w:rsidR="00FF53AF" w:rsidRPr="0000095B" w:rsidRDefault="0000095B" w:rsidP="0000095B">
      <w:pPr>
        <w:pStyle w:val="Caption"/>
        <w:ind w:left="2160" w:firstLine="720"/>
        <w:rPr>
          <w:rFonts w:ascii="Times New Roman" w:hAnsi="Times New Roman"/>
          <w:sz w:val="24"/>
          <w:szCs w:val="24"/>
        </w:rPr>
      </w:pPr>
      <w:bookmarkStart w:id="104" w:name="_Toc45276931"/>
      <w:r w:rsidRPr="0000095B">
        <w:rPr>
          <w:rFonts w:ascii="Times New Roman" w:hAnsi="Times New Roman"/>
          <w:sz w:val="24"/>
          <w:szCs w:val="24"/>
        </w:rPr>
        <w:t xml:space="preserve">Gambar </w:t>
      </w:r>
      <w:r w:rsidRPr="0000095B">
        <w:rPr>
          <w:rFonts w:ascii="Times New Roman" w:hAnsi="Times New Roman"/>
          <w:sz w:val="24"/>
          <w:szCs w:val="24"/>
        </w:rPr>
        <w:fldChar w:fldCharType="begin"/>
      </w:r>
      <w:r w:rsidRPr="0000095B">
        <w:rPr>
          <w:rFonts w:ascii="Times New Roman" w:hAnsi="Times New Roman"/>
          <w:sz w:val="24"/>
          <w:szCs w:val="24"/>
        </w:rPr>
        <w:instrText xml:space="preserve"> SEQ Gambar \* ARABIC </w:instrText>
      </w:r>
      <w:r w:rsidRPr="0000095B">
        <w:rPr>
          <w:rFonts w:ascii="Times New Roman" w:hAnsi="Times New Roman"/>
          <w:sz w:val="24"/>
          <w:szCs w:val="24"/>
        </w:rPr>
        <w:fldChar w:fldCharType="separate"/>
      </w:r>
      <w:r w:rsidR="006A7004">
        <w:rPr>
          <w:rFonts w:ascii="Times New Roman" w:hAnsi="Times New Roman"/>
          <w:noProof/>
          <w:sz w:val="24"/>
          <w:szCs w:val="24"/>
        </w:rPr>
        <w:t>4</w:t>
      </w:r>
      <w:r w:rsidRPr="0000095B">
        <w:rPr>
          <w:rFonts w:ascii="Times New Roman" w:hAnsi="Times New Roman"/>
          <w:sz w:val="24"/>
          <w:szCs w:val="24"/>
        </w:rPr>
        <w:fldChar w:fldCharType="end"/>
      </w:r>
      <w:r w:rsidRPr="0000095B">
        <w:rPr>
          <w:rFonts w:ascii="Times New Roman" w:hAnsi="Times New Roman"/>
          <w:sz w:val="24"/>
          <w:szCs w:val="24"/>
        </w:rPr>
        <w:t>. Tree Algoritme Backtracking Pertama</w:t>
      </w:r>
      <w:bookmarkEnd w:id="104"/>
    </w:p>
    <w:p w14:paraId="5C3CB9C0" w14:textId="77777777" w:rsidR="00FF53AF" w:rsidRDefault="00FF53AF" w:rsidP="00FF53AF">
      <w:pPr>
        <w:rPr>
          <w:lang w:val="en-AU"/>
        </w:rPr>
      </w:pPr>
    </w:p>
    <w:p w14:paraId="20AEE06E" w14:textId="77777777" w:rsidR="00FF53AF" w:rsidRDefault="002E5F8E" w:rsidP="00FF53AF">
      <w:pPr>
        <w:spacing w:line="360" w:lineRule="auto"/>
        <w:jc w:val="both"/>
        <w:rPr>
          <w:rFonts w:ascii="Times New Roman" w:hAnsi="Times New Roman"/>
          <w:sz w:val="24"/>
          <w:szCs w:val="24"/>
          <w:lang w:val="en-AU"/>
        </w:rPr>
      </w:pPr>
      <w:r>
        <w:rPr>
          <w:rFonts w:ascii="Times New Roman" w:hAnsi="Times New Roman"/>
          <w:sz w:val="24"/>
          <w:szCs w:val="24"/>
          <w:lang w:val="en-AU"/>
        </w:rPr>
        <w:t>Tree Algoritme</w:t>
      </w:r>
      <w:r w:rsidR="00432B5B">
        <w:rPr>
          <w:rFonts w:ascii="Times New Roman" w:hAnsi="Times New Roman"/>
          <w:sz w:val="24"/>
          <w:szCs w:val="24"/>
          <w:lang w:val="en-AU"/>
        </w:rPr>
        <w:t xml:space="preserve"> terdiri dari </w:t>
      </w:r>
      <w:r w:rsidR="00FF53AF" w:rsidRPr="00B47EDE">
        <w:rPr>
          <w:rFonts w:ascii="Times New Roman" w:hAnsi="Times New Roman"/>
          <w:sz w:val="24"/>
          <w:szCs w:val="24"/>
          <w:lang w:val="en-AU"/>
        </w:rPr>
        <w:t xml:space="preserve">6 level, diantaranya </w:t>
      </w:r>
      <w:r w:rsidR="00FF53AF" w:rsidRPr="00B47EDE">
        <w:rPr>
          <w:rFonts w:ascii="Times New Roman" w:hAnsi="Times New Roman"/>
          <w:i/>
          <w:sz w:val="24"/>
          <w:szCs w:val="24"/>
          <w:lang w:val="en-AU"/>
        </w:rPr>
        <w:t xml:space="preserve">root </w:t>
      </w:r>
      <w:r w:rsidR="00FF53AF" w:rsidRPr="00B47EDE">
        <w:rPr>
          <w:rFonts w:ascii="Times New Roman" w:hAnsi="Times New Roman"/>
          <w:sz w:val="24"/>
          <w:szCs w:val="24"/>
          <w:lang w:val="en-AU"/>
        </w:rPr>
        <w:t xml:space="preserve">merupakan Ajibata yang memiliki satu percabangan yaitu Sesi 1, </w:t>
      </w:r>
      <w:r w:rsidR="00FF53AF" w:rsidRPr="00B47EDE">
        <w:rPr>
          <w:rFonts w:ascii="Times New Roman" w:hAnsi="Times New Roman"/>
          <w:i/>
          <w:sz w:val="24"/>
          <w:szCs w:val="24"/>
          <w:lang w:val="en-AU"/>
        </w:rPr>
        <w:t xml:space="preserve">node </w:t>
      </w:r>
      <w:r w:rsidR="00FF53AF" w:rsidRPr="00B47EDE">
        <w:rPr>
          <w:rFonts w:ascii="Times New Roman" w:hAnsi="Times New Roman"/>
          <w:sz w:val="24"/>
          <w:szCs w:val="24"/>
          <w:lang w:val="en-AU"/>
        </w:rPr>
        <w:t xml:space="preserve">Sesi 1 memiliki percabangan yaitu, pelabuhan yang dituju, percabangan dari </w:t>
      </w:r>
      <w:r w:rsidR="00FF53AF" w:rsidRPr="00B47EDE">
        <w:rPr>
          <w:rFonts w:ascii="Times New Roman" w:hAnsi="Times New Roman"/>
          <w:i/>
          <w:sz w:val="24"/>
          <w:szCs w:val="24"/>
          <w:lang w:val="en-AU"/>
        </w:rPr>
        <w:t xml:space="preserve">node </w:t>
      </w:r>
      <w:r w:rsidR="00FF53AF" w:rsidRPr="00B47EDE">
        <w:rPr>
          <w:rFonts w:ascii="Times New Roman" w:hAnsi="Times New Roman"/>
          <w:sz w:val="24"/>
          <w:szCs w:val="24"/>
          <w:lang w:val="en-AU"/>
        </w:rPr>
        <w:t xml:space="preserve">pelabuhan yang dituju yaitu inisial nahkoda. Percabangan selanjutnya yaitu </w:t>
      </w:r>
      <w:proofErr w:type="gramStart"/>
      <w:r w:rsidR="00FF53AF" w:rsidRPr="00B47EDE">
        <w:rPr>
          <w:rFonts w:ascii="Times New Roman" w:hAnsi="Times New Roman"/>
          <w:sz w:val="24"/>
          <w:szCs w:val="24"/>
          <w:lang w:val="en-AU"/>
        </w:rPr>
        <w:t>nama</w:t>
      </w:r>
      <w:proofErr w:type="gramEnd"/>
      <w:r w:rsidR="00FF53AF" w:rsidRPr="00B47EDE">
        <w:rPr>
          <w:rFonts w:ascii="Times New Roman" w:hAnsi="Times New Roman"/>
          <w:sz w:val="24"/>
          <w:szCs w:val="24"/>
          <w:lang w:val="en-AU"/>
        </w:rPr>
        <w:t xml:space="preserve"> kapal yang dioperasikan, dan percabangan terakhir adalah jam keberangkatan, jam keberangkatan perharinya sejumlah empat keberangkatan. </w:t>
      </w:r>
      <w:r w:rsidR="00FF53AF">
        <w:rPr>
          <w:rFonts w:ascii="Times New Roman" w:hAnsi="Times New Roman"/>
          <w:sz w:val="24"/>
          <w:szCs w:val="24"/>
          <w:lang w:val="en-AU"/>
        </w:rPr>
        <w:t xml:space="preserve">Dapat dijelaskan bahwa Sesi 1 memiliki 3 tempat tujuan, yaitu Tomok, Tigaras, dan Onanrunggu. Proses </w:t>
      </w:r>
      <w:r w:rsidR="00FF53AF">
        <w:rPr>
          <w:rFonts w:ascii="Times New Roman" w:hAnsi="Times New Roman"/>
          <w:i/>
          <w:sz w:val="24"/>
          <w:szCs w:val="24"/>
          <w:lang w:val="en-AU"/>
        </w:rPr>
        <w:t xml:space="preserve">Backtracing </w:t>
      </w:r>
      <w:r w:rsidR="00FF53AF">
        <w:rPr>
          <w:rFonts w:ascii="Times New Roman" w:hAnsi="Times New Roman"/>
          <w:sz w:val="24"/>
          <w:szCs w:val="24"/>
          <w:lang w:val="en-AU"/>
        </w:rPr>
        <w:t xml:space="preserve">ini </w:t>
      </w:r>
      <w:proofErr w:type="gramStart"/>
      <w:r w:rsidR="00FF53AF">
        <w:rPr>
          <w:rFonts w:ascii="Times New Roman" w:hAnsi="Times New Roman"/>
          <w:sz w:val="24"/>
          <w:szCs w:val="24"/>
          <w:lang w:val="en-AU"/>
        </w:rPr>
        <w:t>akan</w:t>
      </w:r>
      <w:proofErr w:type="gramEnd"/>
      <w:r w:rsidR="00FF53AF">
        <w:rPr>
          <w:rFonts w:ascii="Times New Roman" w:hAnsi="Times New Roman"/>
          <w:sz w:val="24"/>
          <w:szCs w:val="24"/>
          <w:lang w:val="en-AU"/>
        </w:rPr>
        <w:t xml:space="preserve"> berjalan dengan mengikuti </w:t>
      </w:r>
      <w:r w:rsidR="00FF53AF">
        <w:rPr>
          <w:rFonts w:ascii="Times New Roman" w:hAnsi="Times New Roman"/>
          <w:i/>
          <w:sz w:val="24"/>
          <w:szCs w:val="24"/>
          <w:lang w:val="en-AU"/>
        </w:rPr>
        <w:t>constraint</w:t>
      </w:r>
      <w:r w:rsidR="00C61E2B">
        <w:rPr>
          <w:rFonts w:ascii="Times New Roman" w:hAnsi="Times New Roman"/>
          <w:i/>
          <w:sz w:val="24"/>
          <w:szCs w:val="24"/>
          <w:lang w:val="en-AU"/>
        </w:rPr>
        <w:t>s</w:t>
      </w:r>
      <w:r w:rsidR="00432B5B">
        <w:rPr>
          <w:rFonts w:ascii="Times New Roman" w:hAnsi="Times New Roman"/>
          <w:i/>
          <w:sz w:val="24"/>
          <w:szCs w:val="24"/>
          <w:lang w:val="en-AU"/>
        </w:rPr>
        <w:t xml:space="preserve"> </w:t>
      </w:r>
      <w:r w:rsidR="00FF53AF">
        <w:rPr>
          <w:rFonts w:ascii="Times New Roman" w:hAnsi="Times New Roman"/>
          <w:sz w:val="24"/>
          <w:szCs w:val="24"/>
          <w:lang w:val="en-AU"/>
        </w:rPr>
        <w:t xml:space="preserve">yang ada. Melalui </w:t>
      </w:r>
      <w:r w:rsidR="00FF53AF">
        <w:rPr>
          <w:rFonts w:ascii="Times New Roman" w:hAnsi="Times New Roman"/>
          <w:i/>
          <w:sz w:val="24"/>
          <w:szCs w:val="24"/>
          <w:lang w:val="en-AU"/>
        </w:rPr>
        <w:t xml:space="preserve">tree </w:t>
      </w:r>
      <w:r w:rsidR="00FF53AF">
        <w:rPr>
          <w:rFonts w:ascii="Times New Roman" w:hAnsi="Times New Roman"/>
          <w:sz w:val="24"/>
          <w:szCs w:val="24"/>
          <w:lang w:val="en-AU"/>
        </w:rPr>
        <w:t xml:space="preserve">ini </w:t>
      </w:r>
      <w:proofErr w:type="gramStart"/>
      <w:r w:rsidR="00FF53AF">
        <w:rPr>
          <w:rFonts w:ascii="Times New Roman" w:hAnsi="Times New Roman"/>
          <w:sz w:val="24"/>
          <w:szCs w:val="24"/>
          <w:lang w:val="en-AU"/>
        </w:rPr>
        <w:t>akan</w:t>
      </w:r>
      <w:proofErr w:type="gramEnd"/>
      <w:r w:rsidR="00FF53AF">
        <w:rPr>
          <w:rFonts w:ascii="Times New Roman" w:hAnsi="Times New Roman"/>
          <w:sz w:val="24"/>
          <w:szCs w:val="24"/>
          <w:lang w:val="en-AU"/>
        </w:rPr>
        <w:t xml:space="preserve"> ditelusuri solusi yang memungkinkan, seluruh </w:t>
      </w:r>
      <w:r w:rsidR="00FF53AF">
        <w:rPr>
          <w:rFonts w:ascii="Times New Roman" w:hAnsi="Times New Roman"/>
          <w:i/>
          <w:sz w:val="24"/>
          <w:szCs w:val="24"/>
          <w:lang w:val="en-AU"/>
        </w:rPr>
        <w:t xml:space="preserve">node </w:t>
      </w:r>
      <w:r w:rsidR="00FF53AF">
        <w:rPr>
          <w:rFonts w:ascii="Times New Roman" w:hAnsi="Times New Roman"/>
          <w:sz w:val="24"/>
          <w:szCs w:val="24"/>
          <w:lang w:val="en-AU"/>
        </w:rPr>
        <w:t xml:space="preserve">akan ditelusuri untuk memastikan keseluruhan </w:t>
      </w:r>
      <w:r w:rsidR="00FF53AF">
        <w:rPr>
          <w:rFonts w:ascii="Times New Roman" w:hAnsi="Times New Roman"/>
          <w:i/>
          <w:sz w:val="24"/>
          <w:szCs w:val="24"/>
          <w:lang w:val="en-AU"/>
        </w:rPr>
        <w:t xml:space="preserve">node </w:t>
      </w:r>
      <w:r w:rsidR="00FF53AF">
        <w:rPr>
          <w:rFonts w:ascii="Times New Roman" w:hAnsi="Times New Roman"/>
          <w:sz w:val="24"/>
          <w:szCs w:val="24"/>
          <w:lang w:val="en-AU"/>
        </w:rPr>
        <w:t xml:space="preserve">yang ada. Ketika pencarian tiba di </w:t>
      </w:r>
      <w:r w:rsidR="00FF53AF">
        <w:rPr>
          <w:rFonts w:ascii="Times New Roman" w:hAnsi="Times New Roman"/>
          <w:i/>
          <w:sz w:val="24"/>
          <w:szCs w:val="24"/>
          <w:lang w:val="en-AU"/>
        </w:rPr>
        <w:t xml:space="preserve">child </w:t>
      </w:r>
      <w:r w:rsidR="00FF53AF">
        <w:rPr>
          <w:rFonts w:ascii="Times New Roman" w:hAnsi="Times New Roman"/>
          <w:sz w:val="24"/>
          <w:szCs w:val="24"/>
          <w:lang w:val="en-AU"/>
        </w:rPr>
        <w:t xml:space="preserve">maka </w:t>
      </w:r>
      <w:proofErr w:type="gramStart"/>
      <w:r w:rsidR="00FF53AF">
        <w:rPr>
          <w:rFonts w:ascii="Times New Roman" w:hAnsi="Times New Roman"/>
          <w:sz w:val="24"/>
          <w:szCs w:val="24"/>
          <w:lang w:val="en-AU"/>
        </w:rPr>
        <w:t>akan</w:t>
      </w:r>
      <w:proofErr w:type="gramEnd"/>
      <w:r w:rsidR="00FF53AF">
        <w:rPr>
          <w:rFonts w:ascii="Times New Roman" w:hAnsi="Times New Roman"/>
          <w:sz w:val="24"/>
          <w:szCs w:val="24"/>
          <w:lang w:val="en-AU"/>
        </w:rPr>
        <w:t xml:space="preserve"> dilakukan 6 proses </w:t>
      </w:r>
      <w:r w:rsidR="00FF53AF">
        <w:rPr>
          <w:rFonts w:ascii="Times New Roman" w:hAnsi="Times New Roman"/>
          <w:i/>
          <w:sz w:val="24"/>
          <w:szCs w:val="24"/>
          <w:lang w:val="en-AU"/>
        </w:rPr>
        <w:t>backtrack.</w:t>
      </w:r>
    </w:p>
    <w:p w14:paraId="5E91195C" w14:textId="77777777" w:rsidR="0000095B" w:rsidRDefault="00FF53AF" w:rsidP="0000095B">
      <w:pPr>
        <w:keepNext/>
        <w:spacing w:line="360" w:lineRule="auto"/>
        <w:jc w:val="both"/>
      </w:pPr>
      <w:r>
        <w:rPr>
          <w:rFonts w:ascii="Times New Roman" w:hAnsi="Times New Roman"/>
          <w:noProof/>
          <w:sz w:val="24"/>
          <w:szCs w:val="24"/>
        </w:rPr>
        <w:drawing>
          <wp:inline distT="0" distB="0" distL="0" distR="0" wp14:anchorId="0B5EE0FD" wp14:editId="51EA0268">
            <wp:extent cx="8901430" cy="31972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PNG"/>
                    <pic:cNvPicPr/>
                  </pic:nvPicPr>
                  <pic:blipFill>
                    <a:blip r:embed="rId22">
                      <a:extLst>
                        <a:ext uri="{28A0092B-C50C-407E-A947-70E740481C1C}">
                          <a14:useLocalDpi xmlns:a14="http://schemas.microsoft.com/office/drawing/2010/main" val="0"/>
                        </a:ext>
                      </a:extLst>
                    </a:blip>
                    <a:stretch>
                      <a:fillRect/>
                    </a:stretch>
                  </pic:blipFill>
                  <pic:spPr>
                    <a:xfrm>
                      <a:off x="0" y="0"/>
                      <a:ext cx="8901430" cy="3197225"/>
                    </a:xfrm>
                    <a:prstGeom prst="rect">
                      <a:avLst/>
                    </a:prstGeom>
                  </pic:spPr>
                </pic:pic>
              </a:graphicData>
            </a:graphic>
          </wp:inline>
        </w:drawing>
      </w:r>
    </w:p>
    <w:p w14:paraId="6FE4A217" w14:textId="2FB2A8B1" w:rsidR="00FF53AF" w:rsidRPr="0046495D" w:rsidRDefault="0000095B" w:rsidP="0000095B">
      <w:pPr>
        <w:pStyle w:val="Caption"/>
        <w:ind w:left="2160" w:firstLine="720"/>
        <w:jc w:val="both"/>
        <w:rPr>
          <w:rFonts w:ascii="Times New Roman" w:hAnsi="Times New Roman"/>
          <w:sz w:val="24"/>
          <w:szCs w:val="24"/>
          <w:lang w:val="en-AU"/>
        </w:rPr>
      </w:pPr>
      <w:bookmarkStart w:id="105" w:name="_Toc45276932"/>
      <w:r w:rsidRPr="0046495D">
        <w:rPr>
          <w:rFonts w:ascii="Times New Roman" w:hAnsi="Times New Roman"/>
          <w:sz w:val="24"/>
          <w:szCs w:val="24"/>
        </w:rPr>
        <w:t xml:space="preserve">Gambar </w:t>
      </w:r>
      <w:r w:rsidRPr="0046495D">
        <w:rPr>
          <w:rFonts w:ascii="Times New Roman" w:hAnsi="Times New Roman"/>
          <w:sz w:val="24"/>
          <w:szCs w:val="24"/>
        </w:rPr>
        <w:fldChar w:fldCharType="begin"/>
      </w:r>
      <w:r w:rsidRPr="0046495D">
        <w:rPr>
          <w:rFonts w:ascii="Times New Roman" w:hAnsi="Times New Roman"/>
          <w:sz w:val="24"/>
          <w:szCs w:val="24"/>
        </w:rPr>
        <w:instrText xml:space="preserve"> SEQ Gambar \* ARABIC </w:instrText>
      </w:r>
      <w:r w:rsidRPr="0046495D">
        <w:rPr>
          <w:rFonts w:ascii="Times New Roman" w:hAnsi="Times New Roman"/>
          <w:sz w:val="24"/>
          <w:szCs w:val="24"/>
        </w:rPr>
        <w:fldChar w:fldCharType="separate"/>
      </w:r>
      <w:r w:rsidR="006A7004">
        <w:rPr>
          <w:rFonts w:ascii="Times New Roman" w:hAnsi="Times New Roman"/>
          <w:noProof/>
          <w:sz w:val="24"/>
          <w:szCs w:val="24"/>
        </w:rPr>
        <w:t>5</w:t>
      </w:r>
      <w:r w:rsidRPr="0046495D">
        <w:rPr>
          <w:rFonts w:ascii="Times New Roman" w:hAnsi="Times New Roman"/>
          <w:sz w:val="24"/>
          <w:szCs w:val="24"/>
        </w:rPr>
        <w:fldChar w:fldCharType="end"/>
      </w:r>
      <w:r w:rsidRPr="0046495D">
        <w:rPr>
          <w:rFonts w:ascii="Times New Roman" w:hAnsi="Times New Roman"/>
          <w:sz w:val="24"/>
          <w:szCs w:val="24"/>
        </w:rPr>
        <w:t>. Tree Algoritme Backtracing Kedua</w:t>
      </w:r>
      <w:bookmarkEnd w:id="105"/>
    </w:p>
    <w:p w14:paraId="312B4D29" w14:textId="4F9A62CD" w:rsidR="00FF53AF" w:rsidRPr="00C300F3" w:rsidRDefault="00FF53AF" w:rsidP="001714FB">
      <w:pPr>
        <w:pStyle w:val="Caption"/>
        <w:spacing w:line="360" w:lineRule="auto"/>
        <w:ind w:left="2880" w:firstLine="720"/>
        <w:rPr>
          <w:rFonts w:ascii="Times New Roman" w:hAnsi="Times New Roman"/>
          <w:sz w:val="24"/>
          <w:szCs w:val="24"/>
        </w:rPr>
      </w:pPr>
    </w:p>
    <w:p w14:paraId="653BDAA9" w14:textId="77777777" w:rsidR="00FF53AF" w:rsidRPr="00883202" w:rsidRDefault="00FF53AF" w:rsidP="00FF53AF">
      <w:pPr>
        <w:spacing w:line="360" w:lineRule="auto"/>
        <w:rPr>
          <w:rFonts w:ascii="Times New Roman" w:hAnsi="Times New Roman"/>
          <w:sz w:val="24"/>
          <w:szCs w:val="24"/>
        </w:rPr>
      </w:pPr>
      <w:r w:rsidRPr="00883202">
        <w:rPr>
          <w:rFonts w:ascii="Times New Roman" w:hAnsi="Times New Roman"/>
          <w:sz w:val="24"/>
          <w:szCs w:val="24"/>
        </w:rPr>
        <w:t>Keterangan:</w:t>
      </w:r>
    </w:p>
    <w:p w14:paraId="44406B26" w14:textId="77777777" w:rsidR="00FF53AF" w:rsidRPr="00883202" w:rsidRDefault="00FF53AF" w:rsidP="00FF53AF">
      <w:pPr>
        <w:spacing w:line="360" w:lineRule="auto"/>
        <w:rPr>
          <w:rFonts w:ascii="Times New Roman" w:hAnsi="Times New Roman"/>
          <w:sz w:val="24"/>
          <w:szCs w:val="24"/>
        </w:rPr>
      </w:pPr>
      <w:r w:rsidRPr="00883202">
        <w:rPr>
          <w:rFonts w:ascii="Times New Roman" w:hAnsi="Times New Roman"/>
          <w:noProof/>
          <w:sz w:val="24"/>
          <w:szCs w:val="24"/>
        </w:rPr>
        <mc:AlternateContent>
          <mc:Choice Requires="wps">
            <w:drawing>
              <wp:anchor distT="0" distB="0" distL="114300" distR="114300" simplePos="0" relativeHeight="251661312" behindDoc="0" locked="0" layoutInCell="1" allowOverlap="1" wp14:anchorId="196B27F9" wp14:editId="3EE94D47">
                <wp:simplePos x="0" y="0"/>
                <wp:positionH relativeFrom="column">
                  <wp:posOffset>41910</wp:posOffset>
                </wp:positionH>
                <wp:positionV relativeFrom="paragraph">
                  <wp:posOffset>19602</wp:posOffset>
                </wp:positionV>
                <wp:extent cx="135172" cy="127221"/>
                <wp:effectExtent l="57150" t="19050" r="74930" b="101600"/>
                <wp:wrapNone/>
                <wp:docPr id="250" name="Rectangle 250"/>
                <wp:cNvGraphicFramePr/>
                <a:graphic xmlns:a="http://schemas.openxmlformats.org/drawingml/2006/main">
                  <a:graphicData uri="http://schemas.microsoft.com/office/word/2010/wordprocessingShape">
                    <wps:wsp>
                      <wps:cNvSpPr/>
                      <wps:spPr>
                        <a:xfrm>
                          <a:off x="0" y="0"/>
                          <a:ext cx="135172" cy="127221"/>
                        </a:xfrm>
                        <a:prstGeom prst="rect">
                          <a:avLst/>
                        </a:prstGeom>
                        <a:solidFill>
                          <a:srgbClr val="FFFF00"/>
                        </a:solidFill>
                      </wps:spPr>
                      <wps:style>
                        <a:lnRef idx="1">
                          <a:schemeClr val="dk1"/>
                        </a:lnRef>
                        <a:fillRef idx="3">
                          <a:schemeClr val="dk1"/>
                        </a:fillRef>
                        <a:effectRef idx="2">
                          <a:schemeClr val="dk1"/>
                        </a:effectRef>
                        <a:fontRef idx="minor">
                          <a:schemeClr val="lt1"/>
                        </a:fontRef>
                      </wps:style>
                      <wps:txbx>
                        <w:txbxContent>
                          <w:p w14:paraId="244D2EAB" w14:textId="77777777" w:rsidR="00925080" w:rsidRPr="006D1787" w:rsidRDefault="00925080" w:rsidP="00FF53AF">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B27F9" id="Rectangle 250" o:spid="_x0000_s1027" style="position:absolute;margin-left:3.3pt;margin-top:1.55pt;width:10.65pt;height:1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" fillcolor="yellow" strokecolor="black [3040]">
                <v:shadow on="t" color="black" opacity="22937f" origin=",.5" offset="0,.63889mm"/>
                <v:textbox>
                  <w:txbxContent>
                    <w:p w14:paraId="244D2EAB" w14:textId="77777777" w:rsidR="00925080" w:rsidRPr="006D1787" w:rsidRDefault="00925080" w:rsidP="00FF53AF">
                      <w:pPr>
                        <w:jc w:val="center"/>
                        <w:rPr>
                          <w:sz w:val="18"/>
                          <w:szCs w:val="18"/>
                        </w:rPr>
                      </w:pPr>
                    </w:p>
                  </w:txbxContent>
                </v:textbox>
              </v:rect>
            </w:pict>
          </mc:Fallback>
        </mc:AlternateContent>
      </w:r>
      <w:r w:rsidRPr="00883202">
        <w:rPr>
          <w:rFonts w:ascii="Times New Roman" w:hAnsi="Times New Roman"/>
          <w:sz w:val="24"/>
          <w:szCs w:val="24"/>
        </w:rPr>
        <w:t xml:space="preserve">     </w:t>
      </w:r>
      <w:r>
        <w:rPr>
          <w:rFonts w:ascii="Times New Roman" w:hAnsi="Times New Roman"/>
          <w:sz w:val="24"/>
          <w:szCs w:val="24"/>
        </w:rPr>
        <w:t xml:space="preserve"> </w:t>
      </w:r>
      <w:r w:rsidRPr="00883202">
        <w:rPr>
          <w:rFonts w:ascii="Times New Roman" w:hAnsi="Times New Roman"/>
          <w:sz w:val="24"/>
          <w:szCs w:val="24"/>
        </w:rPr>
        <w:t>Keberangkatan 1</w:t>
      </w:r>
    </w:p>
    <w:p w14:paraId="765B5DE7" w14:textId="77777777" w:rsidR="00FF53AF" w:rsidRPr="00883202" w:rsidRDefault="00FF53AF" w:rsidP="00FF53AF">
      <w:pPr>
        <w:spacing w:line="360" w:lineRule="auto"/>
        <w:rPr>
          <w:rFonts w:ascii="Times New Roman" w:hAnsi="Times New Roman"/>
          <w:sz w:val="24"/>
          <w:szCs w:val="24"/>
        </w:rPr>
      </w:pPr>
      <w:r w:rsidRPr="00883202">
        <w:rPr>
          <w:rFonts w:ascii="Times New Roman" w:hAnsi="Times New Roman"/>
          <w:noProof/>
          <w:sz w:val="24"/>
          <w:szCs w:val="24"/>
        </w:rPr>
        <mc:AlternateContent>
          <mc:Choice Requires="wps">
            <w:drawing>
              <wp:anchor distT="0" distB="0" distL="114300" distR="114300" simplePos="0" relativeHeight="251662336" behindDoc="0" locked="0" layoutInCell="1" allowOverlap="1" wp14:anchorId="1746841F" wp14:editId="07475F40">
                <wp:simplePos x="0" y="0"/>
                <wp:positionH relativeFrom="column">
                  <wp:posOffset>43180</wp:posOffset>
                </wp:positionH>
                <wp:positionV relativeFrom="paragraph">
                  <wp:posOffset>24130</wp:posOffset>
                </wp:positionV>
                <wp:extent cx="134620" cy="127000"/>
                <wp:effectExtent l="57150" t="19050" r="74930" b="101600"/>
                <wp:wrapNone/>
                <wp:docPr id="18" name="Rectangle 18"/>
                <wp:cNvGraphicFramePr/>
                <a:graphic xmlns:a="http://schemas.openxmlformats.org/drawingml/2006/main">
                  <a:graphicData uri="http://schemas.microsoft.com/office/word/2010/wordprocessingShape">
                    <wps:wsp>
                      <wps:cNvSpPr/>
                      <wps:spPr>
                        <a:xfrm>
                          <a:off x="0" y="0"/>
                          <a:ext cx="134620" cy="127000"/>
                        </a:xfrm>
                        <a:prstGeom prst="rect">
                          <a:avLst/>
                        </a:prstGeom>
                        <a:solidFill>
                          <a:srgbClr val="FF0000"/>
                        </a:solidFill>
                      </wps:spPr>
                      <wps:style>
                        <a:lnRef idx="1">
                          <a:schemeClr val="dk1"/>
                        </a:lnRef>
                        <a:fillRef idx="3">
                          <a:schemeClr val="dk1"/>
                        </a:fillRef>
                        <a:effectRef idx="2">
                          <a:schemeClr val="dk1"/>
                        </a:effectRef>
                        <a:fontRef idx="minor">
                          <a:schemeClr val="lt1"/>
                        </a:fontRef>
                      </wps:style>
                      <wps:txbx>
                        <w:txbxContent>
                          <w:p w14:paraId="7844097B" w14:textId="77777777" w:rsidR="00925080" w:rsidRPr="006D1787" w:rsidRDefault="00925080" w:rsidP="00FF53AF">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6841F" id="Rectangle 18" o:spid="_x0000_s1028" style="position:absolute;margin-left:3.4pt;margin-top:1.9pt;width:10.6pt;height:1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" fillcolor="red" strokecolor="black [3040]">
                <v:shadow on="t" color="black" opacity="22937f" origin=",.5" offset="0,.63889mm"/>
                <v:textbox>
                  <w:txbxContent>
                    <w:p w14:paraId="7844097B" w14:textId="77777777" w:rsidR="00925080" w:rsidRPr="006D1787" w:rsidRDefault="00925080" w:rsidP="00FF53AF">
                      <w:pPr>
                        <w:jc w:val="center"/>
                        <w:rPr>
                          <w:sz w:val="18"/>
                          <w:szCs w:val="18"/>
                        </w:rPr>
                      </w:pPr>
                    </w:p>
                  </w:txbxContent>
                </v:textbox>
              </v:rect>
            </w:pict>
          </mc:Fallback>
        </mc:AlternateContent>
      </w:r>
      <w:r w:rsidRPr="00883202">
        <w:rPr>
          <w:rFonts w:ascii="Times New Roman" w:hAnsi="Times New Roman"/>
          <w:sz w:val="24"/>
          <w:szCs w:val="24"/>
        </w:rPr>
        <w:t xml:space="preserve">     </w:t>
      </w:r>
      <w:r>
        <w:rPr>
          <w:rFonts w:ascii="Times New Roman" w:hAnsi="Times New Roman"/>
          <w:sz w:val="24"/>
          <w:szCs w:val="24"/>
        </w:rPr>
        <w:t xml:space="preserve"> </w:t>
      </w:r>
      <w:r w:rsidRPr="00883202">
        <w:rPr>
          <w:rFonts w:ascii="Times New Roman" w:hAnsi="Times New Roman"/>
          <w:sz w:val="24"/>
          <w:szCs w:val="24"/>
        </w:rPr>
        <w:t>Keberangkatan 2</w:t>
      </w:r>
    </w:p>
    <w:p w14:paraId="2A2E639A" w14:textId="77777777" w:rsidR="00FF53AF" w:rsidRPr="00883202" w:rsidRDefault="00FF53AF" w:rsidP="00FF53AF">
      <w:pPr>
        <w:spacing w:line="360" w:lineRule="auto"/>
        <w:rPr>
          <w:rFonts w:ascii="Times New Roman" w:hAnsi="Times New Roman"/>
          <w:sz w:val="24"/>
          <w:szCs w:val="24"/>
        </w:rPr>
      </w:pPr>
      <w:r w:rsidRPr="00883202">
        <w:rPr>
          <w:rFonts w:ascii="Times New Roman" w:hAnsi="Times New Roman"/>
          <w:noProof/>
          <w:sz w:val="24"/>
          <w:szCs w:val="24"/>
        </w:rPr>
        <mc:AlternateContent>
          <mc:Choice Requires="wps">
            <w:drawing>
              <wp:anchor distT="0" distB="0" distL="114300" distR="114300" simplePos="0" relativeHeight="251663360" behindDoc="0" locked="0" layoutInCell="1" allowOverlap="1" wp14:anchorId="581DC063" wp14:editId="086A8144">
                <wp:simplePos x="0" y="0"/>
                <wp:positionH relativeFrom="column">
                  <wp:posOffset>43180</wp:posOffset>
                </wp:positionH>
                <wp:positionV relativeFrom="paragraph">
                  <wp:posOffset>27305</wp:posOffset>
                </wp:positionV>
                <wp:extent cx="134620" cy="127000"/>
                <wp:effectExtent l="57150" t="19050" r="74930" b="101600"/>
                <wp:wrapNone/>
                <wp:docPr id="19" name="Rectangle 19"/>
                <wp:cNvGraphicFramePr/>
                <a:graphic xmlns:a="http://schemas.openxmlformats.org/drawingml/2006/main">
                  <a:graphicData uri="http://schemas.microsoft.com/office/word/2010/wordprocessingShape">
                    <wps:wsp>
                      <wps:cNvSpPr/>
                      <wps:spPr>
                        <a:xfrm>
                          <a:off x="0" y="0"/>
                          <a:ext cx="134620" cy="127000"/>
                        </a:xfrm>
                        <a:prstGeom prst="rect">
                          <a:avLst/>
                        </a:prstGeom>
                        <a:solidFill>
                          <a:srgbClr val="92D050"/>
                        </a:solidFill>
                      </wps:spPr>
                      <wps:style>
                        <a:lnRef idx="1">
                          <a:schemeClr val="dk1"/>
                        </a:lnRef>
                        <a:fillRef idx="3">
                          <a:schemeClr val="dk1"/>
                        </a:fillRef>
                        <a:effectRef idx="2">
                          <a:schemeClr val="dk1"/>
                        </a:effectRef>
                        <a:fontRef idx="minor">
                          <a:schemeClr val="lt1"/>
                        </a:fontRef>
                      </wps:style>
                      <wps:txbx>
                        <w:txbxContent>
                          <w:p w14:paraId="7D90CD8F" w14:textId="77777777" w:rsidR="00925080" w:rsidRPr="006D1787" w:rsidRDefault="00925080" w:rsidP="00FF53AF">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DC063" id="Rectangle 19" o:spid="_x0000_s1029" style="position:absolute;margin-left:3.4pt;margin-top:2.15pt;width:10.6pt;height:1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" fillcolor="#92d050" strokecolor="black [3040]">
                <v:shadow on="t" color="black" opacity="22937f" origin=",.5" offset="0,.63889mm"/>
                <v:textbox>
                  <w:txbxContent>
                    <w:p w14:paraId="7D90CD8F" w14:textId="77777777" w:rsidR="00925080" w:rsidRPr="006D1787" w:rsidRDefault="00925080" w:rsidP="00FF53AF">
                      <w:pPr>
                        <w:jc w:val="center"/>
                        <w:rPr>
                          <w:sz w:val="18"/>
                          <w:szCs w:val="18"/>
                        </w:rPr>
                      </w:pPr>
                    </w:p>
                  </w:txbxContent>
                </v:textbox>
              </v:rect>
            </w:pict>
          </mc:Fallback>
        </mc:AlternateContent>
      </w:r>
      <w:r w:rsidRPr="00883202">
        <w:rPr>
          <w:rFonts w:ascii="Times New Roman" w:hAnsi="Times New Roman"/>
          <w:sz w:val="24"/>
          <w:szCs w:val="24"/>
        </w:rPr>
        <w:t xml:space="preserve">     </w:t>
      </w:r>
      <w:r>
        <w:rPr>
          <w:rFonts w:ascii="Times New Roman" w:hAnsi="Times New Roman"/>
          <w:sz w:val="24"/>
          <w:szCs w:val="24"/>
        </w:rPr>
        <w:t xml:space="preserve"> </w:t>
      </w:r>
      <w:r w:rsidRPr="00883202">
        <w:rPr>
          <w:rFonts w:ascii="Times New Roman" w:hAnsi="Times New Roman"/>
          <w:sz w:val="24"/>
          <w:szCs w:val="24"/>
        </w:rPr>
        <w:t xml:space="preserve">Keberangkatan 3 </w:t>
      </w:r>
    </w:p>
    <w:p w14:paraId="50AFC803" w14:textId="77777777" w:rsidR="00FF53AF" w:rsidRPr="00883202" w:rsidRDefault="00FF53AF" w:rsidP="00FF53AF">
      <w:pPr>
        <w:spacing w:line="360" w:lineRule="auto"/>
        <w:rPr>
          <w:rFonts w:ascii="Times New Roman" w:hAnsi="Times New Roman"/>
          <w:sz w:val="24"/>
          <w:szCs w:val="24"/>
        </w:rPr>
      </w:pPr>
      <w:r w:rsidRPr="00883202">
        <w:rPr>
          <w:rFonts w:ascii="Times New Roman" w:hAnsi="Times New Roman"/>
          <w:noProof/>
          <w:sz w:val="24"/>
          <w:szCs w:val="24"/>
        </w:rPr>
        <mc:AlternateContent>
          <mc:Choice Requires="wps">
            <w:drawing>
              <wp:anchor distT="0" distB="0" distL="114300" distR="114300" simplePos="0" relativeHeight="251664384" behindDoc="0" locked="0" layoutInCell="1" allowOverlap="1" wp14:anchorId="78EDC55F" wp14:editId="54B9CC24">
                <wp:simplePos x="0" y="0"/>
                <wp:positionH relativeFrom="column">
                  <wp:posOffset>43180</wp:posOffset>
                </wp:positionH>
                <wp:positionV relativeFrom="paragraph">
                  <wp:posOffset>42545</wp:posOffset>
                </wp:positionV>
                <wp:extent cx="134620" cy="127000"/>
                <wp:effectExtent l="57150" t="19050" r="74930" b="101600"/>
                <wp:wrapNone/>
                <wp:docPr id="20" name="Rectangle 20"/>
                <wp:cNvGraphicFramePr/>
                <a:graphic xmlns:a="http://schemas.openxmlformats.org/drawingml/2006/main">
                  <a:graphicData uri="http://schemas.microsoft.com/office/word/2010/wordprocessingShape">
                    <wps:wsp>
                      <wps:cNvSpPr/>
                      <wps:spPr>
                        <a:xfrm>
                          <a:off x="0" y="0"/>
                          <a:ext cx="134620" cy="127000"/>
                        </a:xfrm>
                        <a:prstGeom prst="rect">
                          <a:avLst/>
                        </a:prstGeom>
                        <a:solidFill>
                          <a:srgbClr val="00B0F0"/>
                        </a:solidFill>
                      </wps:spPr>
                      <wps:style>
                        <a:lnRef idx="1">
                          <a:schemeClr val="dk1"/>
                        </a:lnRef>
                        <a:fillRef idx="3">
                          <a:schemeClr val="dk1"/>
                        </a:fillRef>
                        <a:effectRef idx="2">
                          <a:schemeClr val="dk1"/>
                        </a:effectRef>
                        <a:fontRef idx="minor">
                          <a:schemeClr val="lt1"/>
                        </a:fontRef>
                      </wps:style>
                      <wps:txbx>
                        <w:txbxContent>
                          <w:p w14:paraId="01D34D70" w14:textId="77777777" w:rsidR="00925080" w:rsidRPr="006D1787" w:rsidRDefault="00925080" w:rsidP="00FF53AF">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DC55F" id="Rectangle 20" o:spid="_x0000_s1030" style="position:absolute;margin-left:3.4pt;margin-top:3.35pt;width:10.6pt;height:1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" fillcolor="#00b0f0" strokecolor="black [3040]">
                <v:shadow on="t" color="black" opacity="22937f" origin=",.5" offset="0,.63889mm"/>
                <v:textbox>
                  <w:txbxContent>
                    <w:p w14:paraId="01D34D70" w14:textId="77777777" w:rsidR="00925080" w:rsidRPr="006D1787" w:rsidRDefault="00925080" w:rsidP="00FF53AF">
                      <w:pPr>
                        <w:jc w:val="center"/>
                        <w:rPr>
                          <w:sz w:val="18"/>
                          <w:szCs w:val="18"/>
                        </w:rPr>
                      </w:pPr>
                    </w:p>
                  </w:txbxContent>
                </v:textbox>
              </v:rect>
            </w:pict>
          </mc:Fallback>
        </mc:AlternateContent>
      </w:r>
      <w:r w:rsidRPr="00883202">
        <w:rPr>
          <w:rFonts w:ascii="Times New Roman" w:hAnsi="Times New Roman"/>
          <w:sz w:val="24"/>
          <w:szCs w:val="24"/>
        </w:rPr>
        <w:t xml:space="preserve">     </w:t>
      </w:r>
      <w:r>
        <w:rPr>
          <w:rFonts w:ascii="Times New Roman" w:hAnsi="Times New Roman"/>
          <w:sz w:val="24"/>
          <w:szCs w:val="24"/>
        </w:rPr>
        <w:t xml:space="preserve"> </w:t>
      </w:r>
      <w:r w:rsidRPr="00883202">
        <w:rPr>
          <w:rFonts w:ascii="Times New Roman" w:hAnsi="Times New Roman"/>
          <w:sz w:val="24"/>
          <w:szCs w:val="24"/>
        </w:rPr>
        <w:t>Keberangkatan 4</w:t>
      </w:r>
    </w:p>
    <w:p w14:paraId="0298F65B" w14:textId="77777777" w:rsidR="00FF53AF" w:rsidRPr="00FF53AF" w:rsidRDefault="00FF53AF" w:rsidP="00FF53AF">
      <w:pPr>
        <w:spacing w:line="360" w:lineRule="auto"/>
        <w:jc w:val="both"/>
        <w:rPr>
          <w:rFonts w:ascii="Times New Roman" w:hAnsi="Times New Roman"/>
          <w:sz w:val="24"/>
          <w:szCs w:val="24"/>
        </w:rPr>
      </w:pPr>
    </w:p>
    <w:p w14:paraId="412FBDAD" w14:textId="77777777" w:rsidR="00FF53AF" w:rsidRDefault="00FF53AF" w:rsidP="00B45E08">
      <w:pPr>
        <w:pStyle w:val="Heading1"/>
        <w:numPr>
          <w:ilvl w:val="0"/>
          <w:numId w:val="0"/>
        </w:numPr>
        <w:rPr>
          <w:rFonts w:ascii="Times New Roman" w:hAnsi="Times New Roman"/>
          <w:sz w:val="24"/>
          <w:szCs w:val="24"/>
        </w:rPr>
        <w:sectPr w:rsidR="00FF53AF" w:rsidSect="00FF53AF">
          <w:pgSz w:w="16840" w:h="11907" w:orient="landscape" w:code="9"/>
          <w:pgMar w:top="1800" w:right="1411" w:bottom="1411" w:left="1411" w:header="720" w:footer="144" w:gutter="0"/>
          <w:cols w:space="720"/>
          <w:titlePg/>
          <w:docGrid w:linePitch="360"/>
        </w:sectPr>
      </w:pPr>
    </w:p>
    <w:p w14:paraId="5F8C6DAA" w14:textId="77777777" w:rsidR="00524CEA" w:rsidRPr="00524CEA" w:rsidRDefault="00524CEA" w:rsidP="00524CEA">
      <w:pPr>
        <w:spacing w:line="360" w:lineRule="auto"/>
        <w:jc w:val="both"/>
        <w:rPr>
          <w:rFonts w:ascii="Times New Roman" w:hAnsi="Times New Roman"/>
          <w:sz w:val="24"/>
          <w:szCs w:val="24"/>
        </w:rPr>
      </w:pPr>
      <w:bookmarkStart w:id="106" w:name="_Toc30433375"/>
      <w:r>
        <w:rPr>
          <w:rFonts w:ascii="Times New Roman" w:hAnsi="Times New Roman"/>
          <w:sz w:val="24"/>
          <w:szCs w:val="24"/>
        </w:rPr>
        <w:t xml:space="preserve">Pada gambar </w:t>
      </w:r>
      <w:r w:rsidRPr="005030ED">
        <w:rPr>
          <w:rFonts w:ascii="Times New Roman" w:hAnsi="Times New Roman"/>
          <w:sz w:val="24"/>
          <w:szCs w:val="24"/>
        </w:rPr>
        <w:t xml:space="preserve"> </w:t>
      </w:r>
      <w:r>
        <w:rPr>
          <w:rFonts w:ascii="Times New Roman" w:hAnsi="Times New Roman"/>
          <w:sz w:val="24"/>
          <w:szCs w:val="24"/>
        </w:rPr>
        <w:t xml:space="preserve">5 </w:t>
      </w:r>
      <w:r w:rsidRPr="005030ED">
        <w:rPr>
          <w:rFonts w:ascii="Times New Roman" w:hAnsi="Times New Roman"/>
          <w:sz w:val="24"/>
          <w:szCs w:val="24"/>
        </w:rPr>
        <w:t xml:space="preserve">dijelaskan bahwa Sesi 2 memiliki 3 tempat tujuan, yaitu Tomok, Tigaras, dan Onanrunggu. Percabangan selanjutnya adalah inisial </w:t>
      </w:r>
      <w:proofErr w:type="gramStart"/>
      <w:r w:rsidRPr="005030ED">
        <w:rPr>
          <w:rFonts w:ascii="Times New Roman" w:hAnsi="Times New Roman"/>
          <w:sz w:val="24"/>
          <w:szCs w:val="24"/>
        </w:rPr>
        <w:t>nama</w:t>
      </w:r>
      <w:proofErr w:type="gramEnd"/>
      <w:r w:rsidRPr="005030ED">
        <w:rPr>
          <w:rFonts w:ascii="Times New Roman" w:hAnsi="Times New Roman"/>
          <w:sz w:val="24"/>
          <w:szCs w:val="24"/>
        </w:rPr>
        <w:t xml:space="preserve"> nahkoda. Berikutnya adalah </w:t>
      </w:r>
      <w:proofErr w:type="gramStart"/>
      <w:r w:rsidRPr="005030ED">
        <w:rPr>
          <w:rFonts w:ascii="Times New Roman" w:hAnsi="Times New Roman"/>
          <w:sz w:val="24"/>
          <w:szCs w:val="24"/>
        </w:rPr>
        <w:t>nama</w:t>
      </w:r>
      <w:proofErr w:type="gramEnd"/>
      <w:r w:rsidRPr="005030ED">
        <w:rPr>
          <w:rFonts w:ascii="Times New Roman" w:hAnsi="Times New Roman"/>
          <w:sz w:val="24"/>
          <w:szCs w:val="24"/>
        </w:rPr>
        <w:t xml:space="preserve"> kapal, dan percabangan terakhir adalah jam keberangkatan.</w:t>
      </w:r>
    </w:p>
    <w:p w14:paraId="2957FF1B" w14:textId="337AB529" w:rsidR="00FF53AF" w:rsidRPr="00A43179" w:rsidRDefault="003E02D7" w:rsidP="00FF53AF">
      <w:pPr>
        <w:pStyle w:val="Heading2"/>
        <w:numPr>
          <w:ilvl w:val="0"/>
          <w:numId w:val="0"/>
        </w:numPr>
        <w:spacing w:line="360" w:lineRule="auto"/>
        <w:jc w:val="both"/>
        <w:rPr>
          <w:rFonts w:ascii="Times New Roman" w:hAnsi="Times New Roman"/>
          <w:sz w:val="24"/>
          <w:szCs w:val="24"/>
        </w:rPr>
      </w:pPr>
      <w:bookmarkStart w:id="107" w:name="_Toc45276886"/>
      <w:r>
        <w:rPr>
          <w:rFonts w:ascii="Times New Roman" w:hAnsi="Times New Roman"/>
          <w:sz w:val="24"/>
          <w:szCs w:val="24"/>
        </w:rPr>
        <w:t>3</w:t>
      </w:r>
      <w:r w:rsidRPr="00A43179">
        <w:rPr>
          <w:rFonts w:ascii="Times New Roman" w:hAnsi="Times New Roman"/>
          <w:sz w:val="24"/>
          <w:szCs w:val="24"/>
        </w:rPr>
        <w:t>.</w:t>
      </w:r>
      <w:r>
        <w:rPr>
          <w:rFonts w:ascii="Times New Roman" w:hAnsi="Times New Roman"/>
          <w:sz w:val="24"/>
          <w:szCs w:val="24"/>
        </w:rPr>
        <w:t>4</w:t>
      </w:r>
      <w:r w:rsidRPr="00A43179">
        <w:rPr>
          <w:rFonts w:ascii="Times New Roman" w:hAnsi="Times New Roman"/>
          <w:sz w:val="24"/>
          <w:szCs w:val="24"/>
        </w:rPr>
        <w:t xml:space="preserve"> Perancangan</w:t>
      </w:r>
      <w:r w:rsidR="00FF53AF" w:rsidRPr="00A43179">
        <w:rPr>
          <w:rFonts w:ascii="Times New Roman" w:hAnsi="Times New Roman"/>
          <w:sz w:val="24"/>
          <w:szCs w:val="24"/>
        </w:rPr>
        <w:t xml:space="preserve"> Sistem</w:t>
      </w:r>
      <w:bookmarkEnd w:id="106"/>
      <w:bookmarkEnd w:id="107"/>
    </w:p>
    <w:p w14:paraId="2FE27B50" w14:textId="77777777" w:rsidR="00FF53AF" w:rsidRPr="00762E28" w:rsidRDefault="00FF53AF" w:rsidP="00FF53AF">
      <w:pPr>
        <w:pStyle w:val="guideline"/>
        <w:spacing w:line="360" w:lineRule="auto"/>
        <w:rPr>
          <w:rFonts w:ascii="Times New Roman" w:hAnsi="Times New Roman"/>
          <w:i w:val="0"/>
          <w:iCs/>
          <w:color w:val="auto"/>
          <w:sz w:val="24"/>
          <w:szCs w:val="24"/>
        </w:rPr>
      </w:pPr>
      <w:r w:rsidRPr="00762E28">
        <w:rPr>
          <w:rFonts w:ascii="Times New Roman" w:hAnsi="Times New Roman"/>
          <w:i w:val="0"/>
          <w:iCs/>
          <w:color w:val="auto"/>
          <w:sz w:val="24"/>
          <w:szCs w:val="24"/>
        </w:rPr>
        <w:t xml:space="preserve">Pada </w:t>
      </w:r>
      <w:proofErr w:type="gramStart"/>
      <w:r w:rsidRPr="00762E28">
        <w:rPr>
          <w:rFonts w:ascii="Times New Roman" w:hAnsi="Times New Roman"/>
          <w:i w:val="0"/>
          <w:iCs/>
          <w:color w:val="auto"/>
          <w:sz w:val="24"/>
          <w:szCs w:val="24"/>
        </w:rPr>
        <w:t>bab</w:t>
      </w:r>
      <w:proofErr w:type="gramEnd"/>
      <w:r w:rsidRPr="00762E28">
        <w:rPr>
          <w:rFonts w:ascii="Times New Roman" w:hAnsi="Times New Roman"/>
          <w:i w:val="0"/>
          <w:iCs/>
          <w:color w:val="auto"/>
          <w:sz w:val="24"/>
          <w:szCs w:val="24"/>
        </w:rPr>
        <w:t xml:space="preserve"> ini dijelaskan analisis dan pengamatan terhadap pencarian jarak terpendek d</w:t>
      </w:r>
      <w:r w:rsidR="002E5F8E">
        <w:rPr>
          <w:rFonts w:ascii="Times New Roman" w:hAnsi="Times New Roman"/>
          <w:i w:val="0"/>
          <w:iCs/>
          <w:color w:val="auto"/>
          <w:sz w:val="24"/>
          <w:szCs w:val="24"/>
        </w:rPr>
        <w:t>engan cara menggunakan algoritme</w:t>
      </w:r>
      <w:r w:rsidRPr="00762E28">
        <w:rPr>
          <w:rFonts w:ascii="Times New Roman" w:hAnsi="Times New Roman"/>
          <w:i w:val="0"/>
          <w:iCs/>
          <w:color w:val="auto"/>
          <w:sz w:val="24"/>
          <w:szCs w:val="24"/>
        </w:rPr>
        <w:t xml:space="preserve"> </w:t>
      </w:r>
      <w:r w:rsidRPr="00C61E2B">
        <w:rPr>
          <w:rFonts w:ascii="Times New Roman" w:hAnsi="Times New Roman"/>
          <w:iCs/>
          <w:color w:val="auto"/>
          <w:sz w:val="24"/>
          <w:szCs w:val="24"/>
        </w:rPr>
        <w:t>Steepest Ascent Hill Climbing</w:t>
      </w:r>
      <w:r w:rsidRPr="00762E28">
        <w:rPr>
          <w:rFonts w:ascii="Times New Roman" w:hAnsi="Times New Roman"/>
          <w:i w:val="0"/>
          <w:iCs/>
          <w:color w:val="auto"/>
          <w:sz w:val="24"/>
          <w:szCs w:val="24"/>
        </w:rPr>
        <w:t>.</w:t>
      </w:r>
      <w:r>
        <w:rPr>
          <w:rFonts w:ascii="Times New Roman" w:hAnsi="Times New Roman"/>
          <w:i w:val="0"/>
          <w:iCs/>
          <w:color w:val="auto"/>
          <w:sz w:val="24"/>
          <w:szCs w:val="24"/>
        </w:rPr>
        <w:t xml:space="preserve"> </w:t>
      </w:r>
      <w:r w:rsidRPr="00762E28">
        <w:rPr>
          <w:rFonts w:ascii="Times New Roman" w:hAnsi="Times New Roman"/>
          <w:i w:val="0"/>
          <w:iCs/>
          <w:color w:val="auto"/>
          <w:sz w:val="24"/>
          <w:szCs w:val="24"/>
        </w:rPr>
        <w:t xml:space="preserve">Data yang kami gunakan merupakan data </w:t>
      </w:r>
      <w:r w:rsidRPr="00C61E2B">
        <w:rPr>
          <w:rFonts w:ascii="Times New Roman" w:hAnsi="Times New Roman"/>
          <w:iCs/>
          <w:color w:val="auto"/>
          <w:sz w:val="24"/>
          <w:szCs w:val="24"/>
        </w:rPr>
        <w:t>dummy</w:t>
      </w:r>
      <w:r w:rsidRPr="00762E28">
        <w:rPr>
          <w:rFonts w:ascii="Times New Roman" w:hAnsi="Times New Roman"/>
          <w:i w:val="0"/>
          <w:iCs/>
          <w:color w:val="auto"/>
          <w:sz w:val="24"/>
          <w:szCs w:val="24"/>
        </w:rPr>
        <w:t xml:space="preserve"> yang kami peroleh dari </w:t>
      </w:r>
      <w:r w:rsidR="00C61E2B">
        <w:rPr>
          <w:rFonts w:ascii="Times New Roman" w:hAnsi="Times New Roman"/>
          <w:iCs/>
          <w:color w:val="auto"/>
          <w:sz w:val="24"/>
          <w:szCs w:val="24"/>
        </w:rPr>
        <w:t>Google M</w:t>
      </w:r>
      <w:r w:rsidRPr="00C61E2B">
        <w:rPr>
          <w:rFonts w:ascii="Times New Roman" w:hAnsi="Times New Roman"/>
          <w:iCs/>
          <w:color w:val="auto"/>
          <w:sz w:val="24"/>
          <w:szCs w:val="24"/>
        </w:rPr>
        <w:t>ap</w:t>
      </w:r>
      <w:r w:rsidRPr="00762E28">
        <w:rPr>
          <w:rFonts w:ascii="Times New Roman" w:hAnsi="Times New Roman"/>
          <w:i w:val="0"/>
          <w:iCs/>
          <w:color w:val="auto"/>
          <w:sz w:val="24"/>
          <w:szCs w:val="24"/>
        </w:rPr>
        <w:t>, dikarenakan tidak tersedianya data jarak antar pelabuhan di Dinas Perhubungan Ajibata.</w:t>
      </w:r>
      <w:r w:rsidR="005316D2">
        <w:rPr>
          <w:rFonts w:ascii="Times New Roman" w:hAnsi="Times New Roman"/>
          <w:i w:val="0"/>
          <w:iCs/>
          <w:color w:val="auto"/>
          <w:sz w:val="24"/>
          <w:szCs w:val="24"/>
        </w:rPr>
        <w:t xml:space="preserve"> Seperti yang ditunjukkan pada Gambar 6</w:t>
      </w:r>
      <w:r w:rsidR="002237E0">
        <w:rPr>
          <w:rFonts w:ascii="Times New Roman" w:hAnsi="Times New Roman"/>
          <w:i w:val="0"/>
          <w:iCs/>
          <w:color w:val="auto"/>
          <w:sz w:val="24"/>
          <w:szCs w:val="24"/>
        </w:rPr>
        <w:t xml:space="preserve"> </w:t>
      </w:r>
      <w:proofErr w:type="gramStart"/>
      <w:r w:rsidR="002237E0">
        <w:rPr>
          <w:rFonts w:ascii="Times New Roman" w:hAnsi="Times New Roman"/>
          <w:i w:val="0"/>
          <w:iCs/>
          <w:color w:val="auto"/>
          <w:sz w:val="24"/>
          <w:szCs w:val="24"/>
        </w:rPr>
        <w:t>berikut</w:t>
      </w:r>
      <w:r w:rsidR="005316D2">
        <w:rPr>
          <w:rFonts w:ascii="Times New Roman" w:hAnsi="Times New Roman"/>
          <w:i w:val="0"/>
          <w:iCs/>
          <w:color w:val="auto"/>
          <w:sz w:val="24"/>
          <w:szCs w:val="24"/>
        </w:rPr>
        <w:t xml:space="preserve"> </w:t>
      </w:r>
      <w:r w:rsidRPr="00762E28">
        <w:rPr>
          <w:rFonts w:ascii="Times New Roman" w:hAnsi="Times New Roman"/>
          <w:i w:val="0"/>
          <w:iCs/>
          <w:color w:val="auto"/>
          <w:sz w:val="24"/>
          <w:szCs w:val="24"/>
        </w:rPr>
        <w:t>:</w:t>
      </w:r>
      <w:proofErr w:type="gramEnd"/>
    </w:p>
    <w:p w14:paraId="6B4A5C21" w14:textId="77777777" w:rsidR="0000095B" w:rsidRDefault="00FF53AF" w:rsidP="0000095B">
      <w:pPr>
        <w:keepNext/>
        <w:spacing w:line="360" w:lineRule="auto"/>
      </w:pPr>
      <w:r>
        <w:rPr>
          <w:rFonts w:ascii="Times New Roman" w:hAnsi="Times New Roman"/>
          <w:noProof/>
          <w:sz w:val="24"/>
          <w:szCs w:val="24"/>
        </w:rPr>
        <w:drawing>
          <wp:inline distT="0" distB="0" distL="0" distR="0" wp14:anchorId="76D95A04" wp14:editId="0B5F3C99">
            <wp:extent cx="5521960" cy="3679068"/>
            <wp:effectExtent l="0" t="0" r="2540" b="0"/>
            <wp:docPr id="26" name="Picture 26" descr="C:\Users\USER\Documents\Semester 5\Tugas Akhir 1 (TA1)\week15\Praktiku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Semester 5\Tugas Akhir 1 (TA1)\week15\Praktikum\g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1960" cy="3679068"/>
                    </a:xfrm>
                    <a:prstGeom prst="rect">
                      <a:avLst/>
                    </a:prstGeom>
                    <a:noFill/>
                    <a:ln>
                      <a:noFill/>
                    </a:ln>
                  </pic:spPr>
                </pic:pic>
              </a:graphicData>
            </a:graphic>
          </wp:inline>
        </w:drawing>
      </w:r>
    </w:p>
    <w:p w14:paraId="1EA17100" w14:textId="23868AE8" w:rsidR="00FF53AF" w:rsidRPr="0000095B" w:rsidRDefault="0000095B" w:rsidP="0000095B">
      <w:pPr>
        <w:pStyle w:val="Caption"/>
        <w:ind w:firstLine="720"/>
        <w:rPr>
          <w:rFonts w:ascii="Times New Roman" w:hAnsi="Times New Roman"/>
          <w:sz w:val="24"/>
          <w:szCs w:val="24"/>
        </w:rPr>
      </w:pPr>
      <w:bookmarkStart w:id="108" w:name="_Toc45276933"/>
      <w:r w:rsidRPr="0000095B">
        <w:rPr>
          <w:rFonts w:ascii="Times New Roman" w:hAnsi="Times New Roman"/>
          <w:sz w:val="24"/>
          <w:szCs w:val="24"/>
        </w:rPr>
        <w:t xml:space="preserve">Gambar </w:t>
      </w:r>
      <w:r w:rsidRPr="0000095B">
        <w:rPr>
          <w:rFonts w:ascii="Times New Roman" w:hAnsi="Times New Roman"/>
          <w:sz w:val="24"/>
          <w:szCs w:val="24"/>
        </w:rPr>
        <w:fldChar w:fldCharType="begin"/>
      </w:r>
      <w:r w:rsidRPr="0000095B">
        <w:rPr>
          <w:rFonts w:ascii="Times New Roman" w:hAnsi="Times New Roman"/>
          <w:sz w:val="24"/>
          <w:szCs w:val="24"/>
        </w:rPr>
        <w:instrText xml:space="preserve"> SEQ Gambar \* ARABIC </w:instrText>
      </w:r>
      <w:r w:rsidRPr="0000095B">
        <w:rPr>
          <w:rFonts w:ascii="Times New Roman" w:hAnsi="Times New Roman"/>
          <w:sz w:val="24"/>
          <w:szCs w:val="24"/>
        </w:rPr>
        <w:fldChar w:fldCharType="separate"/>
      </w:r>
      <w:r w:rsidR="006A7004">
        <w:rPr>
          <w:rFonts w:ascii="Times New Roman" w:hAnsi="Times New Roman"/>
          <w:noProof/>
          <w:sz w:val="24"/>
          <w:szCs w:val="24"/>
        </w:rPr>
        <w:t>6</w:t>
      </w:r>
      <w:r w:rsidRPr="0000095B">
        <w:rPr>
          <w:rFonts w:ascii="Times New Roman" w:hAnsi="Times New Roman"/>
          <w:sz w:val="24"/>
          <w:szCs w:val="24"/>
        </w:rPr>
        <w:fldChar w:fldCharType="end"/>
      </w:r>
      <w:r w:rsidRPr="0000095B">
        <w:rPr>
          <w:rFonts w:ascii="Times New Roman" w:hAnsi="Times New Roman"/>
          <w:sz w:val="24"/>
          <w:szCs w:val="24"/>
        </w:rPr>
        <w:t>.  Jarak antar pelabuhan pada Google Map</w:t>
      </w:r>
      <w:bookmarkEnd w:id="108"/>
    </w:p>
    <w:p w14:paraId="3278C4AC" w14:textId="4DCA20E1" w:rsidR="00FF53AF" w:rsidRPr="009E46D2" w:rsidRDefault="00FF53AF" w:rsidP="001714FB">
      <w:pPr>
        <w:pStyle w:val="Caption"/>
        <w:ind w:left="720" w:firstLine="720"/>
        <w:rPr>
          <w:rFonts w:ascii="Times New Roman" w:hAnsi="Times New Roman"/>
          <w:sz w:val="24"/>
          <w:szCs w:val="24"/>
        </w:rPr>
      </w:pPr>
    </w:p>
    <w:p w14:paraId="5E1DD2C0" w14:textId="77777777" w:rsidR="00FF53AF" w:rsidRDefault="00FF53AF" w:rsidP="00FF53AF">
      <w:pPr>
        <w:spacing w:line="360" w:lineRule="auto"/>
        <w:jc w:val="center"/>
        <w:rPr>
          <w:rFonts w:ascii="Times New Roman" w:hAnsi="Times New Roman"/>
          <w:sz w:val="24"/>
          <w:szCs w:val="24"/>
        </w:rPr>
      </w:pPr>
    </w:p>
    <w:p w14:paraId="32022E7E" w14:textId="77777777" w:rsidR="0000095B" w:rsidRDefault="00FF53AF" w:rsidP="0000095B">
      <w:pPr>
        <w:keepNext/>
        <w:spacing w:line="360" w:lineRule="auto"/>
        <w:jc w:val="center"/>
      </w:pPr>
      <w:r>
        <w:rPr>
          <w:noProof/>
        </w:rPr>
        <w:drawing>
          <wp:inline distT="0" distB="0" distL="0" distR="0" wp14:anchorId="5FA477D9" wp14:editId="43969780">
            <wp:extent cx="4867275" cy="52197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7275" cy="5219700"/>
                    </a:xfrm>
                    <a:prstGeom prst="rect">
                      <a:avLst/>
                    </a:prstGeom>
                  </pic:spPr>
                </pic:pic>
              </a:graphicData>
            </a:graphic>
          </wp:inline>
        </w:drawing>
      </w:r>
    </w:p>
    <w:p w14:paraId="392AE88A" w14:textId="2B3166D9" w:rsidR="00FF53AF" w:rsidRPr="0000095B" w:rsidRDefault="0000095B" w:rsidP="0000095B">
      <w:pPr>
        <w:pStyle w:val="Caption"/>
        <w:jc w:val="center"/>
        <w:rPr>
          <w:rFonts w:ascii="Times New Roman" w:hAnsi="Times New Roman"/>
          <w:sz w:val="24"/>
          <w:szCs w:val="24"/>
        </w:rPr>
      </w:pPr>
      <w:bookmarkStart w:id="109" w:name="_Toc45276934"/>
      <w:r w:rsidRPr="0000095B">
        <w:rPr>
          <w:rFonts w:ascii="Times New Roman" w:hAnsi="Times New Roman"/>
          <w:sz w:val="24"/>
          <w:szCs w:val="24"/>
        </w:rPr>
        <w:t xml:space="preserve">Gambar </w:t>
      </w:r>
      <w:r w:rsidRPr="0000095B">
        <w:rPr>
          <w:rFonts w:ascii="Times New Roman" w:hAnsi="Times New Roman"/>
          <w:sz w:val="24"/>
          <w:szCs w:val="24"/>
        </w:rPr>
        <w:fldChar w:fldCharType="begin"/>
      </w:r>
      <w:r w:rsidRPr="0000095B">
        <w:rPr>
          <w:rFonts w:ascii="Times New Roman" w:hAnsi="Times New Roman"/>
          <w:sz w:val="24"/>
          <w:szCs w:val="24"/>
        </w:rPr>
        <w:instrText xml:space="preserve"> SEQ Gambar \* ARABIC </w:instrText>
      </w:r>
      <w:r w:rsidRPr="0000095B">
        <w:rPr>
          <w:rFonts w:ascii="Times New Roman" w:hAnsi="Times New Roman"/>
          <w:sz w:val="24"/>
          <w:szCs w:val="24"/>
        </w:rPr>
        <w:fldChar w:fldCharType="separate"/>
      </w:r>
      <w:r w:rsidR="006A7004">
        <w:rPr>
          <w:rFonts w:ascii="Times New Roman" w:hAnsi="Times New Roman"/>
          <w:noProof/>
          <w:sz w:val="24"/>
          <w:szCs w:val="24"/>
        </w:rPr>
        <w:t>7</w:t>
      </w:r>
      <w:r w:rsidRPr="0000095B">
        <w:rPr>
          <w:rFonts w:ascii="Times New Roman" w:hAnsi="Times New Roman"/>
          <w:sz w:val="24"/>
          <w:szCs w:val="24"/>
        </w:rPr>
        <w:fldChar w:fldCharType="end"/>
      </w:r>
      <w:r w:rsidRPr="0000095B">
        <w:rPr>
          <w:rFonts w:ascii="Times New Roman" w:hAnsi="Times New Roman"/>
          <w:sz w:val="24"/>
          <w:szCs w:val="24"/>
        </w:rPr>
        <w:t>. Data Jarak Antar Pelabuhan</w:t>
      </w:r>
      <w:bookmarkEnd w:id="109"/>
    </w:p>
    <w:p w14:paraId="19C9A4F7" w14:textId="77777777" w:rsidR="00FF53AF" w:rsidRPr="00F51E8C" w:rsidRDefault="00FF53AF" w:rsidP="00FF53AF">
      <w:pPr>
        <w:spacing w:line="360" w:lineRule="auto"/>
        <w:rPr>
          <w:sz w:val="24"/>
          <w:szCs w:val="24"/>
        </w:rPr>
      </w:pPr>
    </w:p>
    <w:p w14:paraId="67CA60B5" w14:textId="77777777" w:rsidR="00FF53AF" w:rsidRPr="00A228EF" w:rsidRDefault="00A228EF" w:rsidP="00A228EF">
      <w:pPr>
        <w:pStyle w:val="guideline"/>
        <w:spacing w:line="360" w:lineRule="auto"/>
        <w:rPr>
          <w:rFonts w:ascii="Times New Roman" w:hAnsi="Times New Roman"/>
          <w:i w:val="0"/>
          <w:iCs/>
          <w:color w:val="auto"/>
          <w:sz w:val="24"/>
          <w:szCs w:val="24"/>
        </w:rPr>
      </w:pPr>
      <w:r>
        <w:rPr>
          <w:rFonts w:ascii="Times New Roman" w:hAnsi="Times New Roman"/>
          <w:i w:val="0"/>
          <w:iCs/>
          <w:color w:val="auto"/>
          <w:sz w:val="24"/>
          <w:szCs w:val="24"/>
        </w:rPr>
        <w:t>Dari Gambar 7</w:t>
      </w:r>
      <w:r w:rsidR="00FF53AF" w:rsidRPr="00F51E8C">
        <w:rPr>
          <w:rFonts w:ascii="Times New Roman" w:hAnsi="Times New Roman"/>
          <w:i w:val="0"/>
          <w:iCs/>
          <w:color w:val="auto"/>
          <w:sz w:val="24"/>
          <w:szCs w:val="24"/>
        </w:rPr>
        <w:t xml:space="preserve"> diperoleh jarak dari Pelabuhan Ajibata ke Pelabuhan Tomok adalah 8,43 km, Pelabuhan Ajibata ke Pelabuhan Tigaras adalah 22,60 km, dan Pelabuhan Ajibata ke Pelabu</w:t>
      </w:r>
      <w:r>
        <w:rPr>
          <w:rFonts w:ascii="Times New Roman" w:hAnsi="Times New Roman"/>
          <w:i w:val="0"/>
          <w:iCs/>
          <w:color w:val="auto"/>
          <w:sz w:val="24"/>
          <w:szCs w:val="24"/>
        </w:rPr>
        <w:t>han Onanrunggu adalah 23,76 km.</w:t>
      </w:r>
    </w:p>
    <w:p w14:paraId="59ECFCCF" w14:textId="77777777" w:rsidR="00FF53AF" w:rsidRPr="00F51E8C" w:rsidRDefault="00FF53AF" w:rsidP="00FF53AF">
      <w:pPr>
        <w:pStyle w:val="guideline"/>
        <w:spacing w:line="360" w:lineRule="auto"/>
        <w:rPr>
          <w:rFonts w:ascii="Times New Roman" w:hAnsi="Times New Roman"/>
          <w:i w:val="0"/>
          <w:iCs/>
          <w:color w:val="auto"/>
          <w:sz w:val="24"/>
          <w:szCs w:val="24"/>
        </w:rPr>
      </w:pPr>
      <w:r w:rsidRPr="00F51E8C">
        <w:rPr>
          <w:rFonts w:ascii="Times New Roman" w:hAnsi="Times New Roman"/>
          <w:i w:val="0"/>
          <w:iCs/>
          <w:color w:val="auto"/>
          <w:sz w:val="24"/>
          <w:szCs w:val="24"/>
        </w:rPr>
        <w:t>Berikut</w:t>
      </w:r>
      <w:r w:rsidR="00D55143">
        <w:rPr>
          <w:rFonts w:ascii="Times New Roman" w:hAnsi="Times New Roman"/>
          <w:i w:val="0"/>
          <w:iCs/>
          <w:color w:val="auto"/>
          <w:sz w:val="24"/>
          <w:szCs w:val="24"/>
        </w:rPr>
        <w:t xml:space="preserve"> beberapa</w:t>
      </w:r>
      <w:r w:rsidRPr="00F51E8C">
        <w:rPr>
          <w:rFonts w:ascii="Times New Roman" w:hAnsi="Times New Roman"/>
          <w:i w:val="0"/>
          <w:iCs/>
          <w:color w:val="auto"/>
          <w:sz w:val="24"/>
          <w:szCs w:val="24"/>
        </w:rPr>
        <w:t xml:space="preserve"> gambar untuk memperjelas jarak Ajibata – Tomok, Aj</w:t>
      </w:r>
      <w:r w:rsidR="00EC68B8">
        <w:rPr>
          <w:rFonts w:ascii="Times New Roman" w:hAnsi="Times New Roman"/>
          <w:i w:val="0"/>
          <w:iCs/>
          <w:color w:val="auto"/>
          <w:sz w:val="24"/>
          <w:szCs w:val="24"/>
        </w:rPr>
        <w:t>ibata – Tigaras, dan Ajibata – O</w:t>
      </w:r>
      <w:r w:rsidRPr="00F51E8C">
        <w:rPr>
          <w:rFonts w:ascii="Times New Roman" w:hAnsi="Times New Roman"/>
          <w:i w:val="0"/>
          <w:iCs/>
          <w:color w:val="auto"/>
          <w:sz w:val="24"/>
          <w:szCs w:val="24"/>
        </w:rPr>
        <w:t>nanrunggu.</w:t>
      </w:r>
    </w:p>
    <w:p w14:paraId="73AB711B" w14:textId="77777777" w:rsidR="00FF53AF" w:rsidRDefault="00FF53AF" w:rsidP="00FF53AF">
      <w:pPr>
        <w:pStyle w:val="guideline"/>
        <w:spacing w:line="360" w:lineRule="auto"/>
        <w:rPr>
          <w:rFonts w:ascii="Times New Roman" w:hAnsi="Times New Roman"/>
          <w:i w:val="0"/>
          <w:iCs/>
          <w:color w:val="auto"/>
          <w:sz w:val="24"/>
          <w:szCs w:val="24"/>
        </w:rPr>
      </w:pPr>
    </w:p>
    <w:p w14:paraId="131F05D5" w14:textId="77777777" w:rsidR="00EC68B8" w:rsidRDefault="00EC68B8" w:rsidP="00FF53AF">
      <w:pPr>
        <w:pStyle w:val="guideline"/>
        <w:spacing w:line="360" w:lineRule="auto"/>
        <w:rPr>
          <w:rFonts w:ascii="Times New Roman" w:hAnsi="Times New Roman"/>
          <w:i w:val="0"/>
          <w:iCs/>
          <w:color w:val="auto"/>
          <w:sz w:val="24"/>
          <w:szCs w:val="24"/>
        </w:rPr>
      </w:pPr>
    </w:p>
    <w:p w14:paraId="282F7AF2" w14:textId="77777777" w:rsidR="00EC68B8" w:rsidRDefault="00EC68B8" w:rsidP="00FF53AF">
      <w:pPr>
        <w:pStyle w:val="guideline"/>
        <w:spacing w:line="360" w:lineRule="auto"/>
        <w:rPr>
          <w:rFonts w:ascii="Times New Roman" w:hAnsi="Times New Roman"/>
          <w:i w:val="0"/>
          <w:iCs/>
          <w:color w:val="auto"/>
          <w:sz w:val="24"/>
          <w:szCs w:val="24"/>
        </w:rPr>
      </w:pPr>
    </w:p>
    <w:p w14:paraId="408C6317" w14:textId="77777777" w:rsidR="00EC68B8" w:rsidRDefault="00EC68B8" w:rsidP="00FF53AF">
      <w:pPr>
        <w:pStyle w:val="guideline"/>
        <w:spacing w:line="360" w:lineRule="auto"/>
        <w:rPr>
          <w:rFonts w:ascii="Times New Roman" w:hAnsi="Times New Roman"/>
          <w:i w:val="0"/>
          <w:iCs/>
          <w:color w:val="auto"/>
          <w:sz w:val="24"/>
          <w:szCs w:val="24"/>
        </w:rPr>
      </w:pPr>
    </w:p>
    <w:p w14:paraId="64C246A4" w14:textId="77777777" w:rsidR="00EC68B8" w:rsidRDefault="00EC68B8" w:rsidP="00FF53AF">
      <w:pPr>
        <w:pStyle w:val="guideline"/>
        <w:spacing w:line="360" w:lineRule="auto"/>
        <w:rPr>
          <w:rFonts w:ascii="Times New Roman" w:hAnsi="Times New Roman"/>
          <w:i w:val="0"/>
          <w:iCs/>
          <w:color w:val="auto"/>
          <w:sz w:val="24"/>
          <w:szCs w:val="24"/>
        </w:rPr>
      </w:pPr>
    </w:p>
    <w:p w14:paraId="0C1CE0E4" w14:textId="77777777" w:rsidR="00EC68B8" w:rsidRPr="00F51E8C" w:rsidRDefault="00EC68B8" w:rsidP="00FF53AF">
      <w:pPr>
        <w:pStyle w:val="guideline"/>
        <w:spacing w:line="360" w:lineRule="auto"/>
        <w:rPr>
          <w:rFonts w:ascii="Times New Roman" w:hAnsi="Times New Roman"/>
          <w:i w:val="0"/>
          <w:iCs/>
          <w:color w:val="auto"/>
          <w:sz w:val="24"/>
          <w:szCs w:val="24"/>
        </w:rPr>
      </w:pPr>
    </w:p>
    <w:p w14:paraId="4AEC401A" w14:textId="77777777" w:rsidR="00FF53AF" w:rsidRPr="00F51E8C" w:rsidRDefault="00FF53AF" w:rsidP="00650BDE">
      <w:pPr>
        <w:pStyle w:val="guideline"/>
        <w:numPr>
          <w:ilvl w:val="0"/>
          <w:numId w:val="32"/>
        </w:numPr>
        <w:spacing w:line="360" w:lineRule="auto"/>
        <w:rPr>
          <w:rFonts w:ascii="Times New Roman" w:hAnsi="Times New Roman"/>
          <w:i w:val="0"/>
          <w:iCs/>
          <w:color w:val="auto"/>
          <w:sz w:val="24"/>
          <w:szCs w:val="24"/>
        </w:rPr>
      </w:pPr>
      <w:r w:rsidRPr="00F51E8C">
        <w:rPr>
          <w:rFonts w:ascii="Times New Roman" w:hAnsi="Times New Roman"/>
          <w:i w:val="0"/>
          <w:iCs/>
          <w:color w:val="auto"/>
          <w:sz w:val="24"/>
          <w:szCs w:val="24"/>
        </w:rPr>
        <w:t>Ajibata – Tomok</w:t>
      </w:r>
    </w:p>
    <w:p w14:paraId="0D37F674" w14:textId="77777777" w:rsidR="0000095B" w:rsidRDefault="00FF53AF" w:rsidP="0000095B">
      <w:pPr>
        <w:pStyle w:val="guideline"/>
        <w:keepNext/>
        <w:spacing w:line="360" w:lineRule="auto"/>
        <w:ind w:left="360"/>
        <w:jc w:val="center"/>
      </w:pPr>
      <w:r>
        <w:rPr>
          <w:rFonts w:ascii="Times New Roman" w:hAnsi="Times New Roman"/>
          <w:i w:val="0"/>
          <w:iCs/>
          <w:noProof/>
          <w:color w:val="auto"/>
          <w:szCs w:val="22"/>
          <w:lang w:val="en-US"/>
        </w:rPr>
        <w:drawing>
          <wp:inline distT="0" distB="0" distL="0" distR="0" wp14:anchorId="033ED0E9" wp14:editId="1BE13218">
            <wp:extent cx="3933825" cy="1842770"/>
            <wp:effectExtent l="0" t="0" r="952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99393" cy="1873485"/>
                    </a:xfrm>
                    <a:prstGeom prst="rect">
                      <a:avLst/>
                    </a:prstGeom>
                  </pic:spPr>
                </pic:pic>
              </a:graphicData>
            </a:graphic>
          </wp:inline>
        </w:drawing>
      </w:r>
    </w:p>
    <w:p w14:paraId="646404E7" w14:textId="6DB9855D" w:rsidR="00FF53AF" w:rsidRPr="0000095B" w:rsidRDefault="0000095B" w:rsidP="0000095B">
      <w:pPr>
        <w:pStyle w:val="Caption"/>
        <w:jc w:val="center"/>
        <w:rPr>
          <w:rFonts w:ascii="Times New Roman" w:hAnsi="Times New Roman"/>
          <w:i/>
          <w:iCs/>
          <w:sz w:val="24"/>
          <w:szCs w:val="24"/>
        </w:rPr>
      </w:pPr>
      <w:bookmarkStart w:id="110" w:name="_Toc45276935"/>
      <w:r w:rsidRPr="0000095B">
        <w:rPr>
          <w:rFonts w:ascii="Times New Roman" w:hAnsi="Times New Roman"/>
          <w:sz w:val="24"/>
          <w:szCs w:val="24"/>
        </w:rPr>
        <w:t xml:space="preserve">Gambar </w:t>
      </w:r>
      <w:r w:rsidRPr="0000095B">
        <w:rPr>
          <w:rFonts w:ascii="Times New Roman" w:hAnsi="Times New Roman"/>
          <w:sz w:val="24"/>
          <w:szCs w:val="24"/>
        </w:rPr>
        <w:fldChar w:fldCharType="begin"/>
      </w:r>
      <w:r w:rsidRPr="0000095B">
        <w:rPr>
          <w:rFonts w:ascii="Times New Roman" w:hAnsi="Times New Roman"/>
          <w:sz w:val="24"/>
          <w:szCs w:val="24"/>
        </w:rPr>
        <w:instrText xml:space="preserve"> SEQ Gambar \* ARABIC </w:instrText>
      </w:r>
      <w:r w:rsidRPr="0000095B">
        <w:rPr>
          <w:rFonts w:ascii="Times New Roman" w:hAnsi="Times New Roman"/>
          <w:sz w:val="24"/>
          <w:szCs w:val="24"/>
        </w:rPr>
        <w:fldChar w:fldCharType="separate"/>
      </w:r>
      <w:r w:rsidR="006A7004">
        <w:rPr>
          <w:rFonts w:ascii="Times New Roman" w:hAnsi="Times New Roman"/>
          <w:noProof/>
          <w:sz w:val="24"/>
          <w:szCs w:val="24"/>
        </w:rPr>
        <w:t>8</w:t>
      </w:r>
      <w:r w:rsidRPr="0000095B">
        <w:rPr>
          <w:rFonts w:ascii="Times New Roman" w:hAnsi="Times New Roman"/>
          <w:sz w:val="24"/>
          <w:szCs w:val="24"/>
        </w:rPr>
        <w:fldChar w:fldCharType="end"/>
      </w:r>
      <w:r w:rsidRPr="0000095B">
        <w:rPr>
          <w:rFonts w:ascii="Times New Roman" w:hAnsi="Times New Roman"/>
          <w:sz w:val="24"/>
          <w:szCs w:val="24"/>
        </w:rPr>
        <w:t>. Jarak dari Pelabuhan Ajibata ke Tomok</w:t>
      </w:r>
      <w:bookmarkEnd w:id="110"/>
    </w:p>
    <w:p w14:paraId="6C1CFB7D" w14:textId="1FB37B46" w:rsidR="00FF53AF" w:rsidRDefault="00FF53AF" w:rsidP="001714FB">
      <w:pPr>
        <w:pStyle w:val="Caption"/>
        <w:ind w:left="1440" w:firstLine="720"/>
        <w:rPr>
          <w:rFonts w:ascii="Times New Roman" w:hAnsi="Times New Roman"/>
          <w:sz w:val="24"/>
          <w:szCs w:val="24"/>
        </w:rPr>
      </w:pPr>
    </w:p>
    <w:p w14:paraId="2EE8E7FE" w14:textId="77777777" w:rsidR="003459D9" w:rsidRDefault="003459D9" w:rsidP="003459D9"/>
    <w:p w14:paraId="3818BF3C" w14:textId="6CE7F330" w:rsidR="003459D9" w:rsidRPr="004B376B" w:rsidRDefault="0000095B" w:rsidP="003459D9">
      <w:pPr>
        <w:spacing w:line="360" w:lineRule="auto"/>
        <w:jc w:val="both"/>
        <w:rPr>
          <w:rFonts w:ascii="Times New Roman" w:hAnsi="Times New Roman"/>
          <w:sz w:val="24"/>
          <w:szCs w:val="24"/>
        </w:rPr>
      </w:pPr>
      <w:r>
        <w:rPr>
          <w:rFonts w:ascii="Times New Roman" w:hAnsi="Times New Roman"/>
          <w:sz w:val="24"/>
          <w:szCs w:val="24"/>
        </w:rPr>
        <w:t>Melalui Gambar 8</w:t>
      </w:r>
      <w:r w:rsidR="004B376B" w:rsidRPr="004B376B">
        <w:rPr>
          <w:rFonts w:ascii="Times New Roman" w:hAnsi="Times New Roman"/>
          <w:sz w:val="24"/>
          <w:szCs w:val="24"/>
        </w:rPr>
        <w:t xml:space="preserve"> dapat kita ketahui</w:t>
      </w:r>
      <w:r w:rsidR="003459D9" w:rsidRPr="004B376B">
        <w:rPr>
          <w:rFonts w:ascii="Times New Roman" w:hAnsi="Times New Roman"/>
          <w:sz w:val="24"/>
          <w:szCs w:val="24"/>
        </w:rPr>
        <w:t xml:space="preserve"> bahwa jarak dari Pelabuhan Ajibata menuju Tomok adalah 8</w:t>
      </w:r>
      <w:proofErr w:type="gramStart"/>
      <w:r w:rsidR="003459D9" w:rsidRPr="004B376B">
        <w:rPr>
          <w:rFonts w:ascii="Times New Roman" w:hAnsi="Times New Roman"/>
          <w:sz w:val="24"/>
          <w:szCs w:val="24"/>
        </w:rPr>
        <w:t>,43</w:t>
      </w:r>
      <w:proofErr w:type="gramEnd"/>
      <w:r w:rsidR="003459D9" w:rsidRPr="004B376B">
        <w:rPr>
          <w:rFonts w:ascii="Times New Roman" w:hAnsi="Times New Roman"/>
          <w:sz w:val="24"/>
          <w:szCs w:val="24"/>
        </w:rPr>
        <w:t xml:space="preserve"> km.</w:t>
      </w:r>
    </w:p>
    <w:p w14:paraId="286D30F9" w14:textId="77777777" w:rsidR="003459D9" w:rsidRPr="003459D9" w:rsidRDefault="003459D9" w:rsidP="003459D9"/>
    <w:p w14:paraId="7FFC8191" w14:textId="77777777" w:rsidR="00FF53AF" w:rsidRPr="002F6F37" w:rsidRDefault="00FF53AF" w:rsidP="00FF53AF">
      <w:pPr>
        <w:pStyle w:val="guideline"/>
        <w:ind w:left="360"/>
        <w:rPr>
          <w:rFonts w:ascii="Times New Roman" w:hAnsi="Times New Roman"/>
          <w:i w:val="0"/>
          <w:iCs/>
          <w:color w:val="auto"/>
          <w:szCs w:val="22"/>
        </w:rPr>
      </w:pPr>
    </w:p>
    <w:p w14:paraId="150391F6" w14:textId="77777777" w:rsidR="00FF53AF" w:rsidRPr="00F51E8C" w:rsidRDefault="00FF53AF" w:rsidP="00650BDE">
      <w:pPr>
        <w:pStyle w:val="guideline"/>
        <w:numPr>
          <w:ilvl w:val="0"/>
          <w:numId w:val="32"/>
        </w:numPr>
        <w:spacing w:line="360" w:lineRule="auto"/>
        <w:rPr>
          <w:rFonts w:ascii="Times New Roman" w:hAnsi="Times New Roman"/>
          <w:i w:val="0"/>
          <w:iCs/>
          <w:color w:val="auto"/>
          <w:sz w:val="24"/>
          <w:szCs w:val="24"/>
        </w:rPr>
      </w:pPr>
      <w:r w:rsidRPr="00F51E8C">
        <w:rPr>
          <w:rFonts w:ascii="Times New Roman" w:hAnsi="Times New Roman"/>
          <w:i w:val="0"/>
          <w:iCs/>
          <w:color w:val="auto"/>
          <w:sz w:val="24"/>
          <w:szCs w:val="24"/>
        </w:rPr>
        <w:t>Ajibata – Tigaras</w:t>
      </w:r>
    </w:p>
    <w:p w14:paraId="7D512897" w14:textId="77777777" w:rsidR="0000095B" w:rsidRDefault="00FF53AF" w:rsidP="0000095B">
      <w:pPr>
        <w:pStyle w:val="guideline"/>
        <w:keepNext/>
        <w:spacing w:line="360" w:lineRule="auto"/>
        <w:ind w:left="360"/>
        <w:jc w:val="center"/>
      </w:pPr>
      <w:r>
        <w:rPr>
          <w:rFonts w:ascii="Times New Roman" w:hAnsi="Times New Roman"/>
          <w:i w:val="0"/>
          <w:iCs/>
          <w:noProof/>
          <w:color w:val="auto"/>
          <w:szCs w:val="22"/>
          <w:lang w:val="en-US"/>
        </w:rPr>
        <w:drawing>
          <wp:inline distT="0" distB="0" distL="0" distR="0" wp14:anchorId="294B8615" wp14:editId="5163A96C">
            <wp:extent cx="3962400" cy="2724066"/>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03887" cy="2752588"/>
                    </a:xfrm>
                    <a:prstGeom prst="rect">
                      <a:avLst/>
                    </a:prstGeom>
                  </pic:spPr>
                </pic:pic>
              </a:graphicData>
            </a:graphic>
          </wp:inline>
        </w:drawing>
      </w:r>
    </w:p>
    <w:p w14:paraId="45034EA0" w14:textId="51A8FDF4" w:rsidR="00FF53AF" w:rsidRPr="0000095B" w:rsidRDefault="0000095B" w:rsidP="0000095B">
      <w:pPr>
        <w:pStyle w:val="Caption"/>
        <w:jc w:val="center"/>
        <w:rPr>
          <w:rFonts w:ascii="Times New Roman" w:hAnsi="Times New Roman"/>
          <w:i/>
          <w:iCs/>
          <w:sz w:val="24"/>
          <w:szCs w:val="24"/>
        </w:rPr>
      </w:pPr>
      <w:bookmarkStart w:id="111" w:name="_Toc45276936"/>
      <w:r w:rsidRPr="0000095B">
        <w:rPr>
          <w:rFonts w:ascii="Times New Roman" w:hAnsi="Times New Roman"/>
          <w:sz w:val="24"/>
          <w:szCs w:val="24"/>
        </w:rPr>
        <w:t xml:space="preserve">Gambar </w:t>
      </w:r>
      <w:r w:rsidRPr="0000095B">
        <w:rPr>
          <w:rFonts w:ascii="Times New Roman" w:hAnsi="Times New Roman"/>
          <w:sz w:val="24"/>
          <w:szCs w:val="24"/>
        </w:rPr>
        <w:fldChar w:fldCharType="begin"/>
      </w:r>
      <w:r w:rsidRPr="0000095B">
        <w:rPr>
          <w:rFonts w:ascii="Times New Roman" w:hAnsi="Times New Roman"/>
          <w:sz w:val="24"/>
          <w:szCs w:val="24"/>
        </w:rPr>
        <w:instrText xml:space="preserve"> SEQ Gambar \* ARABIC </w:instrText>
      </w:r>
      <w:r w:rsidRPr="0000095B">
        <w:rPr>
          <w:rFonts w:ascii="Times New Roman" w:hAnsi="Times New Roman"/>
          <w:sz w:val="24"/>
          <w:szCs w:val="24"/>
        </w:rPr>
        <w:fldChar w:fldCharType="separate"/>
      </w:r>
      <w:r w:rsidR="006A7004">
        <w:rPr>
          <w:rFonts w:ascii="Times New Roman" w:hAnsi="Times New Roman"/>
          <w:noProof/>
          <w:sz w:val="24"/>
          <w:szCs w:val="24"/>
        </w:rPr>
        <w:t>9</w:t>
      </w:r>
      <w:r w:rsidRPr="0000095B">
        <w:rPr>
          <w:rFonts w:ascii="Times New Roman" w:hAnsi="Times New Roman"/>
          <w:sz w:val="24"/>
          <w:szCs w:val="24"/>
        </w:rPr>
        <w:fldChar w:fldCharType="end"/>
      </w:r>
      <w:r w:rsidRPr="0000095B">
        <w:rPr>
          <w:rFonts w:ascii="Times New Roman" w:hAnsi="Times New Roman"/>
          <w:sz w:val="24"/>
          <w:szCs w:val="24"/>
        </w:rPr>
        <w:t>. Jarak dari Pelabuhan Ajibata ke Tigaras</w:t>
      </w:r>
      <w:bookmarkEnd w:id="111"/>
    </w:p>
    <w:p w14:paraId="43CD3AFA" w14:textId="77777777" w:rsidR="003459D9" w:rsidRPr="003459D9" w:rsidRDefault="003459D9" w:rsidP="003459D9"/>
    <w:p w14:paraId="335C5E3D" w14:textId="77777777" w:rsidR="003459D9" w:rsidRDefault="003459D9" w:rsidP="003459D9">
      <w:pPr>
        <w:spacing w:line="360" w:lineRule="auto"/>
        <w:jc w:val="both"/>
        <w:rPr>
          <w:rFonts w:ascii="Times New Roman" w:hAnsi="Times New Roman"/>
          <w:sz w:val="24"/>
          <w:szCs w:val="24"/>
        </w:rPr>
      </w:pPr>
      <w:r w:rsidRPr="003459D9">
        <w:rPr>
          <w:rFonts w:ascii="Times New Roman" w:hAnsi="Times New Roman"/>
          <w:sz w:val="24"/>
          <w:szCs w:val="24"/>
        </w:rPr>
        <w:t>Melalui Gambar 9 d</w:t>
      </w:r>
      <w:r w:rsidR="00862CB1">
        <w:rPr>
          <w:rFonts w:ascii="Times New Roman" w:hAnsi="Times New Roman"/>
          <w:sz w:val="24"/>
          <w:szCs w:val="24"/>
        </w:rPr>
        <w:t xml:space="preserve">apat kita ketahui </w:t>
      </w:r>
      <w:r w:rsidRPr="003459D9">
        <w:rPr>
          <w:rFonts w:ascii="Times New Roman" w:hAnsi="Times New Roman"/>
          <w:sz w:val="24"/>
          <w:szCs w:val="24"/>
        </w:rPr>
        <w:t>bahwa jarak dari Pelabuhan Ajibata menuju Tigaras adalah 22,</w:t>
      </w:r>
      <w:r w:rsidR="00862CB1">
        <w:rPr>
          <w:rFonts w:ascii="Times New Roman" w:hAnsi="Times New Roman"/>
          <w:sz w:val="24"/>
          <w:szCs w:val="24"/>
        </w:rPr>
        <w:t xml:space="preserve"> </w:t>
      </w:r>
      <w:r w:rsidRPr="003459D9">
        <w:rPr>
          <w:rFonts w:ascii="Times New Roman" w:hAnsi="Times New Roman"/>
          <w:sz w:val="24"/>
          <w:szCs w:val="24"/>
        </w:rPr>
        <w:t>60 km.</w:t>
      </w:r>
    </w:p>
    <w:p w14:paraId="799826B2" w14:textId="77777777" w:rsidR="00FA75B7" w:rsidRDefault="00FA75B7" w:rsidP="003459D9">
      <w:pPr>
        <w:spacing w:line="360" w:lineRule="auto"/>
        <w:jc w:val="both"/>
        <w:rPr>
          <w:rFonts w:ascii="Times New Roman" w:hAnsi="Times New Roman"/>
          <w:sz w:val="24"/>
          <w:szCs w:val="24"/>
        </w:rPr>
      </w:pPr>
    </w:p>
    <w:p w14:paraId="5D116104" w14:textId="77777777" w:rsidR="00FA75B7" w:rsidRDefault="00FA75B7" w:rsidP="003459D9">
      <w:pPr>
        <w:spacing w:line="360" w:lineRule="auto"/>
        <w:jc w:val="both"/>
        <w:rPr>
          <w:rFonts w:ascii="Times New Roman" w:hAnsi="Times New Roman"/>
          <w:sz w:val="24"/>
          <w:szCs w:val="24"/>
        </w:rPr>
      </w:pPr>
    </w:p>
    <w:p w14:paraId="7EC3B516" w14:textId="77777777" w:rsidR="00FA75B7" w:rsidRDefault="00FA75B7" w:rsidP="003459D9">
      <w:pPr>
        <w:spacing w:line="360" w:lineRule="auto"/>
        <w:jc w:val="both"/>
        <w:rPr>
          <w:rFonts w:ascii="Times New Roman" w:hAnsi="Times New Roman"/>
          <w:sz w:val="24"/>
          <w:szCs w:val="24"/>
        </w:rPr>
      </w:pPr>
    </w:p>
    <w:p w14:paraId="3506F6A4" w14:textId="77777777" w:rsidR="00FA75B7" w:rsidRDefault="00FA75B7" w:rsidP="003459D9">
      <w:pPr>
        <w:spacing w:line="360" w:lineRule="auto"/>
        <w:jc w:val="both"/>
        <w:rPr>
          <w:rFonts w:ascii="Times New Roman" w:hAnsi="Times New Roman"/>
          <w:sz w:val="24"/>
          <w:szCs w:val="24"/>
        </w:rPr>
      </w:pPr>
    </w:p>
    <w:p w14:paraId="6730CFE9" w14:textId="77777777" w:rsidR="001714FB" w:rsidRPr="003459D9" w:rsidRDefault="001714FB" w:rsidP="003459D9">
      <w:pPr>
        <w:spacing w:line="360" w:lineRule="auto"/>
        <w:jc w:val="both"/>
        <w:rPr>
          <w:rFonts w:ascii="Times New Roman" w:hAnsi="Times New Roman"/>
          <w:sz w:val="24"/>
          <w:szCs w:val="24"/>
        </w:rPr>
      </w:pPr>
    </w:p>
    <w:p w14:paraId="56A511C8" w14:textId="77777777" w:rsidR="00FF53AF" w:rsidRDefault="00FF53AF" w:rsidP="00D55143">
      <w:pPr>
        <w:pStyle w:val="guideline"/>
        <w:rPr>
          <w:rFonts w:ascii="Times New Roman" w:hAnsi="Times New Roman"/>
          <w:i w:val="0"/>
          <w:iCs/>
          <w:color w:val="auto"/>
          <w:szCs w:val="22"/>
        </w:rPr>
      </w:pPr>
    </w:p>
    <w:p w14:paraId="15A81454" w14:textId="77777777" w:rsidR="00FF53AF" w:rsidRPr="00F51E8C" w:rsidRDefault="00FF53AF" w:rsidP="00650BDE">
      <w:pPr>
        <w:pStyle w:val="guideline"/>
        <w:numPr>
          <w:ilvl w:val="0"/>
          <w:numId w:val="32"/>
        </w:numPr>
        <w:spacing w:line="360" w:lineRule="auto"/>
        <w:rPr>
          <w:rFonts w:ascii="Times New Roman" w:hAnsi="Times New Roman"/>
          <w:i w:val="0"/>
          <w:iCs/>
          <w:color w:val="auto"/>
          <w:sz w:val="24"/>
          <w:szCs w:val="24"/>
        </w:rPr>
      </w:pPr>
      <w:r w:rsidRPr="00F51E8C">
        <w:rPr>
          <w:rFonts w:ascii="Times New Roman" w:hAnsi="Times New Roman"/>
          <w:i w:val="0"/>
          <w:iCs/>
          <w:color w:val="auto"/>
          <w:sz w:val="24"/>
          <w:szCs w:val="24"/>
        </w:rPr>
        <w:t>Ajibata – Onanrunggu</w:t>
      </w:r>
    </w:p>
    <w:p w14:paraId="6C2098DB" w14:textId="237F9C0B" w:rsidR="00FF53AF" w:rsidRDefault="00FF53AF" w:rsidP="00FF53AF">
      <w:pPr>
        <w:pStyle w:val="guideline"/>
        <w:ind w:left="720"/>
        <w:rPr>
          <w:rFonts w:ascii="Times New Roman" w:hAnsi="Times New Roman"/>
          <w:i w:val="0"/>
          <w:iCs/>
          <w:color w:val="auto"/>
          <w:szCs w:val="22"/>
        </w:rPr>
      </w:pPr>
      <w:r>
        <w:rPr>
          <w:rFonts w:ascii="Times New Roman" w:hAnsi="Times New Roman"/>
          <w:i w:val="0"/>
          <w:iCs/>
          <w:noProof/>
          <w:color w:val="auto"/>
          <w:szCs w:val="22"/>
          <w:lang w:val="en-US"/>
        </w:rPr>
        <w:drawing>
          <wp:anchor distT="0" distB="0" distL="114300" distR="114300" simplePos="0" relativeHeight="251666432" behindDoc="1" locked="0" layoutInCell="1" allowOverlap="1" wp14:anchorId="77676D3F" wp14:editId="0BF10D39">
            <wp:simplePos x="0" y="0"/>
            <wp:positionH relativeFrom="column">
              <wp:posOffset>899160</wp:posOffset>
            </wp:positionH>
            <wp:positionV relativeFrom="paragraph">
              <wp:posOffset>14605</wp:posOffset>
            </wp:positionV>
            <wp:extent cx="3924300" cy="2276475"/>
            <wp:effectExtent l="0" t="0" r="0" b="9525"/>
            <wp:wrapTight wrapText="bothSides">
              <wp:wrapPolygon edited="0">
                <wp:start x="0" y="0"/>
                <wp:lineTo x="0" y="21510"/>
                <wp:lineTo x="21495" y="21510"/>
                <wp:lineTo x="2149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jpg"/>
                    <pic:cNvPicPr/>
                  </pic:nvPicPr>
                  <pic:blipFill>
                    <a:blip r:embed="rId27">
                      <a:extLst>
                        <a:ext uri="{28A0092B-C50C-407E-A947-70E740481C1C}">
                          <a14:useLocalDpi xmlns:a14="http://schemas.microsoft.com/office/drawing/2010/main" val="0"/>
                        </a:ext>
                      </a:extLst>
                    </a:blip>
                    <a:stretch>
                      <a:fillRect/>
                    </a:stretch>
                  </pic:blipFill>
                  <pic:spPr>
                    <a:xfrm>
                      <a:off x="0" y="0"/>
                      <a:ext cx="3924300" cy="2276475"/>
                    </a:xfrm>
                    <a:prstGeom prst="rect">
                      <a:avLst/>
                    </a:prstGeom>
                  </pic:spPr>
                </pic:pic>
              </a:graphicData>
            </a:graphic>
          </wp:anchor>
        </w:drawing>
      </w:r>
    </w:p>
    <w:p w14:paraId="3994E832" w14:textId="77777777" w:rsidR="00FF53AF" w:rsidRDefault="00FF53AF" w:rsidP="00FF53AF">
      <w:pPr>
        <w:pStyle w:val="guideline"/>
        <w:ind w:left="360"/>
        <w:rPr>
          <w:rFonts w:ascii="Times New Roman" w:hAnsi="Times New Roman"/>
          <w:i w:val="0"/>
          <w:iCs/>
          <w:color w:val="auto"/>
          <w:szCs w:val="22"/>
        </w:rPr>
      </w:pPr>
    </w:p>
    <w:p w14:paraId="209C8987" w14:textId="77777777" w:rsidR="00FF53AF" w:rsidRDefault="00FF53AF" w:rsidP="00FF53AF">
      <w:pPr>
        <w:pStyle w:val="guideline"/>
        <w:ind w:left="360"/>
        <w:rPr>
          <w:rFonts w:ascii="Times New Roman" w:hAnsi="Times New Roman"/>
          <w:i w:val="0"/>
          <w:iCs/>
          <w:color w:val="auto"/>
          <w:szCs w:val="22"/>
        </w:rPr>
      </w:pPr>
    </w:p>
    <w:p w14:paraId="3054BED6" w14:textId="77777777" w:rsidR="00FF53AF" w:rsidRDefault="00FF53AF" w:rsidP="00FF53AF">
      <w:pPr>
        <w:pStyle w:val="guideline"/>
        <w:ind w:left="720"/>
        <w:rPr>
          <w:rFonts w:ascii="Times New Roman" w:hAnsi="Times New Roman"/>
          <w:i w:val="0"/>
          <w:iCs/>
          <w:color w:val="auto"/>
          <w:szCs w:val="22"/>
        </w:rPr>
      </w:pPr>
    </w:p>
    <w:p w14:paraId="3E29D376" w14:textId="77777777" w:rsidR="00FF53AF" w:rsidRDefault="00FF53AF" w:rsidP="00FF53AF">
      <w:pPr>
        <w:pStyle w:val="guideline"/>
        <w:rPr>
          <w:rFonts w:ascii="Times New Roman" w:hAnsi="Times New Roman"/>
          <w:i w:val="0"/>
          <w:iCs/>
          <w:color w:val="auto"/>
          <w:szCs w:val="22"/>
        </w:rPr>
      </w:pPr>
    </w:p>
    <w:p w14:paraId="65A226CA" w14:textId="77777777" w:rsidR="00FF53AF" w:rsidRDefault="00FF53AF" w:rsidP="00FF53AF">
      <w:pPr>
        <w:pStyle w:val="guideline"/>
        <w:rPr>
          <w:rFonts w:ascii="Times New Roman" w:hAnsi="Times New Roman"/>
          <w:i w:val="0"/>
          <w:iCs/>
          <w:color w:val="auto"/>
          <w:szCs w:val="22"/>
        </w:rPr>
      </w:pPr>
    </w:p>
    <w:p w14:paraId="18B6F3D1" w14:textId="77777777" w:rsidR="00FF53AF" w:rsidRDefault="00FF53AF" w:rsidP="00FF53AF">
      <w:pPr>
        <w:pStyle w:val="guideline"/>
        <w:rPr>
          <w:rFonts w:ascii="Times New Roman" w:hAnsi="Times New Roman"/>
          <w:i w:val="0"/>
          <w:iCs/>
          <w:color w:val="auto"/>
          <w:szCs w:val="22"/>
        </w:rPr>
      </w:pPr>
    </w:p>
    <w:p w14:paraId="3DB46A00" w14:textId="77777777" w:rsidR="00FF53AF" w:rsidRDefault="00FF53AF" w:rsidP="00FF53AF">
      <w:pPr>
        <w:pStyle w:val="guideline"/>
        <w:rPr>
          <w:rFonts w:ascii="Times New Roman" w:hAnsi="Times New Roman"/>
          <w:i w:val="0"/>
          <w:iCs/>
          <w:color w:val="auto"/>
          <w:szCs w:val="22"/>
        </w:rPr>
      </w:pPr>
    </w:p>
    <w:p w14:paraId="4D534A01" w14:textId="77777777" w:rsidR="00FF53AF" w:rsidRDefault="00FF53AF" w:rsidP="00FF53AF">
      <w:pPr>
        <w:pStyle w:val="guideline"/>
        <w:rPr>
          <w:rFonts w:ascii="Times New Roman" w:hAnsi="Times New Roman"/>
          <w:i w:val="0"/>
          <w:iCs/>
          <w:color w:val="auto"/>
          <w:szCs w:val="22"/>
        </w:rPr>
      </w:pPr>
    </w:p>
    <w:p w14:paraId="0F4AF78F" w14:textId="77777777" w:rsidR="00FF53AF" w:rsidRDefault="00FF53AF" w:rsidP="00FF53AF">
      <w:pPr>
        <w:pStyle w:val="guideline"/>
        <w:rPr>
          <w:rFonts w:ascii="Times New Roman" w:hAnsi="Times New Roman"/>
          <w:i w:val="0"/>
          <w:iCs/>
          <w:color w:val="auto"/>
          <w:szCs w:val="22"/>
        </w:rPr>
      </w:pPr>
    </w:p>
    <w:p w14:paraId="4A07F1B4" w14:textId="77777777" w:rsidR="00FF53AF" w:rsidRDefault="00FF53AF" w:rsidP="00FF53AF">
      <w:pPr>
        <w:pStyle w:val="guideline"/>
        <w:rPr>
          <w:rFonts w:ascii="Times New Roman" w:hAnsi="Times New Roman"/>
          <w:i w:val="0"/>
          <w:iCs/>
          <w:color w:val="auto"/>
          <w:szCs w:val="22"/>
        </w:rPr>
      </w:pPr>
    </w:p>
    <w:p w14:paraId="2DD06E8B" w14:textId="77777777" w:rsidR="00FF53AF" w:rsidRDefault="00FF53AF" w:rsidP="00FF53AF">
      <w:pPr>
        <w:pStyle w:val="guideline"/>
        <w:rPr>
          <w:rFonts w:ascii="Times New Roman" w:hAnsi="Times New Roman"/>
          <w:i w:val="0"/>
          <w:iCs/>
          <w:color w:val="auto"/>
          <w:szCs w:val="22"/>
        </w:rPr>
      </w:pPr>
    </w:p>
    <w:p w14:paraId="302D9068" w14:textId="77777777" w:rsidR="00FF53AF" w:rsidRDefault="00FF53AF" w:rsidP="00FF53AF">
      <w:pPr>
        <w:pStyle w:val="guideline"/>
        <w:rPr>
          <w:rFonts w:ascii="Times New Roman" w:hAnsi="Times New Roman"/>
          <w:i w:val="0"/>
          <w:iCs/>
          <w:color w:val="auto"/>
          <w:szCs w:val="22"/>
        </w:rPr>
      </w:pPr>
    </w:p>
    <w:p w14:paraId="5F09AB50" w14:textId="77777777" w:rsidR="00FF53AF" w:rsidRDefault="00FF53AF" w:rsidP="00FF53AF">
      <w:pPr>
        <w:pStyle w:val="guideline"/>
        <w:rPr>
          <w:rFonts w:ascii="Times New Roman" w:hAnsi="Times New Roman"/>
          <w:i w:val="0"/>
          <w:iCs/>
          <w:color w:val="auto"/>
          <w:szCs w:val="22"/>
        </w:rPr>
      </w:pPr>
    </w:p>
    <w:p w14:paraId="10FE0B7C" w14:textId="71921308" w:rsidR="00FF53AF" w:rsidRDefault="0000095B" w:rsidP="00FF53AF">
      <w:pPr>
        <w:pStyle w:val="guideline"/>
        <w:rPr>
          <w:rFonts w:ascii="Times New Roman" w:hAnsi="Times New Roman"/>
          <w:i w:val="0"/>
          <w:iCs/>
          <w:color w:val="auto"/>
          <w:szCs w:val="22"/>
        </w:rPr>
      </w:pPr>
      <w:r>
        <w:rPr>
          <w:noProof/>
          <w:lang w:val="en-US"/>
        </w:rPr>
        <mc:AlternateContent>
          <mc:Choice Requires="wps">
            <w:drawing>
              <wp:anchor distT="0" distB="0" distL="114300" distR="114300" simplePos="0" relativeHeight="251675648" behindDoc="1" locked="0" layoutInCell="1" allowOverlap="1" wp14:anchorId="3596E36B" wp14:editId="139DC2D2">
                <wp:simplePos x="0" y="0"/>
                <wp:positionH relativeFrom="column">
                  <wp:posOffset>901700</wp:posOffset>
                </wp:positionH>
                <wp:positionV relativeFrom="paragraph">
                  <wp:posOffset>149860</wp:posOffset>
                </wp:positionV>
                <wp:extent cx="4254500" cy="276860"/>
                <wp:effectExtent l="0" t="0" r="0" b="8890"/>
                <wp:wrapTight wrapText="bothSides">
                  <wp:wrapPolygon edited="0">
                    <wp:start x="0" y="0"/>
                    <wp:lineTo x="0" y="20807"/>
                    <wp:lineTo x="21471" y="20807"/>
                    <wp:lineTo x="21471"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4254500" cy="276860"/>
                        </a:xfrm>
                        <a:prstGeom prst="rect">
                          <a:avLst/>
                        </a:prstGeom>
                        <a:solidFill>
                          <a:prstClr val="white"/>
                        </a:solidFill>
                        <a:ln>
                          <a:noFill/>
                        </a:ln>
                        <a:effectLst/>
                      </wps:spPr>
                      <wps:txbx>
                        <w:txbxContent>
                          <w:p w14:paraId="683D0DA7" w14:textId="56A216B0" w:rsidR="00925080" w:rsidRPr="0046495D" w:rsidRDefault="00925080" w:rsidP="0000095B">
                            <w:pPr>
                              <w:pStyle w:val="Caption"/>
                              <w:rPr>
                                <w:rFonts w:ascii="Times New Roman" w:hAnsi="Times New Roman"/>
                                <w:iCs/>
                                <w:noProof/>
                              </w:rPr>
                            </w:pPr>
                            <w:bookmarkStart w:id="112" w:name="_Toc45276937"/>
                            <w:r w:rsidRPr="0046495D">
                              <w:rPr>
                                <w:rFonts w:ascii="Times New Roman" w:hAnsi="Times New Roman"/>
                              </w:rPr>
                              <w:t xml:space="preserve">Gambar </w:t>
                            </w:r>
                            <w:r w:rsidRPr="0046495D">
                              <w:rPr>
                                <w:rFonts w:ascii="Times New Roman" w:hAnsi="Times New Roman"/>
                              </w:rPr>
                              <w:fldChar w:fldCharType="begin"/>
                            </w:r>
                            <w:r w:rsidRPr="0046495D">
                              <w:rPr>
                                <w:rFonts w:ascii="Times New Roman" w:hAnsi="Times New Roman"/>
                              </w:rPr>
                              <w:instrText xml:space="preserve"> SEQ Gambar \* ARABIC </w:instrText>
                            </w:r>
                            <w:r w:rsidRPr="0046495D">
                              <w:rPr>
                                <w:rFonts w:ascii="Times New Roman" w:hAnsi="Times New Roman"/>
                              </w:rPr>
                              <w:fldChar w:fldCharType="separate"/>
                            </w:r>
                            <w:r w:rsidR="006A7004">
                              <w:rPr>
                                <w:rFonts w:ascii="Times New Roman" w:hAnsi="Times New Roman"/>
                                <w:noProof/>
                              </w:rPr>
                              <w:t>10</w:t>
                            </w:r>
                            <w:r w:rsidRPr="0046495D">
                              <w:rPr>
                                <w:rFonts w:ascii="Times New Roman" w:hAnsi="Times New Roman"/>
                              </w:rPr>
                              <w:fldChar w:fldCharType="end"/>
                            </w:r>
                            <w:r w:rsidRPr="0046495D">
                              <w:rPr>
                                <w:rFonts w:ascii="Times New Roman" w:hAnsi="Times New Roman"/>
                              </w:rPr>
                              <w:t>. Jarak dari Pelabuhan Ajibata ke Onanrunggu</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6E36B" id="Text Box 8" o:spid="_x0000_s1031" type="#_x0000_t202" style="position:absolute;left:0;text-align:left;margin-left:71pt;margin-top:11.8pt;width:335pt;height:21.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" stroked="f">
                <v:textbox inset="0,0,0,0">
                  <w:txbxContent>
                    <w:p w14:paraId="683D0DA7" w14:textId="56A216B0" w:rsidR="00925080" w:rsidRPr="0046495D" w:rsidRDefault="00925080" w:rsidP="0000095B">
                      <w:pPr>
                        <w:pStyle w:val="Caption"/>
                        <w:rPr>
                          <w:rFonts w:ascii="Times New Roman" w:hAnsi="Times New Roman"/>
                          <w:iCs/>
                          <w:noProof/>
                        </w:rPr>
                      </w:pPr>
                      <w:bookmarkStart w:id="113" w:name="_Toc45276937"/>
                      <w:r w:rsidRPr="0046495D">
                        <w:rPr>
                          <w:rFonts w:ascii="Times New Roman" w:hAnsi="Times New Roman"/>
                        </w:rPr>
                        <w:t xml:space="preserve">Gambar </w:t>
                      </w:r>
                      <w:r w:rsidRPr="0046495D">
                        <w:rPr>
                          <w:rFonts w:ascii="Times New Roman" w:hAnsi="Times New Roman"/>
                        </w:rPr>
                        <w:fldChar w:fldCharType="begin"/>
                      </w:r>
                      <w:r w:rsidRPr="0046495D">
                        <w:rPr>
                          <w:rFonts w:ascii="Times New Roman" w:hAnsi="Times New Roman"/>
                        </w:rPr>
                        <w:instrText xml:space="preserve"> SEQ Gambar \* ARABIC </w:instrText>
                      </w:r>
                      <w:r w:rsidRPr="0046495D">
                        <w:rPr>
                          <w:rFonts w:ascii="Times New Roman" w:hAnsi="Times New Roman"/>
                        </w:rPr>
                        <w:fldChar w:fldCharType="separate"/>
                      </w:r>
                      <w:r w:rsidR="006A7004">
                        <w:rPr>
                          <w:rFonts w:ascii="Times New Roman" w:hAnsi="Times New Roman"/>
                          <w:noProof/>
                        </w:rPr>
                        <w:t>10</w:t>
                      </w:r>
                      <w:r w:rsidRPr="0046495D">
                        <w:rPr>
                          <w:rFonts w:ascii="Times New Roman" w:hAnsi="Times New Roman"/>
                        </w:rPr>
                        <w:fldChar w:fldCharType="end"/>
                      </w:r>
                      <w:r w:rsidRPr="0046495D">
                        <w:rPr>
                          <w:rFonts w:ascii="Times New Roman" w:hAnsi="Times New Roman"/>
                        </w:rPr>
                        <w:t>. Jarak dari Pelabuhan Ajibata ke Onanrunggu</w:t>
                      </w:r>
                      <w:bookmarkEnd w:id="113"/>
                    </w:p>
                  </w:txbxContent>
                </v:textbox>
                <w10:wrap type="tight"/>
              </v:shape>
            </w:pict>
          </mc:Fallback>
        </mc:AlternateContent>
      </w:r>
    </w:p>
    <w:p w14:paraId="7D0B4B57" w14:textId="27C52BE7" w:rsidR="00FF53AF" w:rsidRDefault="00FF53AF" w:rsidP="0000095B">
      <w:pPr>
        <w:pStyle w:val="Caption"/>
        <w:tabs>
          <w:tab w:val="center" w:pos="4348"/>
          <w:tab w:val="right" w:pos="8696"/>
        </w:tabs>
        <w:rPr>
          <w:rFonts w:ascii="Times New Roman" w:hAnsi="Times New Roman"/>
          <w:sz w:val="24"/>
          <w:szCs w:val="24"/>
        </w:rPr>
      </w:pPr>
    </w:p>
    <w:p w14:paraId="35564AC2" w14:textId="77777777" w:rsidR="006B6E98" w:rsidRPr="006B6E98" w:rsidRDefault="006B6E98" w:rsidP="006B6E98"/>
    <w:p w14:paraId="4A7EBB95" w14:textId="77777777" w:rsidR="00FF53AF" w:rsidRPr="00AE5A2D" w:rsidRDefault="00862CB1" w:rsidP="00AE5A2D">
      <w:pPr>
        <w:spacing w:line="360" w:lineRule="auto"/>
        <w:jc w:val="both"/>
        <w:rPr>
          <w:rFonts w:ascii="Times New Roman" w:hAnsi="Times New Roman"/>
          <w:sz w:val="24"/>
          <w:szCs w:val="24"/>
        </w:rPr>
      </w:pPr>
      <w:r>
        <w:rPr>
          <w:rFonts w:ascii="Times New Roman" w:hAnsi="Times New Roman"/>
          <w:sz w:val="24"/>
          <w:szCs w:val="24"/>
        </w:rPr>
        <w:t>Melalui Gambar 10 dapat kita ketahui</w:t>
      </w:r>
      <w:r w:rsidR="006B6E98" w:rsidRPr="003459D9">
        <w:rPr>
          <w:rFonts w:ascii="Times New Roman" w:hAnsi="Times New Roman"/>
          <w:sz w:val="24"/>
          <w:szCs w:val="24"/>
        </w:rPr>
        <w:t xml:space="preserve"> bahwa jarak dari Pelabuhan Ajibata menuju </w:t>
      </w:r>
      <w:r w:rsidR="006B6E98">
        <w:rPr>
          <w:rFonts w:ascii="Times New Roman" w:hAnsi="Times New Roman"/>
          <w:sz w:val="24"/>
          <w:szCs w:val="24"/>
        </w:rPr>
        <w:t xml:space="preserve">Onanrunggu </w:t>
      </w:r>
      <w:r w:rsidR="006B6E98" w:rsidRPr="003459D9">
        <w:rPr>
          <w:rFonts w:ascii="Times New Roman" w:hAnsi="Times New Roman"/>
          <w:sz w:val="24"/>
          <w:szCs w:val="24"/>
        </w:rPr>
        <w:t>adalah 22,</w:t>
      </w:r>
      <w:r>
        <w:rPr>
          <w:rFonts w:ascii="Times New Roman" w:hAnsi="Times New Roman"/>
          <w:sz w:val="24"/>
          <w:szCs w:val="24"/>
        </w:rPr>
        <w:t xml:space="preserve"> </w:t>
      </w:r>
      <w:r w:rsidR="006B6E98" w:rsidRPr="003459D9">
        <w:rPr>
          <w:rFonts w:ascii="Times New Roman" w:hAnsi="Times New Roman"/>
          <w:sz w:val="24"/>
          <w:szCs w:val="24"/>
        </w:rPr>
        <w:t>60 km.</w:t>
      </w:r>
    </w:p>
    <w:p w14:paraId="7AEF2B6D" w14:textId="77777777" w:rsidR="00FF53AF" w:rsidRPr="00C13C19" w:rsidRDefault="00FF53AF" w:rsidP="00650BDE">
      <w:pPr>
        <w:pStyle w:val="Heading3"/>
        <w:numPr>
          <w:ilvl w:val="2"/>
          <w:numId w:val="25"/>
        </w:numPr>
        <w:spacing w:line="360" w:lineRule="auto"/>
        <w:jc w:val="both"/>
        <w:rPr>
          <w:rFonts w:ascii="Times New Roman" w:hAnsi="Times New Roman"/>
          <w:sz w:val="24"/>
          <w:szCs w:val="24"/>
        </w:rPr>
      </w:pPr>
      <w:bookmarkStart w:id="114" w:name="_Toc30414089"/>
      <w:bookmarkStart w:id="115" w:name="_Toc30414153"/>
      <w:bookmarkStart w:id="116" w:name="_Toc45276887"/>
      <w:r w:rsidRPr="00C13C19">
        <w:rPr>
          <w:rFonts w:ascii="Times New Roman" w:hAnsi="Times New Roman"/>
          <w:sz w:val="24"/>
          <w:szCs w:val="24"/>
        </w:rPr>
        <w:t>Perhitu</w:t>
      </w:r>
      <w:r w:rsidR="002E5F8E">
        <w:rPr>
          <w:rFonts w:ascii="Times New Roman" w:hAnsi="Times New Roman"/>
          <w:sz w:val="24"/>
          <w:szCs w:val="24"/>
        </w:rPr>
        <w:t>ngan jarak menggunakan Algoritme</w:t>
      </w:r>
      <w:r w:rsidRPr="00C13C19">
        <w:rPr>
          <w:rFonts w:ascii="Times New Roman" w:hAnsi="Times New Roman"/>
          <w:sz w:val="24"/>
          <w:szCs w:val="24"/>
        </w:rPr>
        <w:t xml:space="preserve"> </w:t>
      </w:r>
      <w:r w:rsidRPr="00D2468C">
        <w:rPr>
          <w:rFonts w:ascii="Times New Roman" w:hAnsi="Times New Roman"/>
          <w:i/>
          <w:sz w:val="24"/>
          <w:szCs w:val="24"/>
        </w:rPr>
        <w:t>Steepest Ascent Hill Climbing</w:t>
      </w:r>
      <w:bookmarkEnd w:id="114"/>
      <w:bookmarkEnd w:id="115"/>
      <w:bookmarkEnd w:id="116"/>
    </w:p>
    <w:p w14:paraId="4461EECE" w14:textId="51BD4877" w:rsidR="00FF53AF" w:rsidRPr="00F51E8C" w:rsidRDefault="002E5F8E" w:rsidP="00FF53AF">
      <w:pPr>
        <w:spacing w:line="360" w:lineRule="auto"/>
        <w:jc w:val="both"/>
        <w:rPr>
          <w:rFonts w:ascii="Times New Roman" w:hAnsi="Times New Roman"/>
          <w:sz w:val="24"/>
          <w:szCs w:val="24"/>
          <w:lang w:val="en-AU"/>
        </w:rPr>
      </w:pPr>
      <w:r>
        <w:rPr>
          <w:rFonts w:ascii="Times New Roman" w:hAnsi="Times New Roman"/>
          <w:sz w:val="24"/>
          <w:szCs w:val="24"/>
          <w:lang w:val="en-AU"/>
        </w:rPr>
        <w:t>Algoritme</w:t>
      </w:r>
      <w:r w:rsidR="00FF53AF" w:rsidRPr="00F51E8C">
        <w:rPr>
          <w:rFonts w:ascii="Times New Roman" w:hAnsi="Times New Roman"/>
          <w:sz w:val="24"/>
          <w:szCs w:val="24"/>
          <w:lang w:val="en-AU"/>
        </w:rPr>
        <w:t xml:space="preserve"> </w:t>
      </w:r>
      <w:r w:rsidR="00FF53AF" w:rsidRPr="00F51E8C">
        <w:rPr>
          <w:rFonts w:ascii="Times New Roman" w:hAnsi="Times New Roman"/>
          <w:i/>
          <w:sz w:val="24"/>
          <w:szCs w:val="24"/>
          <w:lang w:val="en-AU"/>
        </w:rPr>
        <w:t>Steepest Ascent Hill Climbing</w:t>
      </w:r>
      <w:r w:rsidR="00FF53AF" w:rsidRPr="00F51E8C">
        <w:rPr>
          <w:rFonts w:ascii="Times New Roman" w:hAnsi="Times New Roman"/>
          <w:sz w:val="24"/>
          <w:szCs w:val="24"/>
          <w:lang w:val="en-AU"/>
        </w:rPr>
        <w:t xml:space="preserve"> digunakan untuk me</w:t>
      </w:r>
      <w:r w:rsidR="00D82D97">
        <w:rPr>
          <w:rFonts w:ascii="Times New Roman" w:hAnsi="Times New Roman"/>
          <w:sz w:val="24"/>
          <w:szCs w:val="24"/>
          <w:lang w:val="en-AU"/>
        </w:rPr>
        <w:t>ndapatkan suatu jarak yang paling pendek</w:t>
      </w:r>
      <w:r w:rsidR="00FF53AF" w:rsidRPr="00F51E8C">
        <w:rPr>
          <w:rFonts w:ascii="Times New Roman" w:hAnsi="Times New Roman"/>
          <w:sz w:val="24"/>
          <w:szCs w:val="24"/>
          <w:lang w:val="en-AU"/>
        </w:rPr>
        <w:t xml:space="preserve">. Pada kasus pencarian jalur terpendek, dibutuhkan algoritme </w:t>
      </w:r>
      <w:r w:rsidR="00FF53AF" w:rsidRPr="008C39BF">
        <w:rPr>
          <w:rFonts w:ascii="Times New Roman" w:hAnsi="Times New Roman"/>
          <w:i/>
          <w:sz w:val="24"/>
          <w:szCs w:val="24"/>
          <w:lang w:val="en-AU"/>
        </w:rPr>
        <w:t>Steepest Hill Climbing</w:t>
      </w:r>
      <w:r w:rsidR="00FF53AF" w:rsidRPr="00F51E8C">
        <w:rPr>
          <w:rFonts w:ascii="Times New Roman" w:hAnsi="Times New Roman"/>
          <w:sz w:val="24"/>
          <w:szCs w:val="24"/>
          <w:lang w:val="en-AU"/>
        </w:rPr>
        <w:t xml:space="preserve"> untuk penentuan pelabuhan yang paling tepat, berdasarkan jarak antar pelabuhan.</w:t>
      </w:r>
    </w:p>
    <w:p w14:paraId="7C133890" w14:textId="77777777" w:rsidR="00FF53AF" w:rsidRPr="00F51E8C" w:rsidRDefault="00FF53AF" w:rsidP="00FF53AF">
      <w:pPr>
        <w:spacing w:line="360" w:lineRule="auto"/>
        <w:jc w:val="both"/>
        <w:rPr>
          <w:rFonts w:ascii="Times New Roman" w:hAnsi="Times New Roman"/>
          <w:sz w:val="24"/>
          <w:szCs w:val="24"/>
          <w:lang w:val="en-AU"/>
        </w:rPr>
      </w:pPr>
      <w:r w:rsidRPr="00F51E8C">
        <w:rPr>
          <w:rFonts w:ascii="Times New Roman" w:hAnsi="Times New Roman"/>
          <w:sz w:val="24"/>
          <w:szCs w:val="24"/>
          <w:lang w:val="en-AU"/>
        </w:rPr>
        <w:t>Berikut m</w:t>
      </w:r>
      <w:r w:rsidR="002E5F8E">
        <w:rPr>
          <w:rFonts w:ascii="Times New Roman" w:hAnsi="Times New Roman"/>
          <w:sz w:val="24"/>
          <w:szCs w:val="24"/>
          <w:lang w:val="en-AU"/>
        </w:rPr>
        <w:t>erupakan urutan logika algoritme</w:t>
      </w:r>
      <w:r w:rsidRPr="00F51E8C">
        <w:rPr>
          <w:rFonts w:ascii="Times New Roman" w:hAnsi="Times New Roman"/>
          <w:sz w:val="24"/>
          <w:szCs w:val="24"/>
          <w:lang w:val="en-AU"/>
        </w:rPr>
        <w:t xml:space="preserve"> </w:t>
      </w:r>
      <w:r w:rsidR="00732070">
        <w:rPr>
          <w:rFonts w:ascii="Times New Roman" w:hAnsi="Times New Roman"/>
          <w:i/>
          <w:sz w:val="24"/>
          <w:szCs w:val="24"/>
          <w:lang w:val="en-AU"/>
        </w:rPr>
        <w:t>Steepest Ascent Hill C</w:t>
      </w:r>
      <w:r w:rsidRPr="00732070">
        <w:rPr>
          <w:rFonts w:ascii="Times New Roman" w:hAnsi="Times New Roman"/>
          <w:i/>
          <w:sz w:val="24"/>
          <w:szCs w:val="24"/>
          <w:lang w:val="en-AU"/>
        </w:rPr>
        <w:t>limbing</w:t>
      </w:r>
      <w:r w:rsidRPr="00F51E8C">
        <w:rPr>
          <w:rFonts w:ascii="Times New Roman" w:hAnsi="Times New Roman"/>
          <w:sz w:val="24"/>
          <w:szCs w:val="24"/>
          <w:lang w:val="en-AU"/>
        </w:rPr>
        <w:t xml:space="preserve"> pada pencarian jarak terpendek antar pelabuhan:</w:t>
      </w:r>
    </w:p>
    <w:p w14:paraId="086DE374" w14:textId="77777777" w:rsidR="00FF53AF" w:rsidRPr="00F51E8C" w:rsidRDefault="00FF53AF" w:rsidP="00650BDE">
      <w:pPr>
        <w:pStyle w:val="ListParagraph"/>
        <w:numPr>
          <w:ilvl w:val="0"/>
          <w:numId w:val="23"/>
        </w:numPr>
        <w:spacing w:line="360" w:lineRule="auto"/>
        <w:jc w:val="both"/>
        <w:rPr>
          <w:rFonts w:ascii="Times New Roman" w:hAnsi="Times New Roman"/>
          <w:sz w:val="24"/>
          <w:szCs w:val="24"/>
          <w:lang w:val="en-AU"/>
        </w:rPr>
      </w:pPr>
      <w:r w:rsidRPr="00F51E8C">
        <w:rPr>
          <w:rFonts w:ascii="Times New Roman" w:hAnsi="Times New Roman"/>
          <w:sz w:val="24"/>
          <w:szCs w:val="24"/>
          <w:lang w:val="en-AU"/>
        </w:rPr>
        <w:t xml:space="preserve">Evaluasi keadaan awal, jika keadaan awal </w:t>
      </w:r>
      <w:proofErr w:type="gramStart"/>
      <w:r w:rsidRPr="00F51E8C">
        <w:rPr>
          <w:rFonts w:ascii="Times New Roman" w:hAnsi="Times New Roman"/>
          <w:sz w:val="24"/>
          <w:szCs w:val="24"/>
          <w:lang w:val="en-AU"/>
        </w:rPr>
        <w:t>sama</w:t>
      </w:r>
      <w:proofErr w:type="gramEnd"/>
      <w:r w:rsidRPr="00F51E8C">
        <w:rPr>
          <w:rFonts w:ascii="Times New Roman" w:hAnsi="Times New Roman"/>
          <w:sz w:val="24"/>
          <w:szCs w:val="24"/>
          <w:lang w:val="en-AU"/>
        </w:rPr>
        <w:t xml:space="preserve"> dengan tujuan maka kembali pada keadaan awal dan berhenti berproses. Jika tidak maka keadaan awal tersebut jadikan sebagai keadaan saat ini (</w:t>
      </w:r>
      <w:r w:rsidRPr="00F51E8C">
        <w:rPr>
          <w:rFonts w:ascii="Times New Roman" w:hAnsi="Times New Roman"/>
          <w:i/>
          <w:sz w:val="24"/>
          <w:szCs w:val="24"/>
          <w:lang w:val="en-AU"/>
        </w:rPr>
        <w:t>current state</w:t>
      </w:r>
      <w:r w:rsidRPr="00F51E8C">
        <w:rPr>
          <w:rFonts w:ascii="Times New Roman" w:hAnsi="Times New Roman"/>
          <w:sz w:val="24"/>
          <w:szCs w:val="24"/>
          <w:lang w:val="en-AU"/>
        </w:rPr>
        <w:t>)</w:t>
      </w:r>
    </w:p>
    <w:p w14:paraId="7ABB856C" w14:textId="77777777" w:rsidR="00FF53AF" w:rsidRPr="00F51E8C" w:rsidRDefault="00FF53AF" w:rsidP="00650BDE">
      <w:pPr>
        <w:pStyle w:val="ListParagraph"/>
        <w:numPr>
          <w:ilvl w:val="0"/>
          <w:numId w:val="23"/>
        </w:numPr>
        <w:spacing w:line="360" w:lineRule="auto"/>
        <w:jc w:val="both"/>
        <w:rPr>
          <w:rFonts w:ascii="Times New Roman" w:hAnsi="Times New Roman"/>
          <w:sz w:val="24"/>
          <w:szCs w:val="24"/>
          <w:lang w:val="en-AU"/>
        </w:rPr>
      </w:pPr>
      <w:r w:rsidRPr="00F51E8C">
        <w:rPr>
          <w:rFonts w:ascii="Times New Roman" w:hAnsi="Times New Roman"/>
          <w:sz w:val="24"/>
          <w:szCs w:val="24"/>
          <w:lang w:val="en-AU"/>
        </w:rPr>
        <w:t xml:space="preserve">Mulai dengan </w:t>
      </w:r>
      <w:r w:rsidRPr="00747B1C">
        <w:rPr>
          <w:rFonts w:ascii="Times New Roman" w:hAnsi="Times New Roman"/>
          <w:i/>
          <w:sz w:val="24"/>
          <w:szCs w:val="24"/>
          <w:lang w:val="en-AU"/>
        </w:rPr>
        <w:t>current state</w:t>
      </w:r>
      <w:r w:rsidRPr="00F51E8C">
        <w:rPr>
          <w:rFonts w:ascii="Times New Roman" w:hAnsi="Times New Roman"/>
          <w:sz w:val="24"/>
          <w:szCs w:val="24"/>
          <w:lang w:val="en-AU"/>
        </w:rPr>
        <w:t xml:space="preserve"> = keadaan awal</w:t>
      </w:r>
    </w:p>
    <w:p w14:paraId="06FA677D" w14:textId="77777777" w:rsidR="00FF53AF" w:rsidRPr="00F51E8C" w:rsidRDefault="00FF53AF" w:rsidP="00650BDE">
      <w:pPr>
        <w:pStyle w:val="ListParagraph"/>
        <w:numPr>
          <w:ilvl w:val="0"/>
          <w:numId w:val="23"/>
        </w:numPr>
        <w:spacing w:line="360" w:lineRule="auto"/>
        <w:jc w:val="both"/>
        <w:rPr>
          <w:rFonts w:ascii="Times New Roman" w:hAnsi="Times New Roman"/>
          <w:sz w:val="24"/>
          <w:szCs w:val="24"/>
          <w:lang w:val="en-AU"/>
        </w:rPr>
      </w:pPr>
      <w:r w:rsidRPr="00F51E8C">
        <w:rPr>
          <w:rFonts w:ascii="Times New Roman" w:hAnsi="Times New Roman"/>
          <w:sz w:val="24"/>
          <w:szCs w:val="24"/>
          <w:lang w:val="en-AU"/>
        </w:rPr>
        <w:t xml:space="preserve">Dapatkan semua pewaris yang dapat dijadikan keadaan selanjutnya pada </w:t>
      </w:r>
      <w:r w:rsidRPr="00F51E8C">
        <w:rPr>
          <w:rFonts w:ascii="Times New Roman" w:hAnsi="Times New Roman"/>
          <w:i/>
          <w:sz w:val="24"/>
          <w:szCs w:val="24"/>
          <w:lang w:val="en-AU"/>
        </w:rPr>
        <w:t>current state</w:t>
      </w:r>
      <w:r w:rsidRPr="00F51E8C">
        <w:rPr>
          <w:rFonts w:ascii="Times New Roman" w:hAnsi="Times New Roman"/>
          <w:sz w:val="24"/>
          <w:szCs w:val="24"/>
          <w:lang w:val="en-AU"/>
        </w:rPr>
        <w:t xml:space="preserve">nya dan evaluasi pewaris tersebut dengan fungsi evaluasi dan beri nilai pada setiap pewaris tersebut. Jika salah satu dari pewaris tersebut mempunyai nilai yang lebih baik dari </w:t>
      </w:r>
      <w:r w:rsidRPr="00F51E8C">
        <w:rPr>
          <w:rFonts w:ascii="Times New Roman" w:hAnsi="Times New Roman"/>
          <w:i/>
          <w:sz w:val="24"/>
          <w:szCs w:val="24"/>
          <w:lang w:val="en-AU"/>
        </w:rPr>
        <w:t>current state</w:t>
      </w:r>
      <w:r w:rsidRPr="00F51E8C">
        <w:rPr>
          <w:rFonts w:ascii="Times New Roman" w:hAnsi="Times New Roman"/>
          <w:sz w:val="24"/>
          <w:szCs w:val="24"/>
          <w:lang w:val="en-AU"/>
        </w:rPr>
        <w:t xml:space="preserve"> maka jadikan pewaris dengan nilai yang paling baik tersebut sebagai </w:t>
      </w:r>
      <w:r w:rsidRPr="00F51E8C">
        <w:rPr>
          <w:rFonts w:ascii="Times New Roman" w:hAnsi="Times New Roman"/>
          <w:i/>
          <w:sz w:val="24"/>
          <w:szCs w:val="24"/>
          <w:lang w:val="en-AU"/>
        </w:rPr>
        <w:t>new current state.</w:t>
      </w:r>
      <w:r w:rsidRPr="00F51E8C">
        <w:rPr>
          <w:rFonts w:ascii="Times New Roman" w:hAnsi="Times New Roman"/>
          <w:sz w:val="24"/>
          <w:szCs w:val="24"/>
          <w:lang w:val="en-AU"/>
        </w:rPr>
        <w:t xml:space="preserve"> Lakukan operasi ini terus menerus hingga tercapai </w:t>
      </w:r>
      <w:r w:rsidRPr="00F51E8C">
        <w:rPr>
          <w:rFonts w:ascii="Times New Roman" w:hAnsi="Times New Roman"/>
          <w:i/>
          <w:sz w:val="24"/>
          <w:szCs w:val="24"/>
          <w:lang w:val="en-AU"/>
        </w:rPr>
        <w:t>current state</w:t>
      </w:r>
      <w:r w:rsidRPr="00F51E8C">
        <w:rPr>
          <w:rFonts w:ascii="Times New Roman" w:hAnsi="Times New Roman"/>
          <w:sz w:val="24"/>
          <w:szCs w:val="24"/>
          <w:lang w:val="en-AU"/>
        </w:rPr>
        <w:t xml:space="preserve"> = tujuan atau tidak ada perubahan pada </w:t>
      </w:r>
      <w:r w:rsidRPr="00F51E8C">
        <w:rPr>
          <w:rFonts w:ascii="Times New Roman" w:hAnsi="Times New Roman"/>
          <w:i/>
          <w:sz w:val="24"/>
          <w:szCs w:val="24"/>
          <w:lang w:val="en-AU"/>
        </w:rPr>
        <w:t>current state</w:t>
      </w:r>
      <w:r>
        <w:rPr>
          <w:rFonts w:ascii="Times New Roman" w:hAnsi="Times New Roman"/>
          <w:i/>
          <w:sz w:val="24"/>
          <w:szCs w:val="24"/>
          <w:lang w:val="en-AU"/>
        </w:rPr>
        <w:t xml:space="preserve"> </w:t>
      </w:r>
      <w:r w:rsidRPr="00F51E8C">
        <w:rPr>
          <w:rFonts w:ascii="Times New Roman" w:hAnsi="Times New Roman"/>
          <w:sz w:val="24"/>
          <w:szCs w:val="24"/>
          <w:lang w:val="en-AU"/>
        </w:rPr>
        <w:t>nya</w:t>
      </w:r>
      <w:r>
        <w:rPr>
          <w:rFonts w:ascii="Times New Roman" w:hAnsi="Times New Roman"/>
          <w:i/>
          <w:sz w:val="24"/>
          <w:szCs w:val="24"/>
          <w:lang w:val="en-AU"/>
        </w:rPr>
        <w:t>.</w:t>
      </w:r>
    </w:p>
    <w:p w14:paraId="4F60E593" w14:textId="77777777" w:rsidR="00FF53AF" w:rsidRDefault="00FF53AF" w:rsidP="00650BDE">
      <w:pPr>
        <w:pStyle w:val="Heading3"/>
        <w:numPr>
          <w:ilvl w:val="2"/>
          <w:numId w:val="24"/>
        </w:numPr>
        <w:spacing w:line="360" w:lineRule="auto"/>
        <w:jc w:val="both"/>
        <w:rPr>
          <w:rFonts w:ascii="Times New Roman" w:hAnsi="Times New Roman"/>
          <w:iCs/>
          <w:sz w:val="24"/>
          <w:szCs w:val="24"/>
        </w:rPr>
      </w:pPr>
      <w:bookmarkStart w:id="117" w:name="_Toc30414090"/>
      <w:bookmarkStart w:id="118" w:name="_Toc30414154"/>
      <w:bookmarkStart w:id="119" w:name="_Toc45276888"/>
      <w:r w:rsidRPr="00862CB1">
        <w:rPr>
          <w:rFonts w:ascii="Times New Roman" w:hAnsi="Times New Roman"/>
          <w:i/>
          <w:iCs/>
          <w:sz w:val="24"/>
          <w:szCs w:val="24"/>
        </w:rPr>
        <w:t>Graph</w:t>
      </w:r>
      <w:r>
        <w:rPr>
          <w:rFonts w:ascii="Times New Roman" w:hAnsi="Times New Roman"/>
          <w:iCs/>
          <w:sz w:val="24"/>
          <w:szCs w:val="24"/>
        </w:rPr>
        <w:t xml:space="preserve"> Pencarian Rute Terpendek</w:t>
      </w:r>
      <w:bookmarkEnd w:id="117"/>
      <w:bookmarkEnd w:id="118"/>
      <w:bookmarkEnd w:id="119"/>
    </w:p>
    <w:p w14:paraId="535416F6" w14:textId="2B8A8B70" w:rsidR="00FF53AF" w:rsidRPr="00F51E8C" w:rsidRDefault="00FF53AF" w:rsidP="00FF53AF">
      <w:pPr>
        <w:spacing w:line="360" w:lineRule="auto"/>
        <w:jc w:val="both"/>
        <w:rPr>
          <w:rFonts w:ascii="Times New Roman" w:hAnsi="Times New Roman"/>
          <w:sz w:val="24"/>
          <w:szCs w:val="24"/>
          <w:lang w:val="en-AU"/>
        </w:rPr>
      </w:pPr>
      <w:r w:rsidRPr="00F51E8C">
        <w:rPr>
          <w:rFonts w:ascii="Times New Roman" w:hAnsi="Times New Roman"/>
          <w:sz w:val="24"/>
          <w:szCs w:val="24"/>
          <w:lang w:val="en-AU"/>
        </w:rPr>
        <w:t xml:space="preserve">Pembangunan sistem penjadwalan dengan jarak terpendek di Pelabuhan Ajibata menggunakan </w:t>
      </w:r>
      <w:r w:rsidRPr="00F51E8C">
        <w:rPr>
          <w:rFonts w:ascii="Times New Roman" w:hAnsi="Times New Roman"/>
          <w:i/>
          <w:sz w:val="24"/>
          <w:szCs w:val="24"/>
          <w:lang w:val="en-AU"/>
        </w:rPr>
        <w:t xml:space="preserve">Graph. Graph </w:t>
      </w:r>
      <w:r w:rsidRPr="00F51E8C">
        <w:rPr>
          <w:rFonts w:ascii="Times New Roman" w:hAnsi="Times New Roman"/>
          <w:sz w:val="24"/>
          <w:szCs w:val="24"/>
          <w:lang w:val="en-AU"/>
        </w:rPr>
        <w:t xml:space="preserve">digunakan untuk menggambarkan rute yang </w:t>
      </w:r>
      <w:proofErr w:type="gramStart"/>
      <w:r w:rsidRPr="00F51E8C">
        <w:rPr>
          <w:rFonts w:ascii="Times New Roman" w:hAnsi="Times New Roman"/>
          <w:sz w:val="24"/>
          <w:szCs w:val="24"/>
          <w:lang w:val="en-AU"/>
        </w:rPr>
        <w:t>akan</w:t>
      </w:r>
      <w:proofErr w:type="gramEnd"/>
      <w:r w:rsidRPr="00F51E8C">
        <w:rPr>
          <w:rFonts w:ascii="Times New Roman" w:hAnsi="Times New Roman"/>
          <w:sz w:val="24"/>
          <w:szCs w:val="24"/>
          <w:lang w:val="en-AU"/>
        </w:rPr>
        <w:t xml:space="preserve"> dilalui oleh kapal. Adapun hasil g</w:t>
      </w:r>
      <w:r w:rsidR="006B525B">
        <w:rPr>
          <w:rFonts w:ascii="Times New Roman" w:hAnsi="Times New Roman"/>
          <w:sz w:val="24"/>
          <w:szCs w:val="24"/>
          <w:lang w:val="en-AU"/>
        </w:rPr>
        <w:t xml:space="preserve">raph </w:t>
      </w:r>
      <w:r w:rsidR="00FA5C59">
        <w:rPr>
          <w:rFonts w:ascii="Times New Roman" w:hAnsi="Times New Roman"/>
          <w:sz w:val="24"/>
          <w:szCs w:val="24"/>
          <w:lang w:val="en-AU"/>
        </w:rPr>
        <w:t>yang telah diperoleh merupakan dari pencarian jarak yang rumusnya kecepatan dikali dengan waktu tempuh (s = v x t), hitungan nya dapat dilihat didalam lampiran. Berikut hasil graph yang telah dihitung,</w:t>
      </w:r>
    </w:p>
    <w:p w14:paraId="5C01BE0C" w14:textId="77777777" w:rsidR="00FF53AF" w:rsidRPr="00F51E8C" w:rsidRDefault="00FF53AF" w:rsidP="00FF53AF">
      <w:pPr>
        <w:spacing w:line="360" w:lineRule="auto"/>
        <w:jc w:val="both"/>
        <w:rPr>
          <w:rFonts w:ascii="Times New Roman" w:hAnsi="Times New Roman"/>
          <w:sz w:val="24"/>
          <w:szCs w:val="24"/>
          <w:lang w:val="en-AU"/>
        </w:rPr>
      </w:pPr>
    </w:p>
    <w:p w14:paraId="49E4B4AA" w14:textId="77777777" w:rsidR="00FF53AF" w:rsidRPr="00F51E8C" w:rsidRDefault="00FF53AF" w:rsidP="00650BDE">
      <w:pPr>
        <w:pStyle w:val="guideline"/>
        <w:numPr>
          <w:ilvl w:val="0"/>
          <w:numId w:val="33"/>
        </w:numPr>
        <w:spacing w:line="360" w:lineRule="auto"/>
        <w:rPr>
          <w:rFonts w:ascii="Times New Roman" w:hAnsi="Times New Roman"/>
          <w:i w:val="0"/>
          <w:iCs/>
          <w:color w:val="auto"/>
          <w:sz w:val="24"/>
          <w:szCs w:val="24"/>
        </w:rPr>
      </w:pPr>
      <w:r w:rsidRPr="00F51E8C">
        <w:rPr>
          <w:rFonts w:ascii="Times New Roman" w:hAnsi="Times New Roman"/>
          <w:i w:val="0"/>
          <w:iCs/>
          <w:color w:val="auto"/>
          <w:sz w:val="24"/>
          <w:szCs w:val="24"/>
        </w:rPr>
        <w:t>Ajibata – Tigaras</w:t>
      </w:r>
    </w:p>
    <w:p w14:paraId="65F3C395" w14:textId="77777777" w:rsidR="00FF53AF" w:rsidRPr="00F51E8C" w:rsidRDefault="00010273" w:rsidP="00FF53AF">
      <w:pPr>
        <w:spacing w:line="360" w:lineRule="auto"/>
        <w:jc w:val="both"/>
        <w:rPr>
          <w:rFonts w:ascii="Times New Roman" w:hAnsi="Times New Roman"/>
          <w:sz w:val="24"/>
          <w:szCs w:val="24"/>
          <w:lang w:val="en-AU"/>
        </w:rPr>
      </w:pPr>
      <w:r>
        <w:rPr>
          <w:rFonts w:ascii="Times New Roman" w:hAnsi="Times New Roman"/>
          <w:sz w:val="24"/>
          <w:szCs w:val="24"/>
          <w:lang w:val="en-AU"/>
        </w:rPr>
        <w:t>Berikut rute p</w:t>
      </w:r>
      <w:r w:rsidR="00FF53AF" w:rsidRPr="00F51E8C">
        <w:rPr>
          <w:rFonts w:ascii="Times New Roman" w:hAnsi="Times New Roman"/>
          <w:sz w:val="24"/>
          <w:szCs w:val="24"/>
          <w:lang w:val="en-AU"/>
        </w:rPr>
        <w:t>erjalanan yang dapat dilalui dari Ajibata ke Tigaras.</w:t>
      </w:r>
    </w:p>
    <w:p w14:paraId="12E4605D" w14:textId="77777777" w:rsidR="00E66CBA" w:rsidRDefault="00FF53AF" w:rsidP="00E66CBA">
      <w:pPr>
        <w:keepNext/>
      </w:pPr>
      <w:r>
        <w:rPr>
          <w:noProof/>
        </w:rPr>
        <w:drawing>
          <wp:inline distT="0" distB="0" distL="0" distR="0" wp14:anchorId="34747412" wp14:editId="7295A79C">
            <wp:extent cx="5521960" cy="32092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960" cy="3209290"/>
                    </a:xfrm>
                    <a:prstGeom prst="rect">
                      <a:avLst/>
                    </a:prstGeom>
                  </pic:spPr>
                </pic:pic>
              </a:graphicData>
            </a:graphic>
          </wp:inline>
        </w:drawing>
      </w:r>
    </w:p>
    <w:p w14:paraId="27525CA6" w14:textId="3E31F5D8" w:rsidR="00FF53AF" w:rsidRPr="00E66CBA" w:rsidRDefault="00E66CBA" w:rsidP="00E66CBA">
      <w:pPr>
        <w:pStyle w:val="Caption"/>
        <w:ind w:left="720" w:firstLine="720"/>
        <w:rPr>
          <w:rFonts w:ascii="Times New Roman" w:hAnsi="Times New Roman"/>
          <w:sz w:val="24"/>
          <w:szCs w:val="24"/>
          <w:lang w:val="en-AU"/>
        </w:rPr>
      </w:pPr>
      <w:bookmarkStart w:id="120" w:name="_Toc45276938"/>
      <w:r w:rsidRPr="00E66CBA">
        <w:rPr>
          <w:rFonts w:ascii="Times New Roman" w:hAnsi="Times New Roman"/>
          <w:sz w:val="24"/>
          <w:szCs w:val="24"/>
        </w:rPr>
        <w:t xml:space="preserve">Gambar </w:t>
      </w:r>
      <w:r w:rsidRPr="00E66CBA">
        <w:rPr>
          <w:rFonts w:ascii="Times New Roman" w:hAnsi="Times New Roman"/>
          <w:sz w:val="24"/>
          <w:szCs w:val="24"/>
        </w:rPr>
        <w:fldChar w:fldCharType="begin"/>
      </w:r>
      <w:r w:rsidRPr="00E66CBA">
        <w:rPr>
          <w:rFonts w:ascii="Times New Roman" w:hAnsi="Times New Roman"/>
          <w:sz w:val="24"/>
          <w:szCs w:val="24"/>
        </w:rPr>
        <w:instrText xml:space="preserve"> SEQ Gambar \* ARABIC </w:instrText>
      </w:r>
      <w:r w:rsidRPr="00E66CBA">
        <w:rPr>
          <w:rFonts w:ascii="Times New Roman" w:hAnsi="Times New Roman"/>
          <w:sz w:val="24"/>
          <w:szCs w:val="24"/>
        </w:rPr>
        <w:fldChar w:fldCharType="separate"/>
      </w:r>
      <w:r w:rsidR="006A7004">
        <w:rPr>
          <w:rFonts w:ascii="Times New Roman" w:hAnsi="Times New Roman"/>
          <w:noProof/>
          <w:sz w:val="24"/>
          <w:szCs w:val="24"/>
        </w:rPr>
        <w:t>11</w:t>
      </w:r>
      <w:r w:rsidRPr="00E66CBA">
        <w:rPr>
          <w:rFonts w:ascii="Times New Roman" w:hAnsi="Times New Roman"/>
          <w:sz w:val="24"/>
          <w:szCs w:val="24"/>
        </w:rPr>
        <w:fldChar w:fldCharType="end"/>
      </w:r>
      <w:r w:rsidRPr="00E66CBA">
        <w:rPr>
          <w:rFonts w:ascii="Times New Roman" w:hAnsi="Times New Roman"/>
          <w:sz w:val="24"/>
          <w:szCs w:val="24"/>
        </w:rPr>
        <w:t>. Rute Perjalanan dari Ajibata ke Tigaras</w:t>
      </w:r>
      <w:bookmarkEnd w:id="120"/>
    </w:p>
    <w:p w14:paraId="1DB91AAF" w14:textId="77777777" w:rsidR="00FF53AF" w:rsidRPr="00EB63D0" w:rsidRDefault="00FF53AF" w:rsidP="00FF53AF">
      <w:pPr>
        <w:rPr>
          <w:rFonts w:ascii="Times New Roman" w:hAnsi="Times New Roman"/>
          <w:lang w:val="en-AU"/>
        </w:rPr>
      </w:pPr>
    </w:p>
    <w:p w14:paraId="61415EE6" w14:textId="77777777" w:rsidR="00FF53AF" w:rsidRPr="00F51E8C" w:rsidRDefault="00FF53AF" w:rsidP="00FF53AF">
      <w:pPr>
        <w:spacing w:line="360" w:lineRule="auto"/>
        <w:jc w:val="both"/>
        <w:rPr>
          <w:rFonts w:ascii="Times New Roman" w:hAnsi="Times New Roman"/>
          <w:sz w:val="24"/>
          <w:szCs w:val="24"/>
          <w:lang w:val="en-AU"/>
        </w:rPr>
      </w:pPr>
      <w:r w:rsidRPr="00F51E8C">
        <w:rPr>
          <w:rFonts w:ascii="Times New Roman" w:hAnsi="Times New Roman"/>
          <w:sz w:val="24"/>
          <w:szCs w:val="24"/>
          <w:lang w:val="en-AU"/>
        </w:rPr>
        <w:t xml:space="preserve">Maka dengan Algoritme </w:t>
      </w:r>
      <w:r w:rsidRPr="00F51E8C">
        <w:rPr>
          <w:rFonts w:ascii="Times New Roman" w:hAnsi="Times New Roman"/>
          <w:i/>
          <w:sz w:val="24"/>
          <w:szCs w:val="24"/>
          <w:lang w:val="en-AU"/>
        </w:rPr>
        <w:t xml:space="preserve">Steepest Ascent Hill Climbing </w:t>
      </w:r>
      <w:r w:rsidRPr="00F51E8C">
        <w:rPr>
          <w:rFonts w:ascii="Times New Roman" w:hAnsi="Times New Roman"/>
          <w:sz w:val="24"/>
          <w:szCs w:val="24"/>
          <w:lang w:val="en-AU"/>
        </w:rPr>
        <w:t>didapat jalur terpendek dengan rute Ajibata – Tigaras yaitu Ajibata – Tigaras – Simanindo – Ajibat</w:t>
      </w:r>
      <w:r w:rsidR="00AE5A2D">
        <w:rPr>
          <w:rFonts w:ascii="Times New Roman" w:hAnsi="Times New Roman"/>
          <w:sz w:val="24"/>
          <w:szCs w:val="24"/>
          <w:lang w:val="en-AU"/>
        </w:rPr>
        <w:t>a dengan total jarak = 53,21 km.</w:t>
      </w:r>
    </w:p>
    <w:p w14:paraId="43FF348B" w14:textId="77777777" w:rsidR="00E66CBA" w:rsidRDefault="00FF53AF" w:rsidP="00E66CBA">
      <w:pPr>
        <w:pStyle w:val="ListParagraph"/>
        <w:keepNext/>
        <w:ind w:left="1080"/>
      </w:pPr>
      <w:r>
        <w:rPr>
          <w:noProof/>
          <w:lang w:val="en-US"/>
        </w:rPr>
        <w:drawing>
          <wp:inline distT="0" distB="0" distL="0" distR="0" wp14:anchorId="724BFA0A" wp14:editId="67C440E6">
            <wp:extent cx="4114800" cy="3295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4800" cy="3295650"/>
                    </a:xfrm>
                    <a:prstGeom prst="rect">
                      <a:avLst/>
                    </a:prstGeom>
                  </pic:spPr>
                </pic:pic>
              </a:graphicData>
            </a:graphic>
          </wp:inline>
        </w:drawing>
      </w:r>
    </w:p>
    <w:p w14:paraId="23E287A8" w14:textId="42F23AB5" w:rsidR="00FF53AF" w:rsidRPr="00E66CBA" w:rsidRDefault="00E66CBA" w:rsidP="00E66CBA">
      <w:pPr>
        <w:pStyle w:val="Caption"/>
        <w:ind w:left="720" w:firstLine="720"/>
        <w:rPr>
          <w:rFonts w:ascii="Times New Roman" w:hAnsi="Times New Roman"/>
          <w:sz w:val="24"/>
          <w:szCs w:val="24"/>
          <w:lang w:val="en-AU"/>
        </w:rPr>
      </w:pPr>
      <w:bookmarkStart w:id="121" w:name="_Toc45276939"/>
      <w:r w:rsidRPr="00E66CBA">
        <w:rPr>
          <w:rFonts w:ascii="Times New Roman" w:hAnsi="Times New Roman"/>
          <w:sz w:val="24"/>
          <w:szCs w:val="24"/>
        </w:rPr>
        <w:t xml:space="preserve">Gambar </w:t>
      </w:r>
      <w:r w:rsidRPr="00E66CBA">
        <w:rPr>
          <w:rFonts w:ascii="Times New Roman" w:hAnsi="Times New Roman"/>
          <w:sz w:val="24"/>
          <w:szCs w:val="24"/>
        </w:rPr>
        <w:fldChar w:fldCharType="begin"/>
      </w:r>
      <w:r w:rsidRPr="00E66CBA">
        <w:rPr>
          <w:rFonts w:ascii="Times New Roman" w:hAnsi="Times New Roman"/>
          <w:sz w:val="24"/>
          <w:szCs w:val="24"/>
        </w:rPr>
        <w:instrText xml:space="preserve"> SEQ Gambar \* ARABIC </w:instrText>
      </w:r>
      <w:r w:rsidRPr="00E66CBA">
        <w:rPr>
          <w:rFonts w:ascii="Times New Roman" w:hAnsi="Times New Roman"/>
          <w:sz w:val="24"/>
          <w:szCs w:val="24"/>
        </w:rPr>
        <w:fldChar w:fldCharType="separate"/>
      </w:r>
      <w:r w:rsidR="006A7004">
        <w:rPr>
          <w:rFonts w:ascii="Times New Roman" w:hAnsi="Times New Roman"/>
          <w:noProof/>
          <w:sz w:val="24"/>
          <w:szCs w:val="24"/>
        </w:rPr>
        <w:t>12</w:t>
      </w:r>
      <w:r w:rsidRPr="00E66CBA">
        <w:rPr>
          <w:rFonts w:ascii="Times New Roman" w:hAnsi="Times New Roman"/>
          <w:sz w:val="24"/>
          <w:szCs w:val="24"/>
        </w:rPr>
        <w:fldChar w:fldCharType="end"/>
      </w:r>
      <w:r w:rsidRPr="00E66CBA">
        <w:rPr>
          <w:rFonts w:ascii="Times New Roman" w:hAnsi="Times New Roman"/>
          <w:sz w:val="24"/>
          <w:szCs w:val="24"/>
        </w:rPr>
        <w:t>. Rute Terpendek Ajibata Tigaras</w:t>
      </w:r>
      <w:bookmarkEnd w:id="121"/>
    </w:p>
    <w:p w14:paraId="3BD49E73" w14:textId="77777777" w:rsidR="00FF53AF" w:rsidRPr="00E66CBA" w:rsidRDefault="00FF53AF" w:rsidP="00FF53AF">
      <w:pPr>
        <w:rPr>
          <w:rFonts w:ascii="Times New Roman" w:hAnsi="Times New Roman"/>
          <w:sz w:val="24"/>
          <w:szCs w:val="24"/>
        </w:rPr>
      </w:pPr>
    </w:p>
    <w:p w14:paraId="66CF7492" w14:textId="77777777" w:rsidR="00FF53AF" w:rsidRPr="001D13CC" w:rsidRDefault="00FF53AF" w:rsidP="00FF53AF"/>
    <w:p w14:paraId="3FB7FA3A" w14:textId="77777777" w:rsidR="00FF53AF" w:rsidRPr="00F51E8C" w:rsidRDefault="00FF53AF" w:rsidP="00650BDE">
      <w:pPr>
        <w:pStyle w:val="guideline"/>
        <w:numPr>
          <w:ilvl w:val="0"/>
          <w:numId w:val="33"/>
        </w:numPr>
        <w:spacing w:line="360" w:lineRule="auto"/>
        <w:rPr>
          <w:rFonts w:ascii="Times New Roman" w:hAnsi="Times New Roman"/>
          <w:i w:val="0"/>
          <w:iCs/>
          <w:color w:val="auto"/>
          <w:sz w:val="24"/>
          <w:szCs w:val="24"/>
        </w:rPr>
      </w:pPr>
      <w:r w:rsidRPr="00F51E8C">
        <w:rPr>
          <w:rFonts w:ascii="Times New Roman" w:hAnsi="Times New Roman"/>
          <w:i w:val="0"/>
          <w:iCs/>
          <w:color w:val="auto"/>
          <w:sz w:val="24"/>
          <w:szCs w:val="24"/>
        </w:rPr>
        <w:t>Ajibata – Tomok</w:t>
      </w:r>
    </w:p>
    <w:p w14:paraId="3BFF5600" w14:textId="77777777" w:rsidR="00E66CBA" w:rsidRDefault="00FF53AF" w:rsidP="00E66CBA">
      <w:pPr>
        <w:pStyle w:val="guideline"/>
        <w:keepNext/>
        <w:spacing w:line="360" w:lineRule="auto"/>
        <w:ind w:left="720"/>
      </w:pPr>
      <w:r>
        <w:rPr>
          <w:noProof/>
          <w:lang w:val="en-US"/>
        </w:rPr>
        <w:drawing>
          <wp:inline distT="0" distB="0" distL="0" distR="0" wp14:anchorId="6EFAADB7" wp14:editId="21E7307B">
            <wp:extent cx="4171950" cy="3352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1950" cy="3352800"/>
                    </a:xfrm>
                    <a:prstGeom prst="rect">
                      <a:avLst/>
                    </a:prstGeom>
                  </pic:spPr>
                </pic:pic>
              </a:graphicData>
            </a:graphic>
          </wp:inline>
        </w:drawing>
      </w:r>
    </w:p>
    <w:p w14:paraId="5305F9FD" w14:textId="649D68B7" w:rsidR="00E66CBA" w:rsidRPr="00E66CBA" w:rsidRDefault="00E66CBA" w:rsidP="00E66CBA">
      <w:pPr>
        <w:pStyle w:val="Caption"/>
        <w:ind w:left="720" w:firstLine="720"/>
        <w:jc w:val="both"/>
        <w:rPr>
          <w:rFonts w:ascii="Times New Roman" w:hAnsi="Times New Roman"/>
          <w:sz w:val="24"/>
          <w:szCs w:val="24"/>
        </w:rPr>
      </w:pPr>
      <w:bookmarkStart w:id="122" w:name="_Toc45276940"/>
      <w:r w:rsidRPr="00E66CBA">
        <w:rPr>
          <w:rFonts w:ascii="Times New Roman" w:hAnsi="Times New Roman"/>
          <w:sz w:val="24"/>
          <w:szCs w:val="24"/>
        </w:rPr>
        <w:t xml:space="preserve">Gambar </w:t>
      </w:r>
      <w:r w:rsidRPr="00E66CBA">
        <w:rPr>
          <w:rFonts w:ascii="Times New Roman" w:hAnsi="Times New Roman"/>
          <w:sz w:val="24"/>
          <w:szCs w:val="24"/>
        </w:rPr>
        <w:fldChar w:fldCharType="begin"/>
      </w:r>
      <w:r w:rsidRPr="00E66CBA">
        <w:rPr>
          <w:rFonts w:ascii="Times New Roman" w:hAnsi="Times New Roman"/>
          <w:sz w:val="24"/>
          <w:szCs w:val="24"/>
        </w:rPr>
        <w:instrText xml:space="preserve"> SEQ Gambar \* ARABIC </w:instrText>
      </w:r>
      <w:r w:rsidRPr="00E66CBA">
        <w:rPr>
          <w:rFonts w:ascii="Times New Roman" w:hAnsi="Times New Roman"/>
          <w:sz w:val="24"/>
          <w:szCs w:val="24"/>
        </w:rPr>
        <w:fldChar w:fldCharType="separate"/>
      </w:r>
      <w:r w:rsidR="006A7004">
        <w:rPr>
          <w:rFonts w:ascii="Times New Roman" w:hAnsi="Times New Roman"/>
          <w:noProof/>
          <w:sz w:val="24"/>
          <w:szCs w:val="24"/>
        </w:rPr>
        <w:t>13</w:t>
      </w:r>
      <w:r w:rsidRPr="00E66CBA">
        <w:rPr>
          <w:rFonts w:ascii="Times New Roman" w:hAnsi="Times New Roman"/>
          <w:sz w:val="24"/>
          <w:szCs w:val="24"/>
        </w:rPr>
        <w:fldChar w:fldCharType="end"/>
      </w:r>
      <w:r w:rsidRPr="00E66CBA">
        <w:rPr>
          <w:rFonts w:ascii="Times New Roman" w:hAnsi="Times New Roman"/>
          <w:sz w:val="24"/>
          <w:szCs w:val="24"/>
        </w:rPr>
        <w:t>. Rute Perjalanan dari Ajibata ke Tomok</w:t>
      </w:r>
      <w:bookmarkEnd w:id="122"/>
    </w:p>
    <w:p w14:paraId="7810DD12" w14:textId="77777777" w:rsidR="00FF53AF" w:rsidRPr="00E66CBA" w:rsidRDefault="00FF53AF" w:rsidP="00FF53AF">
      <w:pPr>
        <w:pStyle w:val="guideline"/>
        <w:rPr>
          <w:rFonts w:ascii="Times New Roman" w:hAnsi="Times New Roman"/>
          <w:noProof/>
          <w:sz w:val="24"/>
          <w:szCs w:val="24"/>
        </w:rPr>
      </w:pPr>
    </w:p>
    <w:p w14:paraId="39FDEC28" w14:textId="77777777" w:rsidR="00FF53AF" w:rsidRPr="00F51E8C" w:rsidRDefault="00FF53AF" w:rsidP="00FF53AF">
      <w:pPr>
        <w:spacing w:line="360" w:lineRule="auto"/>
        <w:jc w:val="both"/>
        <w:rPr>
          <w:rFonts w:ascii="Times New Roman" w:hAnsi="Times New Roman"/>
          <w:sz w:val="24"/>
          <w:szCs w:val="24"/>
          <w:lang w:val="en-AU"/>
        </w:rPr>
      </w:pPr>
      <w:r w:rsidRPr="00F51E8C">
        <w:rPr>
          <w:rFonts w:ascii="Times New Roman" w:hAnsi="Times New Roman"/>
          <w:sz w:val="24"/>
          <w:szCs w:val="24"/>
          <w:lang w:val="en-AU"/>
        </w:rPr>
        <w:t xml:space="preserve">Maka dengan Algoritme </w:t>
      </w:r>
      <w:r w:rsidRPr="00F51E8C">
        <w:rPr>
          <w:rFonts w:ascii="Times New Roman" w:hAnsi="Times New Roman"/>
          <w:i/>
          <w:sz w:val="24"/>
          <w:szCs w:val="24"/>
          <w:lang w:val="en-AU"/>
        </w:rPr>
        <w:t xml:space="preserve">Steepest Ascent Hill Climbing </w:t>
      </w:r>
      <w:r w:rsidRPr="00F51E8C">
        <w:rPr>
          <w:rFonts w:ascii="Times New Roman" w:hAnsi="Times New Roman"/>
          <w:sz w:val="24"/>
          <w:szCs w:val="24"/>
          <w:lang w:val="en-AU"/>
        </w:rPr>
        <w:t>didapat jalur terpendek dengan rute Ajibata – Tomok yaitu Ajibata – Tomok – Tigaras – Ajibata dengan total jarak = 53,59 km.</w:t>
      </w:r>
    </w:p>
    <w:p w14:paraId="5D5994AB" w14:textId="77777777" w:rsidR="00FF53AF" w:rsidRPr="00B4312B" w:rsidRDefault="00FF53AF" w:rsidP="00FF53AF">
      <w:pPr>
        <w:pStyle w:val="guideline"/>
        <w:ind w:left="720"/>
        <w:rPr>
          <w:i w:val="0"/>
          <w:noProof/>
        </w:rPr>
      </w:pPr>
    </w:p>
    <w:p w14:paraId="59E35306" w14:textId="77777777" w:rsidR="00E66CBA" w:rsidRDefault="00FF53AF" w:rsidP="00E66CBA">
      <w:pPr>
        <w:pStyle w:val="guideline"/>
        <w:keepNext/>
        <w:ind w:left="720"/>
      </w:pPr>
      <w:r>
        <w:rPr>
          <w:noProof/>
          <w:lang w:val="en-US"/>
        </w:rPr>
        <w:drawing>
          <wp:inline distT="0" distB="0" distL="0" distR="0" wp14:anchorId="3D3BA0D9" wp14:editId="33966738">
            <wp:extent cx="5029200" cy="3333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9200" cy="3333750"/>
                    </a:xfrm>
                    <a:prstGeom prst="rect">
                      <a:avLst/>
                    </a:prstGeom>
                  </pic:spPr>
                </pic:pic>
              </a:graphicData>
            </a:graphic>
          </wp:inline>
        </w:drawing>
      </w:r>
    </w:p>
    <w:p w14:paraId="50A951AA" w14:textId="5CD5F1C9" w:rsidR="00FF53AF" w:rsidRPr="00E66CBA" w:rsidRDefault="00E66CBA" w:rsidP="00E66CBA">
      <w:pPr>
        <w:pStyle w:val="Caption"/>
        <w:ind w:left="720" w:firstLine="720"/>
        <w:jc w:val="both"/>
        <w:rPr>
          <w:rFonts w:ascii="Times New Roman" w:hAnsi="Times New Roman"/>
          <w:i/>
          <w:iCs/>
          <w:sz w:val="24"/>
          <w:szCs w:val="24"/>
        </w:rPr>
      </w:pPr>
      <w:bookmarkStart w:id="123" w:name="_Toc45276941"/>
      <w:r w:rsidRPr="00E66CBA">
        <w:rPr>
          <w:rFonts w:ascii="Times New Roman" w:hAnsi="Times New Roman"/>
          <w:sz w:val="24"/>
          <w:szCs w:val="24"/>
        </w:rPr>
        <w:t xml:space="preserve">Gambar </w:t>
      </w:r>
      <w:r w:rsidRPr="00E66CBA">
        <w:rPr>
          <w:rFonts w:ascii="Times New Roman" w:hAnsi="Times New Roman"/>
          <w:sz w:val="24"/>
          <w:szCs w:val="24"/>
        </w:rPr>
        <w:fldChar w:fldCharType="begin"/>
      </w:r>
      <w:r w:rsidRPr="00E66CBA">
        <w:rPr>
          <w:rFonts w:ascii="Times New Roman" w:hAnsi="Times New Roman"/>
          <w:sz w:val="24"/>
          <w:szCs w:val="24"/>
        </w:rPr>
        <w:instrText xml:space="preserve"> SEQ Gambar \* ARABIC </w:instrText>
      </w:r>
      <w:r w:rsidRPr="00E66CBA">
        <w:rPr>
          <w:rFonts w:ascii="Times New Roman" w:hAnsi="Times New Roman"/>
          <w:sz w:val="24"/>
          <w:szCs w:val="24"/>
        </w:rPr>
        <w:fldChar w:fldCharType="separate"/>
      </w:r>
      <w:r w:rsidR="006A7004">
        <w:rPr>
          <w:rFonts w:ascii="Times New Roman" w:hAnsi="Times New Roman"/>
          <w:noProof/>
          <w:sz w:val="24"/>
          <w:szCs w:val="24"/>
        </w:rPr>
        <w:t>14</w:t>
      </w:r>
      <w:r w:rsidRPr="00E66CBA">
        <w:rPr>
          <w:rFonts w:ascii="Times New Roman" w:hAnsi="Times New Roman"/>
          <w:sz w:val="24"/>
          <w:szCs w:val="24"/>
        </w:rPr>
        <w:fldChar w:fldCharType="end"/>
      </w:r>
      <w:r w:rsidRPr="00E66CBA">
        <w:rPr>
          <w:rFonts w:ascii="Times New Roman" w:hAnsi="Times New Roman"/>
          <w:sz w:val="24"/>
          <w:szCs w:val="24"/>
        </w:rPr>
        <w:t>. Rute Terpendek Ajibata-Tomok</w:t>
      </w:r>
      <w:bookmarkEnd w:id="123"/>
    </w:p>
    <w:p w14:paraId="669C265A" w14:textId="77777777" w:rsidR="00FF53AF" w:rsidRDefault="00FF53AF" w:rsidP="00FF53AF"/>
    <w:p w14:paraId="0F78498D" w14:textId="77777777" w:rsidR="008A2DC7" w:rsidRPr="001D13CC" w:rsidRDefault="008A2DC7" w:rsidP="00FF53AF"/>
    <w:p w14:paraId="14AA6D8F" w14:textId="77777777" w:rsidR="00FF53AF" w:rsidRPr="00F51E8C" w:rsidRDefault="00FF53AF" w:rsidP="00650BDE">
      <w:pPr>
        <w:pStyle w:val="guideline"/>
        <w:numPr>
          <w:ilvl w:val="0"/>
          <w:numId w:val="33"/>
        </w:numPr>
        <w:spacing w:line="360" w:lineRule="auto"/>
        <w:rPr>
          <w:rFonts w:ascii="Times New Roman" w:hAnsi="Times New Roman"/>
          <w:i w:val="0"/>
          <w:iCs/>
          <w:color w:val="auto"/>
          <w:sz w:val="24"/>
          <w:szCs w:val="22"/>
        </w:rPr>
      </w:pPr>
      <w:r w:rsidRPr="00F51E8C">
        <w:rPr>
          <w:rFonts w:ascii="Times New Roman" w:hAnsi="Times New Roman"/>
          <w:i w:val="0"/>
          <w:iCs/>
          <w:color w:val="auto"/>
          <w:sz w:val="24"/>
          <w:szCs w:val="22"/>
        </w:rPr>
        <w:t>Ajibata – Onan runggu</w:t>
      </w:r>
    </w:p>
    <w:p w14:paraId="2C002DB6" w14:textId="77777777" w:rsidR="00E66CBA" w:rsidRDefault="00FF53AF" w:rsidP="00E66CBA">
      <w:pPr>
        <w:pStyle w:val="guideline"/>
        <w:keepNext/>
        <w:ind w:left="720"/>
      </w:pPr>
      <w:r>
        <w:rPr>
          <w:noProof/>
          <w:lang w:val="en-US"/>
        </w:rPr>
        <w:drawing>
          <wp:inline distT="0" distB="0" distL="0" distR="0" wp14:anchorId="2C02A6A3" wp14:editId="7CBF8624">
            <wp:extent cx="3676650" cy="3571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6650" cy="3571875"/>
                    </a:xfrm>
                    <a:prstGeom prst="rect">
                      <a:avLst/>
                    </a:prstGeom>
                  </pic:spPr>
                </pic:pic>
              </a:graphicData>
            </a:graphic>
          </wp:inline>
        </w:drawing>
      </w:r>
    </w:p>
    <w:p w14:paraId="6939B76D" w14:textId="21ED7E51" w:rsidR="00FF53AF" w:rsidRPr="00E66CBA" w:rsidRDefault="00E66CBA" w:rsidP="00E66CBA">
      <w:pPr>
        <w:pStyle w:val="Caption"/>
        <w:ind w:firstLine="720"/>
        <w:jc w:val="both"/>
        <w:rPr>
          <w:rFonts w:ascii="Times New Roman" w:hAnsi="Times New Roman"/>
          <w:i/>
          <w:iCs/>
          <w:sz w:val="24"/>
          <w:szCs w:val="24"/>
        </w:rPr>
      </w:pPr>
      <w:bookmarkStart w:id="124" w:name="_Toc45276942"/>
      <w:r w:rsidRPr="00E66CBA">
        <w:rPr>
          <w:rFonts w:ascii="Times New Roman" w:hAnsi="Times New Roman"/>
          <w:sz w:val="24"/>
          <w:szCs w:val="24"/>
        </w:rPr>
        <w:t xml:space="preserve">Gambar </w:t>
      </w:r>
      <w:r w:rsidRPr="00E66CBA">
        <w:rPr>
          <w:rFonts w:ascii="Times New Roman" w:hAnsi="Times New Roman"/>
          <w:sz w:val="24"/>
          <w:szCs w:val="24"/>
        </w:rPr>
        <w:fldChar w:fldCharType="begin"/>
      </w:r>
      <w:r w:rsidRPr="00E66CBA">
        <w:rPr>
          <w:rFonts w:ascii="Times New Roman" w:hAnsi="Times New Roman"/>
          <w:sz w:val="24"/>
          <w:szCs w:val="24"/>
        </w:rPr>
        <w:instrText xml:space="preserve"> SEQ Gambar \* ARABIC </w:instrText>
      </w:r>
      <w:r w:rsidRPr="00E66CBA">
        <w:rPr>
          <w:rFonts w:ascii="Times New Roman" w:hAnsi="Times New Roman"/>
          <w:sz w:val="24"/>
          <w:szCs w:val="24"/>
        </w:rPr>
        <w:fldChar w:fldCharType="separate"/>
      </w:r>
      <w:r w:rsidR="006A7004">
        <w:rPr>
          <w:rFonts w:ascii="Times New Roman" w:hAnsi="Times New Roman"/>
          <w:noProof/>
          <w:sz w:val="24"/>
          <w:szCs w:val="24"/>
        </w:rPr>
        <w:t>15</w:t>
      </w:r>
      <w:r w:rsidRPr="00E66CBA">
        <w:rPr>
          <w:rFonts w:ascii="Times New Roman" w:hAnsi="Times New Roman"/>
          <w:sz w:val="24"/>
          <w:szCs w:val="24"/>
        </w:rPr>
        <w:fldChar w:fldCharType="end"/>
      </w:r>
      <w:r w:rsidRPr="00E66CBA">
        <w:rPr>
          <w:rFonts w:ascii="Times New Roman" w:hAnsi="Times New Roman"/>
          <w:sz w:val="24"/>
          <w:szCs w:val="24"/>
        </w:rPr>
        <w:t>. Rute Perjalanan dari Ajibata ke Onanrunggu</w:t>
      </w:r>
      <w:bookmarkEnd w:id="124"/>
    </w:p>
    <w:p w14:paraId="663EBE71" w14:textId="77777777" w:rsidR="00FF53AF" w:rsidRPr="00E66CBA" w:rsidRDefault="00FF53AF" w:rsidP="00FF53AF">
      <w:pPr>
        <w:pStyle w:val="guideline"/>
        <w:ind w:left="720"/>
        <w:rPr>
          <w:rFonts w:ascii="Times New Roman" w:hAnsi="Times New Roman"/>
          <w:i w:val="0"/>
          <w:iCs/>
          <w:color w:val="auto"/>
          <w:sz w:val="24"/>
          <w:szCs w:val="24"/>
        </w:rPr>
      </w:pPr>
    </w:p>
    <w:p w14:paraId="3DDD7F9E" w14:textId="77777777" w:rsidR="00FF53AF" w:rsidRPr="00EB63D0" w:rsidRDefault="00FF53AF" w:rsidP="00FF53AF"/>
    <w:p w14:paraId="7575B5EC" w14:textId="77777777" w:rsidR="00FF53AF" w:rsidRPr="00B661F7" w:rsidRDefault="00FF53AF" w:rsidP="00B661F7">
      <w:pPr>
        <w:spacing w:line="360" w:lineRule="auto"/>
        <w:jc w:val="both"/>
        <w:rPr>
          <w:rFonts w:ascii="Times New Roman" w:hAnsi="Times New Roman"/>
          <w:sz w:val="24"/>
          <w:lang w:val="en-AU"/>
        </w:rPr>
      </w:pPr>
      <w:r w:rsidRPr="00F51E8C">
        <w:rPr>
          <w:rFonts w:ascii="Times New Roman" w:hAnsi="Times New Roman"/>
          <w:sz w:val="24"/>
          <w:lang w:val="en-AU"/>
        </w:rPr>
        <w:t xml:space="preserve">Maka dengan Algoritme </w:t>
      </w:r>
      <w:r w:rsidRPr="00F51E8C">
        <w:rPr>
          <w:rFonts w:ascii="Times New Roman" w:hAnsi="Times New Roman"/>
          <w:i/>
          <w:sz w:val="24"/>
          <w:lang w:val="en-AU"/>
        </w:rPr>
        <w:t xml:space="preserve">Steepest Ascent Hill Climbing </w:t>
      </w:r>
      <w:r w:rsidRPr="00F51E8C">
        <w:rPr>
          <w:rFonts w:ascii="Times New Roman" w:hAnsi="Times New Roman"/>
          <w:sz w:val="24"/>
          <w:lang w:val="en-AU"/>
        </w:rPr>
        <w:t>didapat jalur terpendek dengan rute Ajibata – Onan runggu yaitu Ajibata – Onan runggu – Sibandang – Ajibata dengan total jarak = 57,49 km</w:t>
      </w:r>
    </w:p>
    <w:p w14:paraId="39BEC1BE" w14:textId="77777777" w:rsidR="00E66CBA" w:rsidRDefault="00FF53AF" w:rsidP="00E66CBA">
      <w:pPr>
        <w:keepNext/>
        <w:spacing w:line="360" w:lineRule="auto"/>
        <w:jc w:val="center"/>
      </w:pPr>
      <w:r>
        <w:rPr>
          <w:noProof/>
        </w:rPr>
        <w:drawing>
          <wp:inline distT="0" distB="0" distL="0" distR="0" wp14:anchorId="5A8A057E" wp14:editId="7C019AB2">
            <wp:extent cx="5521960" cy="298958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1960" cy="2989580"/>
                    </a:xfrm>
                    <a:prstGeom prst="rect">
                      <a:avLst/>
                    </a:prstGeom>
                  </pic:spPr>
                </pic:pic>
              </a:graphicData>
            </a:graphic>
          </wp:inline>
        </w:drawing>
      </w:r>
    </w:p>
    <w:p w14:paraId="3FD123A8" w14:textId="1AE1D56F" w:rsidR="00FF53AF" w:rsidRPr="00E66CBA" w:rsidRDefault="00E66CBA" w:rsidP="00E66CBA">
      <w:pPr>
        <w:pStyle w:val="Caption"/>
        <w:jc w:val="center"/>
        <w:rPr>
          <w:rFonts w:ascii="Times New Roman" w:hAnsi="Times New Roman"/>
          <w:sz w:val="24"/>
          <w:szCs w:val="24"/>
        </w:rPr>
      </w:pPr>
      <w:bookmarkStart w:id="125" w:name="_Toc45276943"/>
      <w:r w:rsidRPr="00E66CBA">
        <w:rPr>
          <w:rFonts w:ascii="Times New Roman" w:hAnsi="Times New Roman"/>
          <w:sz w:val="24"/>
          <w:szCs w:val="24"/>
        </w:rPr>
        <w:t xml:space="preserve">Gambar </w:t>
      </w:r>
      <w:r w:rsidRPr="00E66CBA">
        <w:rPr>
          <w:rFonts w:ascii="Times New Roman" w:hAnsi="Times New Roman"/>
          <w:sz w:val="24"/>
          <w:szCs w:val="24"/>
        </w:rPr>
        <w:fldChar w:fldCharType="begin"/>
      </w:r>
      <w:r w:rsidRPr="00E66CBA">
        <w:rPr>
          <w:rFonts w:ascii="Times New Roman" w:hAnsi="Times New Roman"/>
          <w:sz w:val="24"/>
          <w:szCs w:val="24"/>
        </w:rPr>
        <w:instrText xml:space="preserve"> SEQ Gambar \* ARABIC </w:instrText>
      </w:r>
      <w:r w:rsidRPr="00E66CBA">
        <w:rPr>
          <w:rFonts w:ascii="Times New Roman" w:hAnsi="Times New Roman"/>
          <w:sz w:val="24"/>
          <w:szCs w:val="24"/>
        </w:rPr>
        <w:fldChar w:fldCharType="separate"/>
      </w:r>
      <w:r w:rsidR="006A7004">
        <w:rPr>
          <w:rFonts w:ascii="Times New Roman" w:hAnsi="Times New Roman"/>
          <w:noProof/>
          <w:sz w:val="24"/>
          <w:szCs w:val="24"/>
        </w:rPr>
        <w:t>16</w:t>
      </w:r>
      <w:r w:rsidRPr="00E66CBA">
        <w:rPr>
          <w:rFonts w:ascii="Times New Roman" w:hAnsi="Times New Roman"/>
          <w:sz w:val="24"/>
          <w:szCs w:val="24"/>
        </w:rPr>
        <w:fldChar w:fldCharType="end"/>
      </w:r>
      <w:r w:rsidRPr="00E66CBA">
        <w:rPr>
          <w:rFonts w:ascii="Times New Roman" w:hAnsi="Times New Roman"/>
          <w:sz w:val="24"/>
          <w:szCs w:val="24"/>
        </w:rPr>
        <w:t>. Rute Terpendek Ajibata-Onanrunggu</w:t>
      </w:r>
      <w:bookmarkEnd w:id="125"/>
    </w:p>
    <w:p w14:paraId="3D46D62A" w14:textId="77777777" w:rsidR="00FF53AF" w:rsidRPr="005D2E04" w:rsidRDefault="00FF53AF" w:rsidP="00650BDE">
      <w:pPr>
        <w:pStyle w:val="Heading2"/>
        <w:numPr>
          <w:ilvl w:val="1"/>
          <w:numId w:val="24"/>
        </w:numPr>
        <w:spacing w:line="360" w:lineRule="auto"/>
        <w:jc w:val="both"/>
        <w:rPr>
          <w:rFonts w:ascii="Times New Roman" w:hAnsi="Times New Roman"/>
          <w:sz w:val="24"/>
          <w:szCs w:val="24"/>
        </w:rPr>
      </w:pPr>
      <w:bookmarkStart w:id="126" w:name="_Toc30414091"/>
      <w:bookmarkStart w:id="127" w:name="_Toc30414155"/>
      <w:bookmarkStart w:id="128" w:name="_Toc45276889"/>
      <w:r w:rsidRPr="005D2E04">
        <w:rPr>
          <w:rFonts w:ascii="Times New Roman" w:hAnsi="Times New Roman"/>
          <w:iCs/>
          <w:sz w:val="24"/>
          <w:szCs w:val="24"/>
        </w:rPr>
        <w:t>Analisis Kebutuhan Sistem</w:t>
      </w:r>
      <w:bookmarkEnd w:id="126"/>
      <w:bookmarkEnd w:id="127"/>
      <w:bookmarkEnd w:id="128"/>
    </w:p>
    <w:p w14:paraId="6192E6D7" w14:textId="77777777" w:rsidR="00FF53AF" w:rsidRPr="00045FD4" w:rsidRDefault="00FF53AF" w:rsidP="00FF53AF">
      <w:pPr>
        <w:spacing w:line="360" w:lineRule="auto"/>
        <w:jc w:val="both"/>
        <w:rPr>
          <w:rFonts w:ascii="Times New Roman" w:hAnsi="Times New Roman"/>
          <w:sz w:val="24"/>
          <w:szCs w:val="24"/>
          <w:lang w:val="en-AU"/>
        </w:rPr>
      </w:pPr>
      <w:r w:rsidRPr="00045FD4">
        <w:rPr>
          <w:rFonts w:ascii="Times New Roman" w:hAnsi="Times New Roman"/>
          <w:sz w:val="24"/>
          <w:szCs w:val="24"/>
          <w:lang w:val="en-AU"/>
        </w:rPr>
        <w:t xml:space="preserve">Pada </w:t>
      </w:r>
      <w:proofErr w:type="gramStart"/>
      <w:r w:rsidRPr="00045FD4">
        <w:rPr>
          <w:rFonts w:ascii="Times New Roman" w:hAnsi="Times New Roman"/>
          <w:sz w:val="24"/>
          <w:szCs w:val="24"/>
          <w:lang w:val="en-AU"/>
        </w:rPr>
        <w:t>bab</w:t>
      </w:r>
      <w:proofErr w:type="gramEnd"/>
      <w:r w:rsidRPr="00045FD4">
        <w:rPr>
          <w:rFonts w:ascii="Times New Roman" w:hAnsi="Times New Roman"/>
          <w:sz w:val="24"/>
          <w:szCs w:val="24"/>
          <w:lang w:val="en-AU"/>
        </w:rPr>
        <w:t xml:space="preserve"> ini akan dijelaskan kebutuhan dari system yang akan dibangun. Sistem yang </w:t>
      </w:r>
      <w:proofErr w:type="gramStart"/>
      <w:r w:rsidRPr="00045FD4">
        <w:rPr>
          <w:rFonts w:ascii="Times New Roman" w:hAnsi="Times New Roman"/>
          <w:sz w:val="24"/>
          <w:szCs w:val="24"/>
          <w:lang w:val="en-AU"/>
        </w:rPr>
        <w:t>akan</w:t>
      </w:r>
      <w:proofErr w:type="gramEnd"/>
      <w:r w:rsidRPr="00045FD4">
        <w:rPr>
          <w:rFonts w:ascii="Times New Roman" w:hAnsi="Times New Roman"/>
          <w:sz w:val="24"/>
          <w:szCs w:val="24"/>
          <w:lang w:val="en-AU"/>
        </w:rPr>
        <w:t xml:space="preserve"> dihasilkan diharapkan dapat menyelesaikan permasalahan pembuatan jadwal penyeb</w:t>
      </w:r>
      <w:r w:rsidR="00D71650">
        <w:rPr>
          <w:rFonts w:ascii="Times New Roman" w:hAnsi="Times New Roman"/>
          <w:sz w:val="24"/>
          <w:szCs w:val="24"/>
          <w:lang w:val="en-AU"/>
        </w:rPr>
        <w:t>e</w:t>
      </w:r>
      <w:r w:rsidRPr="00045FD4">
        <w:rPr>
          <w:rFonts w:ascii="Times New Roman" w:hAnsi="Times New Roman"/>
          <w:sz w:val="24"/>
          <w:szCs w:val="24"/>
          <w:lang w:val="en-AU"/>
        </w:rPr>
        <w:t xml:space="preserve">rangan kapal dengan jarak terpendek. Kebutuhan sistem yang </w:t>
      </w:r>
      <w:proofErr w:type="gramStart"/>
      <w:r w:rsidRPr="00045FD4">
        <w:rPr>
          <w:rFonts w:ascii="Times New Roman" w:hAnsi="Times New Roman"/>
          <w:sz w:val="24"/>
          <w:szCs w:val="24"/>
          <w:lang w:val="en-AU"/>
        </w:rPr>
        <w:t>akan</w:t>
      </w:r>
      <w:proofErr w:type="gramEnd"/>
      <w:r w:rsidRPr="00045FD4">
        <w:rPr>
          <w:rFonts w:ascii="Times New Roman" w:hAnsi="Times New Roman"/>
          <w:sz w:val="24"/>
          <w:szCs w:val="24"/>
          <w:lang w:val="en-AU"/>
        </w:rPr>
        <w:t xml:space="preserve"> dibangun secara garis besar adalah sebagai berikut:</w:t>
      </w:r>
    </w:p>
    <w:p w14:paraId="5BAEC149" w14:textId="77777777" w:rsidR="00FF53AF" w:rsidRPr="009607E4" w:rsidRDefault="00FF53AF" w:rsidP="00650BDE">
      <w:pPr>
        <w:pStyle w:val="ListParagraph"/>
        <w:numPr>
          <w:ilvl w:val="0"/>
          <w:numId w:val="21"/>
        </w:numPr>
        <w:spacing w:line="360" w:lineRule="auto"/>
        <w:jc w:val="both"/>
        <w:rPr>
          <w:rFonts w:ascii="Times New Roman" w:hAnsi="Times New Roman"/>
          <w:i/>
          <w:sz w:val="24"/>
          <w:szCs w:val="24"/>
          <w:lang w:val="en-AU"/>
        </w:rPr>
      </w:pPr>
      <w:r w:rsidRPr="009607E4">
        <w:rPr>
          <w:rFonts w:ascii="Times New Roman" w:hAnsi="Times New Roman"/>
          <w:i/>
          <w:sz w:val="24"/>
          <w:szCs w:val="24"/>
          <w:lang w:val="en-AU"/>
        </w:rPr>
        <w:t>User</w:t>
      </w:r>
    </w:p>
    <w:p w14:paraId="5A39FF09" w14:textId="77777777" w:rsidR="00FF53AF" w:rsidRPr="00045FD4" w:rsidRDefault="00FF53AF" w:rsidP="00FF53AF">
      <w:pPr>
        <w:spacing w:line="360" w:lineRule="auto"/>
        <w:jc w:val="both"/>
        <w:rPr>
          <w:rFonts w:ascii="Times New Roman" w:hAnsi="Times New Roman"/>
          <w:sz w:val="24"/>
          <w:szCs w:val="24"/>
          <w:lang w:val="en-AU"/>
        </w:rPr>
      </w:pPr>
      <w:r w:rsidRPr="00747B1C">
        <w:rPr>
          <w:rFonts w:ascii="Times New Roman" w:hAnsi="Times New Roman"/>
          <w:i/>
          <w:sz w:val="24"/>
          <w:szCs w:val="24"/>
          <w:lang w:val="en-AU"/>
        </w:rPr>
        <w:t>User</w:t>
      </w:r>
      <w:r w:rsidRPr="00045FD4">
        <w:rPr>
          <w:rFonts w:ascii="Times New Roman" w:hAnsi="Times New Roman"/>
          <w:sz w:val="24"/>
          <w:szCs w:val="24"/>
          <w:lang w:val="en-AU"/>
        </w:rPr>
        <w:t xml:space="preserve"> yang </w:t>
      </w:r>
      <w:proofErr w:type="gramStart"/>
      <w:r w:rsidRPr="00045FD4">
        <w:rPr>
          <w:rFonts w:ascii="Times New Roman" w:hAnsi="Times New Roman"/>
          <w:sz w:val="24"/>
          <w:szCs w:val="24"/>
          <w:lang w:val="en-AU"/>
        </w:rPr>
        <w:t>akan</w:t>
      </w:r>
      <w:proofErr w:type="gramEnd"/>
      <w:r w:rsidRPr="00045FD4">
        <w:rPr>
          <w:rFonts w:ascii="Times New Roman" w:hAnsi="Times New Roman"/>
          <w:sz w:val="24"/>
          <w:szCs w:val="24"/>
          <w:lang w:val="en-AU"/>
        </w:rPr>
        <w:t xml:space="preserve"> mengelola sistem yang akan dibangun yaitu Dinas Perhubungan di Ajibata.</w:t>
      </w:r>
      <w:r>
        <w:rPr>
          <w:rFonts w:ascii="Times New Roman" w:hAnsi="Times New Roman"/>
          <w:sz w:val="24"/>
          <w:szCs w:val="24"/>
          <w:lang w:val="en-AU"/>
        </w:rPr>
        <w:t xml:space="preserve"> </w:t>
      </w:r>
      <w:r w:rsidRPr="00045FD4">
        <w:rPr>
          <w:rFonts w:ascii="Times New Roman" w:hAnsi="Times New Roman"/>
          <w:sz w:val="24"/>
          <w:szCs w:val="24"/>
          <w:lang w:val="en-AU"/>
        </w:rPr>
        <w:t xml:space="preserve">Pengguna dapat melakukan akses terhadap modul yang ada pada sistem yang </w:t>
      </w:r>
      <w:proofErr w:type="gramStart"/>
      <w:r w:rsidRPr="00045FD4">
        <w:rPr>
          <w:rFonts w:ascii="Times New Roman" w:hAnsi="Times New Roman"/>
          <w:sz w:val="24"/>
          <w:szCs w:val="24"/>
          <w:lang w:val="en-AU"/>
        </w:rPr>
        <w:t>akan</w:t>
      </w:r>
      <w:proofErr w:type="gramEnd"/>
      <w:r w:rsidRPr="00045FD4">
        <w:rPr>
          <w:rFonts w:ascii="Times New Roman" w:hAnsi="Times New Roman"/>
          <w:sz w:val="24"/>
          <w:szCs w:val="24"/>
          <w:lang w:val="en-AU"/>
        </w:rPr>
        <w:t xml:space="preserve"> dibangun serta mengoperasikanny. Hal yang dapat dilakukan oleh pengguna sistem yaitu membe</w:t>
      </w:r>
      <w:r w:rsidR="00747B1C">
        <w:rPr>
          <w:rFonts w:ascii="Times New Roman" w:hAnsi="Times New Roman"/>
          <w:sz w:val="24"/>
          <w:szCs w:val="24"/>
          <w:lang w:val="en-AU"/>
        </w:rPr>
        <w:t>rika</w:t>
      </w:r>
      <w:r w:rsidR="006A42C7">
        <w:rPr>
          <w:rFonts w:ascii="Times New Roman" w:hAnsi="Times New Roman"/>
          <w:sz w:val="24"/>
          <w:szCs w:val="24"/>
          <w:lang w:val="en-AU"/>
        </w:rPr>
        <w:t>n</w:t>
      </w:r>
      <w:r w:rsidR="00747B1C">
        <w:rPr>
          <w:rFonts w:ascii="Times New Roman" w:hAnsi="Times New Roman"/>
          <w:sz w:val="24"/>
          <w:szCs w:val="24"/>
          <w:lang w:val="en-AU"/>
        </w:rPr>
        <w:t xml:space="preserve"> masukan berdasarkan batasa</w:t>
      </w:r>
      <w:r w:rsidRPr="00045FD4">
        <w:rPr>
          <w:rFonts w:ascii="Times New Roman" w:hAnsi="Times New Roman"/>
          <w:sz w:val="24"/>
          <w:szCs w:val="24"/>
          <w:lang w:val="en-AU"/>
        </w:rPr>
        <w:t xml:space="preserve">n yang telah ada sebelumnya adalah sebagai </w:t>
      </w:r>
      <w:proofErr w:type="gramStart"/>
      <w:r w:rsidRPr="00045FD4">
        <w:rPr>
          <w:rFonts w:ascii="Times New Roman" w:hAnsi="Times New Roman"/>
          <w:sz w:val="24"/>
          <w:szCs w:val="24"/>
          <w:lang w:val="en-AU"/>
        </w:rPr>
        <w:t>berikut :</w:t>
      </w:r>
      <w:proofErr w:type="gramEnd"/>
    </w:p>
    <w:p w14:paraId="7DF9DD39" w14:textId="77777777" w:rsidR="00FF53AF" w:rsidRPr="00045FD4" w:rsidRDefault="00FF53AF" w:rsidP="00FF53AF">
      <w:pPr>
        <w:spacing w:line="360" w:lineRule="auto"/>
        <w:ind w:firstLine="720"/>
        <w:jc w:val="both"/>
        <w:rPr>
          <w:rFonts w:ascii="Times New Roman" w:hAnsi="Times New Roman"/>
          <w:sz w:val="24"/>
          <w:szCs w:val="24"/>
          <w:lang w:val="en-AU"/>
        </w:rPr>
      </w:pPr>
      <w:r w:rsidRPr="00045FD4">
        <w:rPr>
          <w:rFonts w:ascii="Times New Roman" w:hAnsi="Times New Roman"/>
          <w:sz w:val="24"/>
          <w:szCs w:val="24"/>
          <w:lang w:val="en-AU"/>
        </w:rPr>
        <w:t>a. Mengelola data</w:t>
      </w:r>
    </w:p>
    <w:p w14:paraId="75A8D58E" w14:textId="77777777" w:rsidR="00FF53AF" w:rsidRPr="00045FD4" w:rsidRDefault="00FF53AF" w:rsidP="00FF53AF">
      <w:pPr>
        <w:spacing w:line="360" w:lineRule="auto"/>
        <w:ind w:firstLine="720"/>
        <w:jc w:val="both"/>
        <w:rPr>
          <w:rFonts w:ascii="Times New Roman" w:hAnsi="Times New Roman"/>
          <w:sz w:val="24"/>
          <w:szCs w:val="24"/>
          <w:lang w:val="en-AU"/>
        </w:rPr>
      </w:pPr>
      <w:r w:rsidRPr="00045FD4">
        <w:rPr>
          <w:rFonts w:ascii="Times New Roman" w:hAnsi="Times New Roman"/>
          <w:sz w:val="24"/>
          <w:szCs w:val="24"/>
          <w:lang w:val="en-AU"/>
        </w:rPr>
        <w:t>b. Membuat jadwal</w:t>
      </w:r>
    </w:p>
    <w:p w14:paraId="6915A08B" w14:textId="77777777" w:rsidR="00FF53AF" w:rsidRPr="00045FD4" w:rsidRDefault="00FF53AF" w:rsidP="00FF53AF">
      <w:pPr>
        <w:spacing w:line="360" w:lineRule="auto"/>
        <w:ind w:firstLine="720"/>
        <w:jc w:val="both"/>
        <w:rPr>
          <w:rFonts w:ascii="Times New Roman" w:hAnsi="Times New Roman"/>
          <w:sz w:val="24"/>
          <w:szCs w:val="24"/>
          <w:lang w:val="en-AU"/>
        </w:rPr>
      </w:pPr>
      <w:r w:rsidRPr="00045FD4">
        <w:rPr>
          <w:rFonts w:ascii="Times New Roman" w:hAnsi="Times New Roman"/>
          <w:sz w:val="24"/>
          <w:szCs w:val="24"/>
          <w:lang w:val="en-AU"/>
        </w:rPr>
        <w:t xml:space="preserve">c. Mengunduh jadwal </w:t>
      </w:r>
    </w:p>
    <w:p w14:paraId="7DBCED5A" w14:textId="77777777" w:rsidR="00FF53AF" w:rsidRPr="00045FD4" w:rsidRDefault="00FF53AF" w:rsidP="00650BDE">
      <w:pPr>
        <w:pStyle w:val="ListParagraph"/>
        <w:numPr>
          <w:ilvl w:val="0"/>
          <w:numId w:val="21"/>
        </w:numPr>
        <w:spacing w:line="360" w:lineRule="auto"/>
        <w:jc w:val="both"/>
        <w:rPr>
          <w:rFonts w:ascii="Times New Roman" w:hAnsi="Times New Roman"/>
          <w:sz w:val="24"/>
          <w:szCs w:val="24"/>
          <w:lang w:val="en-AU"/>
        </w:rPr>
      </w:pPr>
      <w:r w:rsidRPr="00045FD4">
        <w:rPr>
          <w:rFonts w:ascii="Times New Roman" w:hAnsi="Times New Roman"/>
          <w:sz w:val="24"/>
          <w:szCs w:val="24"/>
          <w:lang w:val="en-AU"/>
        </w:rPr>
        <w:t>Input</w:t>
      </w:r>
    </w:p>
    <w:p w14:paraId="53EA955F" w14:textId="77777777" w:rsidR="00FF53AF" w:rsidRPr="00045FD4" w:rsidRDefault="00FF53AF" w:rsidP="00FF53AF">
      <w:pPr>
        <w:spacing w:line="360" w:lineRule="auto"/>
        <w:ind w:right="130"/>
        <w:jc w:val="both"/>
        <w:rPr>
          <w:rFonts w:ascii="Times New Roman" w:hAnsi="Times New Roman"/>
          <w:sz w:val="24"/>
          <w:szCs w:val="24"/>
        </w:rPr>
      </w:pPr>
      <w:r w:rsidRPr="00045FD4">
        <w:rPr>
          <w:rFonts w:ascii="Times New Roman" w:hAnsi="Times New Roman"/>
          <w:i/>
          <w:sz w:val="24"/>
          <w:szCs w:val="24"/>
        </w:rPr>
        <w:t>Input</w:t>
      </w:r>
      <w:r w:rsidRPr="00045FD4">
        <w:rPr>
          <w:rFonts w:ascii="Times New Roman" w:hAnsi="Times New Roman"/>
          <w:sz w:val="24"/>
          <w:szCs w:val="24"/>
        </w:rPr>
        <w:t>-</w:t>
      </w:r>
      <w:proofErr w:type="gramStart"/>
      <w:r w:rsidRPr="00045FD4">
        <w:rPr>
          <w:rFonts w:ascii="Times New Roman" w:hAnsi="Times New Roman"/>
          <w:sz w:val="24"/>
          <w:szCs w:val="24"/>
        </w:rPr>
        <w:t>an</w:t>
      </w:r>
      <w:proofErr w:type="gramEnd"/>
      <w:r w:rsidRPr="00045FD4">
        <w:rPr>
          <w:rFonts w:ascii="Times New Roman" w:hAnsi="Times New Roman"/>
          <w:sz w:val="24"/>
          <w:szCs w:val="24"/>
        </w:rPr>
        <w:t xml:space="preserve"> yang digunakan dalam pembuatan jadwal kapal penyeb</w:t>
      </w:r>
      <w:r w:rsidR="00D71650">
        <w:rPr>
          <w:rFonts w:ascii="Times New Roman" w:hAnsi="Times New Roman"/>
          <w:sz w:val="24"/>
          <w:szCs w:val="24"/>
        </w:rPr>
        <w:t>e</w:t>
      </w:r>
      <w:r w:rsidRPr="00045FD4">
        <w:rPr>
          <w:rFonts w:ascii="Times New Roman" w:hAnsi="Times New Roman"/>
          <w:sz w:val="24"/>
          <w:szCs w:val="24"/>
        </w:rPr>
        <w:t xml:space="preserve">rangan ialah berupa data penjadwalan seperti data kapal, nahkoda, wilayah, waktu, dan wilayah.  </w:t>
      </w:r>
    </w:p>
    <w:p w14:paraId="69714B21" w14:textId="77777777" w:rsidR="00FF53AF" w:rsidRPr="00045FD4" w:rsidRDefault="00FF53AF" w:rsidP="00650BDE">
      <w:pPr>
        <w:pStyle w:val="ListParagraph"/>
        <w:numPr>
          <w:ilvl w:val="0"/>
          <w:numId w:val="21"/>
        </w:numPr>
        <w:spacing w:line="360" w:lineRule="auto"/>
        <w:jc w:val="both"/>
        <w:rPr>
          <w:rFonts w:ascii="Times New Roman" w:hAnsi="Times New Roman"/>
          <w:sz w:val="24"/>
          <w:szCs w:val="24"/>
          <w:lang w:val="en-AU"/>
        </w:rPr>
      </w:pPr>
      <w:r w:rsidRPr="00045FD4">
        <w:rPr>
          <w:rFonts w:ascii="Times New Roman" w:hAnsi="Times New Roman"/>
          <w:sz w:val="24"/>
          <w:szCs w:val="24"/>
          <w:lang w:val="en-AU"/>
        </w:rPr>
        <w:t>Proses</w:t>
      </w:r>
    </w:p>
    <w:p w14:paraId="3A5C273A" w14:textId="77777777" w:rsidR="00FF53AF" w:rsidRPr="00045FD4" w:rsidRDefault="00FF53AF" w:rsidP="00FF53AF">
      <w:pPr>
        <w:spacing w:line="360" w:lineRule="auto"/>
        <w:ind w:right="129"/>
        <w:jc w:val="both"/>
        <w:rPr>
          <w:rFonts w:ascii="Times New Roman" w:hAnsi="Times New Roman"/>
          <w:sz w:val="24"/>
          <w:szCs w:val="24"/>
        </w:rPr>
      </w:pPr>
      <w:r w:rsidRPr="00045FD4">
        <w:rPr>
          <w:rFonts w:ascii="Times New Roman" w:hAnsi="Times New Roman"/>
          <w:sz w:val="24"/>
          <w:szCs w:val="24"/>
        </w:rPr>
        <w:t>Bagian ini dijelaskan mengenai proses terhadap data yang telah di input pada sistem dalam pembuatan jadwal kapal penyeb</w:t>
      </w:r>
      <w:r w:rsidR="00D71650">
        <w:rPr>
          <w:rFonts w:ascii="Times New Roman" w:hAnsi="Times New Roman"/>
          <w:sz w:val="24"/>
          <w:szCs w:val="24"/>
        </w:rPr>
        <w:t>e</w:t>
      </w:r>
      <w:r w:rsidRPr="00045FD4">
        <w:rPr>
          <w:rFonts w:ascii="Times New Roman" w:hAnsi="Times New Roman"/>
          <w:sz w:val="24"/>
          <w:szCs w:val="24"/>
        </w:rPr>
        <w:t>rangan dengan pend</w:t>
      </w:r>
      <w:r w:rsidR="002E5F8E">
        <w:rPr>
          <w:rFonts w:ascii="Times New Roman" w:hAnsi="Times New Roman"/>
          <w:sz w:val="24"/>
          <w:szCs w:val="24"/>
        </w:rPr>
        <w:t>ekatan CSP menggunakan algoritme</w:t>
      </w:r>
      <w:r w:rsidRPr="00045FD4">
        <w:rPr>
          <w:rFonts w:ascii="Times New Roman" w:hAnsi="Times New Roman"/>
          <w:sz w:val="24"/>
          <w:szCs w:val="24"/>
        </w:rPr>
        <w:t xml:space="preserve"> </w:t>
      </w:r>
      <w:r w:rsidRPr="00045FD4">
        <w:rPr>
          <w:rFonts w:ascii="Times New Roman" w:hAnsi="Times New Roman"/>
          <w:i/>
          <w:sz w:val="24"/>
          <w:szCs w:val="24"/>
        </w:rPr>
        <w:t xml:space="preserve">Backtracking </w:t>
      </w:r>
      <w:r w:rsidRPr="00045FD4">
        <w:rPr>
          <w:rFonts w:ascii="Times New Roman" w:hAnsi="Times New Roman"/>
          <w:sz w:val="24"/>
          <w:szCs w:val="24"/>
        </w:rPr>
        <w:t>dengan rute</w:t>
      </w:r>
      <w:r w:rsidR="002E5F8E">
        <w:rPr>
          <w:rFonts w:ascii="Times New Roman" w:hAnsi="Times New Roman"/>
          <w:sz w:val="24"/>
          <w:szCs w:val="24"/>
        </w:rPr>
        <w:t xml:space="preserve"> terpendek menggunakan algoritme</w:t>
      </w:r>
      <w:r w:rsidRPr="00045FD4">
        <w:rPr>
          <w:rFonts w:ascii="Times New Roman" w:hAnsi="Times New Roman"/>
          <w:sz w:val="24"/>
          <w:szCs w:val="24"/>
        </w:rPr>
        <w:t xml:space="preserve"> </w:t>
      </w:r>
      <w:r w:rsidRPr="002E5F8E">
        <w:rPr>
          <w:rFonts w:ascii="Times New Roman" w:hAnsi="Times New Roman"/>
          <w:i/>
          <w:sz w:val="24"/>
          <w:szCs w:val="24"/>
        </w:rPr>
        <w:t>Steepest Ascent Hill Climbing</w:t>
      </w:r>
      <w:r w:rsidRPr="00045FD4">
        <w:rPr>
          <w:rFonts w:ascii="Times New Roman" w:hAnsi="Times New Roman"/>
          <w:sz w:val="24"/>
          <w:szCs w:val="24"/>
        </w:rPr>
        <w:t xml:space="preserve">.  </w:t>
      </w:r>
    </w:p>
    <w:p w14:paraId="7C59A7AB" w14:textId="77777777" w:rsidR="00FF53AF" w:rsidRPr="00045FD4" w:rsidRDefault="00FF53AF" w:rsidP="00650BDE">
      <w:pPr>
        <w:pStyle w:val="ListParagraph"/>
        <w:numPr>
          <w:ilvl w:val="0"/>
          <w:numId w:val="21"/>
        </w:numPr>
        <w:spacing w:after="123" w:line="360" w:lineRule="auto"/>
        <w:ind w:right="55"/>
        <w:jc w:val="both"/>
        <w:rPr>
          <w:rFonts w:ascii="Times New Roman" w:hAnsi="Times New Roman"/>
          <w:sz w:val="24"/>
          <w:szCs w:val="24"/>
        </w:rPr>
      </w:pPr>
      <w:r w:rsidRPr="00045FD4">
        <w:rPr>
          <w:rFonts w:ascii="Times New Roman" w:hAnsi="Times New Roman"/>
          <w:i/>
          <w:sz w:val="24"/>
          <w:szCs w:val="24"/>
        </w:rPr>
        <w:t xml:space="preserve">Output </w:t>
      </w:r>
    </w:p>
    <w:p w14:paraId="168255E4" w14:textId="77777777" w:rsidR="00FF53AF" w:rsidRDefault="00FF53AF" w:rsidP="00FF53AF">
      <w:pPr>
        <w:pStyle w:val="teksutama"/>
        <w:spacing w:line="360" w:lineRule="auto"/>
        <w:jc w:val="both"/>
        <w:rPr>
          <w:rFonts w:ascii="Times New Roman" w:hAnsi="Times New Roman"/>
          <w:sz w:val="24"/>
          <w:szCs w:val="24"/>
        </w:rPr>
      </w:pPr>
      <w:r w:rsidRPr="00045FD4">
        <w:rPr>
          <w:rFonts w:ascii="Times New Roman" w:hAnsi="Times New Roman"/>
          <w:i/>
          <w:sz w:val="24"/>
          <w:szCs w:val="24"/>
        </w:rPr>
        <w:t>Output</w:t>
      </w:r>
      <w:r w:rsidRPr="00045FD4">
        <w:rPr>
          <w:rFonts w:ascii="Times New Roman" w:hAnsi="Times New Roman"/>
          <w:sz w:val="24"/>
          <w:szCs w:val="24"/>
        </w:rPr>
        <w:t xml:space="preserve"> dari sistem yang </w:t>
      </w:r>
      <w:proofErr w:type="gramStart"/>
      <w:r w:rsidRPr="00045FD4">
        <w:rPr>
          <w:rFonts w:ascii="Times New Roman" w:hAnsi="Times New Roman"/>
          <w:sz w:val="24"/>
          <w:szCs w:val="24"/>
        </w:rPr>
        <w:t>akan</w:t>
      </w:r>
      <w:proofErr w:type="gramEnd"/>
      <w:r w:rsidRPr="00045FD4">
        <w:rPr>
          <w:rFonts w:ascii="Times New Roman" w:hAnsi="Times New Roman"/>
          <w:sz w:val="24"/>
          <w:szCs w:val="24"/>
        </w:rPr>
        <w:t xml:space="preserve"> dibangun akan menghasilkan tampilan jadwal kapal penyeb</w:t>
      </w:r>
      <w:r w:rsidR="00D71650">
        <w:rPr>
          <w:rFonts w:ascii="Times New Roman" w:hAnsi="Times New Roman"/>
          <w:sz w:val="24"/>
          <w:szCs w:val="24"/>
        </w:rPr>
        <w:t>e</w:t>
      </w:r>
      <w:r w:rsidRPr="00045FD4">
        <w:rPr>
          <w:rFonts w:ascii="Times New Roman" w:hAnsi="Times New Roman"/>
          <w:sz w:val="24"/>
          <w:szCs w:val="24"/>
        </w:rPr>
        <w:t xml:space="preserve">rangan pada sistem serta dapat di </w:t>
      </w:r>
      <w:r w:rsidRPr="00045FD4">
        <w:rPr>
          <w:rFonts w:ascii="Times New Roman" w:hAnsi="Times New Roman"/>
          <w:i/>
          <w:sz w:val="24"/>
          <w:szCs w:val="24"/>
        </w:rPr>
        <w:t>export</w:t>
      </w:r>
      <w:r w:rsidRPr="00045FD4">
        <w:rPr>
          <w:rFonts w:ascii="Times New Roman" w:hAnsi="Times New Roman"/>
          <w:sz w:val="24"/>
          <w:szCs w:val="24"/>
        </w:rPr>
        <w:t xml:space="preserve"> menjadi tabel </w:t>
      </w:r>
      <w:r w:rsidRPr="006D40FC">
        <w:rPr>
          <w:rFonts w:ascii="Times New Roman" w:hAnsi="Times New Roman"/>
          <w:i/>
          <w:sz w:val="24"/>
          <w:szCs w:val="24"/>
        </w:rPr>
        <w:t>excel</w:t>
      </w:r>
      <w:r w:rsidRPr="00045FD4">
        <w:rPr>
          <w:rFonts w:ascii="Times New Roman" w:hAnsi="Times New Roman"/>
          <w:sz w:val="24"/>
          <w:szCs w:val="24"/>
        </w:rPr>
        <w:t>.</w:t>
      </w:r>
    </w:p>
    <w:p w14:paraId="6F78D17C" w14:textId="77777777" w:rsidR="00E04711" w:rsidRPr="00045FD4" w:rsidRDefault="00E04711" w:rsidP="00FF53AF">
      <w:pPr>
        <w:pStyle w:val="teksutama"/>
        <w:spacing w:line="360" w:lineRule="auto"/>
        <w:jc w:val="both"/>
        <w:rPr>
          <w:rFonts w:ascii="Times New Roman" w:hAnsi="Times New Roman"/>
          <w:iCs/>
          <w:sz w:val="24"/>
          <w:szCs w:val="24"/>
          <w:lang w:val="es-ES"/>
        </w:rPr>
      </w:pPr>
    </w:p>
    <w:p w14:paraId="09097EA8" w14:textId="77777777" w:rsidR="00FF53AF" w:rsidRPr="00A43179" w:rsidRDefault="00FF53AF" w:rsidP="00FF53AF">
      <w:pPr>
        <w:pStyle w:val="Heading2"/>
        <w:numPr>
          <w:ilvl w:val="0"/>
          <w:numId w:val="0"/>
        </w:numPr>
        <w:spacing w:line="360" w:lineRule="auto"/>
        <w:jc w:val="both"/>
        <w:rPr>
          <w:rFonts w:ascii="Times New Roman" w:hAnsi="Times New Roman"/>
          <w:iCs/>
          <w:sz w:val="24"/>
          <w:szCs w:val="24"/>
        </w:rPr>
      </w:pPr>
      <w:bookmarkStart w:id="129" w:name="_Toc30414092"/>
      <w:bookmarkStart w:id="130" w:name="_Toc30414156"/>
      <w:bookmarkStart w:id="131" w:name="_Toc45276890"/>
      <w:r>
        <w:rPr>
          <w:rFonts w:ascii="Times New Roman" w:hAnsi="Times New Roman"/>
          <w:iCs/>
          <w:sz w:val="24"/>
          <w:szCs w:val="24"/>
        </w:rPr>
        <w:t xml:space="preserve">3.6. </w:t>
      </w:r>
      <w:r w:rsidR="00EC68B8" w:rsidRPr="00D2468C">
        <w:rPr>
          <w:rFonts w:ascii="Times New Roman" w:hAnsi="Times New Roman"/>
          <w:i/>
          <w:iCs/>
          <w:sz w:val="24"/>
          <w:szCs w:val="24"/>
        </w:rPr>
        <w:t>Class Diag</w:t>
      </w:r>
      <w:r w:rsidRPr="00D2468C">
        <w:rPr>
          <w:rFonts w:ascii="Times New Roman" w:hAnsi="Times New Roman"/>
          <w:i/>
          <w:iCs/>
          <w:sz w:val="24"/>
          <w:szCs w:val="24"/>
        </w:rPr>
        <w:t>ram</w:t>
      </w:r>
      <w:bookmarkEnd w:id="129"/>
      <w:bookmarkEnd w:id="130"/>
      <w:bookmarkEnd w:id="131"/>
    </w:p>
    <w:p w14:paraId="4C4CA934" w14:textId="4675514B" w:rsidR="00FF53AF" w:rsidRPr="00A43179" w:rsidRDefault="00FF53AF" w:rsidP="00FF53AF">
      <w:pPr>
        <w:spacing w:line="360" w:lineRule="auto"/>
        <w:ind w:right="133"/>
        <w:jc w:val="both"/>
        <w:rPr>
          <w:rFonts w:ascii="Times New Roman" w:hAnsi="Times New Roman"/>
          <w:sz w:val="24"/>
          <w:szCs w:val="24"/>
        </w:rPr>
      </w:pPr>
      <w:r w:rsidRPr="00A43179">
        <w:rPr>
          <w:rFonts w:ascii="Times New Roman" w:hAnsi="Times New Roman"/>
          <w:sz w:val="24"/>
          <w:szCs w:val="24"/>
        </w:rPr>
        <w:t xml:space="preserve">Berikut merupakan gambar </w:t>
      </w:r>
      <w:r w:rsidRPr="00D2468C">
        <w:rPr>
          <w:rFonts w:ascii="Times New Roman" w:hAnsi="Times New Roman"/>
          <w:i/>
          <w:sz w:val="24"/>
          <w:szCs w:val="24"/>
        </w:rPr>
        <w:t>class diagram</w:t>
      </w:r>
      <w:r w:rsidRPr="00A43179">
        <w:rPr>
          <w:rFonts w:ascii="Times New Roman" w:hAnsi="Times New Roman"/>
          <w:sz w:val="24"/>
          <w:szCs w:val="24"/>
        </w:rPr>
        <w:t xml:space="preserve"> dari aplikasi penjadwalan </w:t>
      </w:r>
      <w:r w:rsidR="00990630">
        <w:rPr>
          <w:rFonts w:ascii="Times New Roman" w:hAnsi="Times New Roman"/>
          <w:sz w:val="24"/>
          <w:szCs w:val="24"/>
        </w:rPr>
        <w:t>kapal</w:t>
      </w:r>
      <w:r w:rsidRPr="00A43179">
        <w:rPr>
          <w:rFonts w:ascii="Times New Roman" w:hAnsi="Times New Roman"/>
          <w:sz w:val="24"/>
          <w:szCs w:val="24"/>
        </w:rPr>
        <w:t xml:space="preserve">. Pada diagram terdapat </w:t>
      </w:r>
      <w:r w:rsidR="004A31BD">
        <w:rPr>
          <w:rFonts w:ascii="Times New Roman" w:hAnsi="Times New Roman"/>
          <w:sz w:val="24"/>
          <w:szCs w:val="24"/>
        </w:rPr>
        <w:t>enam</w:t>
      </w:r>
      <w:r w:rsidRPr="00A43179">
        <w:rPr>
          <w:rFonts w:ascii="Times New Roman" w:hAnsi="Times New Roman"/>
          <w:sz w:val="24"/>
          <w:szCs w:val="24"/>
        </w:rPr>
        <w:t xml:space="preserve"> kelas yaitu Jadwal, Ka</w:t>
      </w:r>
      <w:r w:rsidR="00791448">
        <w:rPr>
          <w:rFonts w:ascii="Times New Roman" w:hAnsi="Times New Roman"/>
          <w:sz w:val="24"/>
          <w:szCs w:val="24"/>
        </w:rPr>
        <w:t>pal, Nahkoda, sesi</w:t>
      </w:r>
      <w:r w:rsidR="004A31BD">
        <w:rPr>
          <w:rFonts w:ascii="Times New Roman" w:hAnsi="Times New Roman"/>
          <w:sz w:val="24"/>
          <w:szCs w:val="24"/>
        </w:rPr>
        <w:t>, pelabuhan,</w:t>
      </w:r>
      <w:r w:rsidR="00791448">
        <w:rPr>
          <w:rFonts w:ascii="Times New Roman" w:hAnsi="Times New Roman"/>
          <w:sz w:val="24"/>
          <w:szCs w:val="24"/>
        </w:rPr>
        <w:t xml:space="preserve"> dan wilayah</w:t>
      </w:r>
      <w:r w:rsidRPr="00A43179">
        <w:rPr>
          <w:rFonts w:ascii="Times New Roman" w:hAnsi="Times New Roman"/>
          <w:sz w:val="24"/>
          <w:szCs w:val="24"/>
        </w:rPr>
        <w:t xml:space="preserve">. </w:t>
      </w:r>
    </w:p>
    <w:p w14:paraId="375CB0EE" w14:textId="140D1F20" w:rsidR="00E66CBA" w:rsidRDefault="002A3061" w:rsidP="00E66CBA">
      <w:pPr>
        <w:keepNext/>
        <w:spacing w:line="360" w:lineRule="auto"/>
        <w:ind w:right="133"/>
        <w:jc w:val="center"/>
      </w:pPr>
      <w:r>
        <w:rPr>
          <w:noProof/>
        </w:rPr>
        <w:drawing>
          <wp:inline distT="0" distB="0" distL="0" distR="0" wp14:anchorId="566FC8B2" wp14:editId="0E06FFC5">
            <wp:extent cx="6255203" cy="2916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68301" cy="2922928"/>
                    </a:xfrm>
                    <a:prstGeom prst="rect">
                      <a:avLst/>
                    </a:prstGeom>
                  </pic:spPr>
                </pic:pic>
              </a:graphicData>
            </a:graphic>
          </wp:inline>
        </w:drawing>
      </w:r>
    </w:p>
    <w:p w14:paraId="3404163E" w14:textId="74629FAD" w:rsidR="00FF53AF" w:rsidRPr="00E66CBA" w:rsidRDefault="00E66CBA" w:rsidP="00E66CBA">
      <w:pPr>
        <w:pStyle w:val="Caption"/>
        <w:jc w:val="center"/>
        <w:rPr>
          <w:rFonts w:ascii="Times New Roman" w:hAnsi="Times New Roman"/>
          <w:sz w:val="24"/>
          <w:szCs w:val="24"/>
        </w:rPr>
      </w:pPr>
      <w:bookmarkStart w:id="132" w:name="_Toc45276944"/>
      <w:r w:rsidRPr="00E66CBA">
        <w:rPr>
          <w:rFonts w:ascii="Times New Roman" w:hAnsi="Times New Roman"/>
          <w:sz w:val="24"/>
          <w:szCs w:val="24"/>
        </w:rPr>
        <w:t xml:space="preserve">Gambar </w:t>
      </w:r>
      <w:r w:rsidRPr="00E66CBA">
        <w:rPr>
          <w:rFonts w:ascii="Times New Roman" w:hAnsi="Times New Roman"/>
          <w:sz w:val="24"/>
          <w:szCs w:val="24"/>
        </w:rPr>
        <w:fldChar w:fldCharType="begin"/>
      </w:r>
      <w:r w:rsidRPr="00E66CBA">
        <w:rPr>
          <w:rFonts w:ascii="Times New Roman" w:hAnsi="Times New Roman"/>
          <w:sz w:val="24"/>
          <w:szCs w:val="24"/>
        </w:rPr>
        <w:instrText xml:space="preserve"> SEQ Gambar \* ARABIC </w:instrText>
      </w:r>
      <w:r w:rsidRPr="00E66CBA">
        <w:rPr>
          <w:rFonts w:ascii="Times New Roman" w:hAnsi="Times New Roman"/>
          <w:sz w:val="24"/>
          <w:szCs w:val="24"/>
        </w:rPr>
        <w:fldChar w:fldCharType="separate"/>
      </w:r>
      <w:r w:rsidR="006A7004">
        <w:rPr>
          <w:rFonts w:ascii="Times New Roman" w:hAnsi="Times New Roman"/>
          <w:noProof/>
          <w:sz w:val="24"/>
          <w:szCs w:val="24"/>
        </w:rPr>
        <w:t>17</w:t>
      </w:r>
      <w:r w:rsidRPr="00E66CBA">
        <w:rPr>
          <w:rFonts w:ascii="Times New Roman" w:hAnsi="Times New Roman"/>
          <w:sz w:val="24"/>
          <w:szCs w:val="24"/>
        </w:rPr>
        <w:fldChar w:fldCharType="end"/>
      </w:r>
      <w:r w:rsidRPr="00E66CBA">
        <w:rPr>
          <w:rFonts w:ascii="Times New Roman" w:hAnsi="Times New Roman"/>
          <w:sz w:val="24"/>
          <w:szCs w:val="24"/>
        </w:rPr>
        <w:t>. Class Diagram</w:t>
      </w:r>
      <w:bookmarkEnd w:id="132"/>
    </w:p>
    <w:p w14:paraId="1BD62703" w14:textId="71E51BC7" w:rsidR="00FF53AF" w:rsidRPr="00321D6D" w:rsidRDefault="00FF53AF" w:rsidP="009A4D1B">
      <w:pPr>
        <w:pStyle w:val="Caption"/>
        <w:ind w:left="1440" w:firstLine="720"/>
        <w:jc w:val="both"/>
        <w:rPr>
          <w:rFonts w:ascii="Times New Roman" w:hAnsi="Times New Roman"/>
          <w:sz w:val="24"/>
          <w:szCs w:val="24"/>
        </w:rPr>
      </w:pPr>
    </w:p>
    <w:p w14:paraId="01A35371" w14:textId="77777777" w:rsidR="00FF53AF" w:rsidRPr="00A43179" w:rsidRDefault="00FF53AF" w:rsidP="00FF53AF">
      <w:pPr>
        <w:spacing w:line="360" w:lineRule="auto"/>
        <w:ind w:right="133"/>
        <w:rPr>
          <w:rFonts w:ascii="Times New Roman" w:hAnsi="Times New Roman"/>
          <w:sz w:val="24"/>
          <w:szCs w:val="24"/>
        </w:rPr>
      </w:pPr>
    </w:p>
    <w:p w14:paraId="71C4D61D" w14:textId="77777777" w:rsidR="00FF53AF" w:rsidRPr="00A43179" w:rsidRDefault="006C7246" w:rsidP="006C7246">
      <w:pPr>
        <w:pStyle w:val="Heading2"/>
        <w:numPr>
          <w:ilvl w:val="0"/>
          <w:numId w:val="0"/>
        </w:numPr>
        <w:tabs>
          <w:tab w:val="center" w:pos="2562"/>
        </w:tabs>
        <w:spacing w:line="360" w:lineRule="auto"/>
        <w:jc w:val="both"/>
        <w:rPr>
          <w:rFonts w:ascii="Times New Roman" w:hAnsi="Times New Roman"/>
          <w:sz w:val="24"/>
          <w:szCs w:val="24"/>
        </w:rPr>
      </w:pPr>
      <w:bookmarkStart w:id="133" w:name="_Toc45276891"/>
      <w:r>
        <w:rPr>
          <w:rFonts w:ascii="Times New Roman" w:hAnsi="Times New Roman"/>
          <w:sz w:val="24"/>
          <w:szCs w:val="24"/>
        </w:rPr>
        <w:t>3.7</w:t>
      </w:r>
      <w:r w:rsidR="00FF53AF" w:rsidRPr="00A43179">
        <w:rPr>
          <w:rFonts w:ascii="Times New Roman" w:hAnsi="Times New Roman"/>
          <w:sz w:val="24"/>
          <w:szCs w:val="24"/>
        </w:rPr>
        <w:t xml:space="preserve"> </w:t>
      </w:r>
      <w:bookmarkStart w:id="134" w:name="_Toc30414093"/>
      <w:bookmarkStart w:id="135" w:name="_Toc30414157"/>
      <w:r w:rsidR="00FF53AF" w:rsidRPr="00D2468C">
        <w:rPr>
          <w:rFonts w:ascii="Times New Roman" w:hAnsi="Times New Roman"/>
          <w:i/>
          <w:sz w:val="24"/>
          <w:szCs w:val="24"/>
        </w:rPr>
        <w:t>Entity Relationship Diagram</w:t>
      </w:r>
      <w:r w:rsidR="00FF53AF" w:rsidRPr="00A43179">
        <w:rPr>
          <w:rFonts w:ascii="Times New Roman" w:hAnsi="Times New Roman"/>
          <w:sz w:val="24"/>
          <w:szCs w:val="24"/>
        </w:rPr>
        <w:t xml:space="preserve"> (ERD)</w:t>
      </w:r>
      <w:bookmarkEnd w:id="133"/>
      <w:bookmarkEnd w:id="134"/>
      <w:bookmarkEnd w:id="135"/>
      <w:r w:rsidR="00FF53AF" w:rsidRPr="00A43179">
        <w:rPr>
          <w:rFonts w:ascii="Times New Roman" w:hAnsi="Times New Roman"/>
          <w:sz w:val="24"/>
          <w:szCs w:val="24"/>
        </w:rPr>
        <w:t xml:space="preserve">   </w:t>
      </w:r>
    </w:p>
    <w:p w14:paraId="2756FBFE" w14:textId="5ECAF369" w:rsidR="00FF53AF" w:rsidRPr="00A43179" w:rsidRDefault="006D771F" w:rsidP="00FF53AF">
      <w:pPr>
        <w:spacing w:line="360" w:lineRule="auto"/>
        <w:ind w:right="60"/>
        <w:jc w:val="both"/>
        <w:rPr>
          <w:rFonts w:ascii="Times New Roman" w:hAnsi="Times New Roman"/>
          <w:sz w:val="24"/>
          <w:szCs w:val="24"/>
        </w:rPr>
      </w:pPr>
      <w:r>
        <w:rPr>
          <w:noProof/>
        </w:rPr>
        <mc:AlternateContent>
          <mc:Choice Requires="wps">
            <w:drawing>
              <wp:anchor distT="0" distB="0" distL="114300" distR="114300" simplePos="0" relativeHeight="251668480" behindDoc="0" locked="0" layoutInCell="1" allowOverlap="1" wp14:anchorId="25874888" wp14:editId="51F64306">
                <wp:simplePos x="0" y="0"/>
                <wp:positionH relativeFrom="column">
                  <wp:posOffset>1390650</wp:posOffset>
                </wp:positionH>
                <wp:positionV relativeFrom="paragraph">
                  <wp:posOffset>5833110</wp:posOffset>
                </wp:positionV>
                <wp:extent cx="3333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333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6se="http://schemas.microsoft.com/office/word/2015/wordml/symex">
            <w:pict>
              <v:line w14:anchorId="53C048E7" id="Straight Connector 22"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09.5pt,459.3pt" to="135.75pt,4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" strokecolor="black [3040]"/>
            </w:pict>
          </mc:Fallback>
        </mc:AlternateContent>
      </w:r>
      <w:r w:rsidR="00FF53AF" w:rsidRPr="00A43179">
        <w:rPr>
          <w:rFonts w:ascii="Times New Roman" w:hAnsi="Times New Roman"/>
          <w:sz w:val="24"/>
          <w:szCs w:val="24"/>
        </w:rPr>
        <w:t xml:space="preserve">Pada </w:t>
      </w:r>
      <w:proofErr w:type="gramStart"/>
      <w:r w:rsidR="00FF53AF" w:rsidRPr="00A43179">
        <w:rPr>
          <w:rFonts w:ascii="Times New Roman" w:hAnsi="Times New Roman"/>
          <w:sz w:val="24"/>
          <w:szCs w:val="24"/>
        </w:rPr>
        <w:t>bab</w:t>
      </w:r>
      <w:proofErr w:type="gramEnd"/>
      <w:r w:rsidR="00FF53AF" w:rsidRPr="00A43179">
        <w:rPr>
          <w:rFonts w:ascii="Times New Roman" w:hAnsi="Times New Roman"/>
          <w:sz w:val="24"/>
          <w:szCs w:val="24"/>
        </w:rPr>
        <w:t xml:space="preserve"> ini penulis menggunakan </w:t>
      </w:r>
      <w:r w:rsidR="00FF53AF" w:rsidRPr="00A43179">
        <w:rPr>
          <w:rFonts w:ascii="Times New Roman" w:hAnsi="Times New Roman"/>
          <w:i/>
          <w:sz w:val="24"/>
          <w:szCs w:val="24"/>
        </w:rPr>
        <w:t>Entity Relationship Diagram</w:t>
      </w:r>
      <w:r w:rsidR="00FF53AF" w:rsidRPr="00A43179">
        <w:rPr>
          <w:rFonts w:ascii="Times New Roman" w:hAnsi="Times New Roman"/>
          <w:sz w:val="24"/>
          <w:szCs w:val="24"/>
        </w:rPr>
        <w:t xml:space="preserve"> (ERD) dengan notasi Chen yaitu untuk menggambarkan relasi antar </w:t>
      </w:r>
      <w:r w:rsidR="00FF53AF" w:rsidRPr="00A43179">
        <w:rPr>
          <w:rFonts w:ascii="Times New Roman" w:hAnsi="Times New Roman"/>
          <w:i/>
          <w:sz w:val="24"/>
          <w:szCs w:val="24"/>
        </w:rPr>
        <w:t>entity</w:t>
      </w:r>
      <w:r w:rsidR="00FF53AF" w:rsidRPr="00A43179">
        <w:rPr>
          <w:rFonts w:ascii="Times New Roman" w:hAnsi="Times New Roman"/>
          <w:sz w:val="24"/>
          <w:szCs w:val="24"/>
        </w:rPr>
        <w:t xml:space="preserve"> dalam basis data pada sistem penjadawalan ma</w:t>
      </w:r>
      <w:r w:rsidR="004439CF">
        <w:rPr>
          <w:rFonts w:ascii="Times New Roman" w:hAnsi="Times New Roman"/>
          <w:sz w:val="24"/>
          <w:szCs w:val="24"/>
        </w:rPr>
        <w:t xml:space="preserve">ta </w:t>
      </w:r>
      <w:r w:rsidR="00990630">
        <w:rPr>
          <w:rFonts w:ascii="Times New Roman" w:hAnsi="Times New Roman"/>
          <w:sz w:val="24"/>
          <w:szCs w:val="24"/>
        </w:rPr>
        <w:t>kapal</w:t>
      </w:r>
      <w:r w:rsidR="004439CF">
        <w:rPr>
          <w:rFonts w:ascii="Times New Roman" w:hAnsi="Times New Roman"/>
          <w:sz w:val="24"/>
          <w:szCs w:val="24"/>
        </w:rPr>
        <w:t xml:space="preserve"> seperti pada Gambar 18</w:t>
      </w:r>
      <w:r w:rsidR="00FF53AF" w:rsidRPr="00A43179">
        <w:rPr>
          <w:rFonts w:ascii="Times New Roman" w:hAnsi="Times New Roman"/>
          <w:sz w:val="24"/>
          <w:szCs w:val="24"/>
        </w:rPr>
        <w:t xml:space="preserve">:  </w:t>
      </w:r>
    </w:p>
    <w:p w14:paraId="4F0DFC0A" w14:textId="77777777" w:rsidR="00A64B3A" w:rsidRDefault="00A64B3A" w:rsidP="00FF53AF">
      <w:pPr>
        <w:spacing w:line="360" w:lineRule="auto"/>
        <w:ind w:right="133"/>
        <w:rPr>
          <w:rFonts w:ascii="Times New Roman" w:hAnsi="Times New Roman"/>
          <w:sz w:val="24"/>
          <w:szCs w:val="24"/>
        </w:rPr>
        <w:sectPr w:rsidR="00A64B3A" w:rsidSect="00FF53AF">
          <w:pgSz w:w="11907" w:h="16840" w:code="9"/>
          <w:pgMar w:top="1411" w:right="1411" w:bottom="1411" w:left="1800" w:header="720" w:footer="144" w:gutter="0"/>
          <w:cols w:space="720"/>
          <w:titlePg/>
          <w:docGrid w:linePitch="360"/>
        </w:sectPr>
      </w:pPr>
    </w:p>
    <w:p w14:paraId="668AF162" w14:textId="77777777" w:rsidR="00FF53AF" w:rsidRPr="00A43179" w:rsidRDefault="00FF53AF" w:rsidP="00FF53AF">
      <w:pPr>
        <w:spacing w:line="360" w:lineRule="auto"/>
        <w:ind w:right="133"/>
        <w:rPr>
          <w:rFonts w:ascii="Times New Roman" w:hAnsi="Times New Roman"/>
          <w:sz w:val="24"/>
          <w:szCs w:val="24"/>
        </w:rPr>
      </w:pPr>
    </w:p>
    <w:p w14:paraId="33C9C60F" w14:textId="246E7E69" w:rsidR="00E66CBA" w:rsidRDefault="006D771F" w:rsidP="00E66CBA">
      <w:pPr>
        <w:keepNext/>
        <w:spacing w:line="360" w:lineRule="auto"/>
        <w:ind w:right="133"/>
        <w:jc w:val="center"/>
      </w:pPr>
      <w:r>
        <w:rPr>
          <w:noProof/>
        </w:rPr>
        <mc:AlternateContent>
          <mc:Choice Requires="wps">
            <w:drawing>
              <wp:anchor distT="0" distB="0" distL="114300" distR="114300" simplePos="0" relativeHeight="251671552" behindDoc="0" locked="0" layoutInCell="1" allowOverlap="1" wp14:anchorId="75AC2272" wp14:editId="3DF43E9D">
                <wp:simplePos x="0" y="0"/>
                <wp:positionH relativeFrom="column">
                  <wp:posOffset>6485890</wp:posOffset>
                </wp:positionH>
                <wp:positionV relativeFrom="paragraph">
                  <wp:posOffset>1571625</wp:posOffset>
                </wp:positionV>
                <wp:extent cx="323850" cy="0"/>
                <wp:effectExtent l="0" t="0" r="19050" b="19050"/>
                <wp:wrapNone/>
                <wp:docPr id="27" name="Straight Connector 27"/>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5EA408" id="Straight Connector 2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510.7pt,123.75pt" to="536.2pt,1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J8tgEAALgDAAAOAAAAZHJzL2Uyb0RvYy54bWysU8GOEzEMvSPxD1HudKZdAat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" strokecolor="black [3040]"/>
            </w:pict>
          </mc:Fallback>
        </mc:AlternateContent>
      </w:r>
    </w:p>
    <w:p w14:paraId="7B5B3010" w14:textId="2F9453B2" w:rsidR="00FF53AF" w:rsidRPr="0046495D" w:rsidRDefault="00E66CBA" w:rsidP="00E66CBA">
      <w:pPr>
        <w:pStyle w:val="Caption"/>
        <w:jc w:val="center"/>
        <w:rPr>
          <w:rFonts w:ascii="Times New Roman" w:hAnsi="Times New Roman"/>
          <w:sz w:val="24"/>
          <w:szCs w:val="24"/>
        </w:rPr>
      </w:pPr>
      <w:bookmarkStart w:id="136" w:name="_Toc45276945"/>
      <w:r w:rsidRPr="0046495D">
        <w:rPr>
          <w:rFonts w:ascii="Times New Roman" w:hAnsi="Times New Roman"/>
          <w:sz w:val="24"/>
          <w:szCs w:val="24"/>
        </w:rPr>
        <w:t xml:space="preserve">Gambar </w:t>
      </w:r>
      <w:r w:rsidRPr="0046495D">
        <w:rPr>
          <w:rFonts w:ascii="Times New Roman" w:hAnsi="Times New Roman"/>
          <w:sz w:val="24"/>
          <w:szCs w:val="24"/>
        </w:rPr>
        <w:fldChar w:fldCharType="begin"/>
      </w:r>
      <w:r w:rsidRPr="0046495D">
        <w:rPr>
          <w:rFonts w:ascii="Times New Roman" w:hAnsi="Times New Roman"/>
          <w:sz w:val="24"/>
          <w:szCs w:val="24"/>
        </w:rPr>
        <w:instrText xml:space="preserve"> SEQ Gambar \* ARABIC </w:instrText>
      </w:r>
      <w:r w:rsidRPr="0046495D">
        <w:rPr>
          <w:rFonts w:ascii="Times New Roman" w:hAnsi="Times New Roman"/>
          <w:sz w:val="24"/>
          <w:szCs w:val="24"/>
        </w:rPr>
        <w:fldChar w:fldCharType="separate"/>
      </w:r>
      <w:r w:rsidR="006A7004">
        <w:rPr>
          <w:rFonts w:ascii="Times New Roman" w:hAnsi="Times New Roman"/>
          <w:noProof/>
          <w:sz w:val="24"/>
          <w:szCs w:val="24"/>
        </w:rPr>
        <w:t>18</w:t>
      </w:r>
      <w:r w:rsidRPr="0046495D">
        <w:rPr>
          <w:rFonts w:ascii="Times New Roman" w:hAnsi="Times New Roman"/>
          <w:sz w:val="24"/>
          <w:szCs w:val="24"/>
        </w:rPr>
        <w:fldChar w:fldCharType="end"/>
      </w:r>
      <w:r w:rsidRPr="0046495D">
        <w:rPr>
          <w:rFonts w:ascii="Times New Roman" w:hAnsi="Times New Roman"/>
          <w:sz w:val="24"/>
          <w:szCs w:val="24"/>
        </w:rPr>
        <w:t>. ER-Diagram</w:t>
      </w:r>
      <w:bookmarkEnd w:id="136"/>
    </w:p>
    <w:p w14:paraId="744FD27E" w14:textId="49E5C631" w:rsidR="004C2B0C" w:rsidRDefault="004C2B0C" w:rsidP="00E66CBA">
      <w:pPr>
        <w:pStyle w:val="Caption"/>
        <w:ind w:left="1440" w:firstLine="720"/>
        <w:rPr>
          <w:rFonts w:ascii="Times New Roman" w:hAnsi="Times New Roman"/>
          <w:sz w:val="24"/>
          <w:szCs w:val="24"/>
        </w:rPr>
      </w:pPr>
    </w:p>
    <w:p w14:paraId="2A3C2380" w14:textId="1D9A5E05" w:rsidR="004C2B0C" w:rsidRDefault="00462A27" w:rsidP="004C2B0C">
      <w:r w:rsidRPr="00462A27">
        <w:rPr>
          <w:noProof/>
        </w:rPr>
        <w:drawing>
          <wp:inline distT="0" distB="0" distL="0" distR="0" wp14:anchorId="54719C0D" wp14:editId="625FD8BB">
            <wp:extent cx="6362700" cy="42189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2659" cy="4238837"/>
                    </a:xfrm>
                    <a:prstGeom prst="rect">
                      <a:avLst/>
                    </a:prstGeom>
                    <a:noFill/>
                    <a:ln>
                      <a:noFill/>
                    </a:ln>
                  </pic:spPr>
                </pic:pic>
              </a:graphicData>
            </a:graphic>
          </wp:inline>
        </w:drawing>
      </w:r>
      <w:r w:rsidR="004C2B0C">
        <w:tab/>
      </w:r>
    </w:p>
    <w:p w14:paraId="354B0F34" w14:textId="2179B734" w:rsidR="00FF53AF" w:rsidRPr="00A43179" w:rsidRDefault="004C2B0C" w:rsidP="00650BDE">
      <w:pPr>
        <w:pStyle w:val="Heading2"/>
        <w:numPr>
          <w:ilvl w:val="1"/>
          <w:numId w:val="33"/>
        </w:numPr>
        <w:tabs>
          <w:tab w:val="center" w:pos="2346"/>
        </w:tabs>
        <w:spacing w:line="360" w:lineRule="auto"/>
        <w:jc w:val="both"/>
        <w:rPr>
          <w:rFonts w:ascii="Times New Roman" w:hAnsi="Times New Roman"/>
          <w:sz w:val="24"/>
          <w:szCs w:val="24"/>
        </w:rPr>
      </w:pPr>
      <w:bookmarkStart w:id="137" w:name="_Toc30414094"/>
      <w:bookmarkStart w:id="138" w:name="_Toc30414158"/>
      <w:bookmarkStart w:id="139" w:name="_Toc45276892"/>
      <w:r>
        <w:rPr>
          <w:rFonts w:ascii="Times New Roman" w:hAnsi="Times New Roman"/>
          <w:sz w:val="24"/>
          <w:szCs w:val="24"/>
        </w:rPr>
        <w:t xml:space="preserve"> </w:t>
      </w:r>
      <w:r w:rsidR="00FF53AF" w:rsidRPr="00A43179">
        <w:rPr>
          <w:rFonts w:ascii="Times New Roman" w:hAnsi="Times New Roman"/>
          <w:sz w:val="24"/>
          <w:szCs w:val="24"/>
        </w:rPr>
        <w:t xml:space="preserve">Struktur </w:t>
      </w:r>
      <w:r w:rsidR="00FF53AF" w:rsidRPr="009A4D1B">
        <w:rPr>
          <w:rFonts w:ascii="Times New Roman" w:hAnsi="Times New Roman"/>
          <w:i/>
          <w:sz w:val="24"/>
          <w:szCs w:val="24"/>
        </w:rPr>
        <w:t>Database</w:t>
      </w:r>
      <w:r w:rsidR="00FF53AF" w:rsidRPr="00A43179">
        <w:rPr>
          <w:rFonts w:ascii="Times New Roman" w:hAnsi="Times New Roman"/>
          <w:sz w:val="24"/>
          <w:szCs w:val="24"/>
        </w:rPr>
        <w:t xml:space="preserve"> Penjadwalan</w:t>
      </w:r>
      <w:bookmarkEnd w:id="137"/>
      <w:bookmarkEnd w:id="138"/>
      <w:bookmarkEnd w:id="139"/>
    </w:p>
    <w:p w14:paraId="1B93193B" w14:textId="77777777" w:rsidR="00FF53AF" w:rsidRPr="00A43179" w:rsidRDefault="00FF53AF" w:rsidP="00650BDE">
      <w:pPr>
        <w:pStyle w:val="ListParagraph"/>
        <w:numPr>
          <w:ilvl w:val="0"/>
          <w:numId w:val="20"/>
        </w:numPr>
        <w:spacing w:line="360" w:lineRule="auto"/>
        <w:jc w:val="both"/>
        <w:rPr>
          <w:rFonts w:ascii="Times New Roman" w:hAnsi="Times New Roman" w:cs="Times New Roman"/>
          <w:sz w:val="24"/>
          <w:szCs w:val="24"/>
        </w:rPr>
      </w:pPr>
      <w:r w:rsidRPr="00A43179">
        <w:rPr>
          <w:rFonts w:ascii="Times New Roman" w:hAnsi="Times New Roman" w:cs="Times New Roman"/>
          <w:sz w:val="24"/>
          <w:szCs w:val="24"/>
        </w:rPr>
        <w:t>Tabel Kapal</w:t>
      </w:r>
    </w:p>
    <w:p w14:paraId="753BB004" w14:textId="77777777" w:rsidR="00FF53AF" w:rsidRPr="00A43179" w:rsidRDefault="00FF53AF" w:rsidP="00FF53AF">
      <w:pPr>
        <w:pStyle w:val="ListParagraph"/>
        <w:spacing w:line="360" w:lineRule="auto"/>
        <w:ind w:left="360"/>
        <w:jc w:val="both"/>
        <w:rPr>
          <w:rFonts w:ascii="Times New Roman" w:hAnsi="Times New Roman" w:cs="Times New Roman"/>
          <w:sz w:val="24"/>
          <w:szCs w:val="24"/>
        </w:rPr>
      </w:pPr>
      <w:r w:rsidRPr="00A43179">
        <w:rPr>
          <w:rFonts w:ascii="Times New Roman" w:hAnsi="Times New Roman" w:cs="Times New Roman"/>
          <w:sz w:val="24"/>
          <w:szCs w:val="24"/>
        </w:rPr>
        <w:t>Digunakan untuk menyimpan data kapal.</w:t>
      </w:r>
    </w:p>
    <w:p w14:paraId="0DDC8384" w14:textId="77777777" w:rsidR="00FF53AF" w:rsidRPr="00A43179" w:rsidRDefault="00FF53AF" w:rsidP="00FF53AF">
      <w:pPr>
        <w:pStyle w:val="ListParagraph"/>
        <w:spacing w:line="360" w:lineRule="auto"/>
        <w:ind w:left="360"/>
        <w:jc w:val="both"/>
        <w:rPr>
          <w:rFonts w:ascii="Times New Roman" w:hAnsi="Times New Roman" w:cs="Times New Roman"/>
          <w:sz w:val="24"/>
          <w:szCs w:val="24"/>
        </w:rPr>
      </w:pPr>
      <w:r w:rsidRPr="00A43179">
        <w:rPr>
          <w:rFonts w:ascii="Times New Roman" w:hAnsi="Times New Roman" w:cs="Times New Roman"/>
          <w:sz w:val="24"/>
          <w:szCs w:val="24"/>
        </w:rPr>
        <w:t>Nama Tabel : kapal</w:t>
      </w:r>
    </w:p>
    <w:p w14:paraId="5FAE0E62" w14:textId="77777777" w:rsidR="00FF53AF" w:rsidRPr="00E04711" w:rsidRDefault="00E04711" w:rsidP="00FF53AF">
      <w:pPr>
        <w:pStyle w:val="ListParagraph"/>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rPr>
        <w:t xml:space="preserve">Primary Key : </w:t>
      </w:r>
      <w:r>
        <w:rPr>
          <w:rFonts w:ascii="Times New Roman" w:hAnsi="Times New Roman" w:cs="Times New Roman"/>
          <w:sz w:val="24"/>
          <w:szCs w:val="24"/>
          <w:lang w:val="en-US"/>
        </w:rPr>
        <w:t>IdKapal</w:t>
      </w:r>
    </w:p>
    <w:p w14:paraId="336A9E9E" w14:textId="0E27E215" w:rsidR="00FF53AF" w:rsidRPr="00E66CBA" w:rsidRDefault="00E66CBA" w:rsidP="00E66CBA">
      <w:pPr>
        <w:pStyle w:val="Caption"/>
        <w:ind w:left="1440" w:firstLine="720"/>
        <w:rPr>
          <w:rFonts w:ascii="Times New Roman" w:hAnsi="Times New Roman"/>
          <w:sz w:val="24"/>
          <w:szCs w:val="24"/>
        </w:rPr>
      </w:pPr>
      <w:bookmarkStart w:id="140" w:name="_Toc44550866"/>
      <w:r w:rsidRPr="00E66CBA">
        <w:rPr>
          <w:rFonts w:ascii="Times New Roman" w:hAnsi="Times New Roman"/>
          <w:sz w:val="24"/>
          <w:szCs w:val="24"/>
        </w:rPr>
        <w:t xml:space="preserve">Table </w:t>
      </w:r>
      <w:r w:rsidRPr="00E66CBA">
        <w:rPr>
          <w:rFonts w:ascii="Times New Roman" w:hAnsi="Times New Roman"/>
          <w:sz w:val="24"/>
          <w:szCs w:val="24"/>
        </w:rPr>
        <w:fldChar w:fldCharType="begin"/>
      </w:r>
      <w:r w:rsidRPr="00E66CBA">
        <w:rPr>
          <w:rFonts w:ascii="Times New Roman" w:hAnsi="Times New Roman"/>
          <w:sz w:val="24"/>
          <w:szCs w:val="24"/>
        </w:rPr>
        <w:instrText xml:space="preserve"> SEQ Table \* ARABIC </w:instrText>
      </w:r>
      <w:r w:rsidRPr="00E66CBA">
        <w:rPr>
          <w:rFonts w:ascii="Times New Roman" w:hAnsi="Times New Roman"/>
          <w:sz w:val="24"/>
          <w:szCs w:val="24"/>
        </w:rPr>
        <w:fldChar w:fldCharType="separate"/>
      </w:r>
      <w:r w:rsidR="006A7004">
        <w:rPr>
          <w:rFonts w:ascii="Times New Roman" w:hAnsi="Times New Roman"/>
          <w:noProof/>
          <w:sz w:val="24"/>
          <w:szCs w:val="24"/>
        </w:rPr>
        <w:t>8</w:t>
      </w:r>
      <w:r w:rsidRPr="00E66CBA">
        <w:rPr>
          <w:rFonts w:ascii="Times New Roman" w:hAnsi="Times New Roman"/>
          <w:sz w:val="24"/>
          <w:szCs w:val="24"/>
        </w:rPr>
        <w:fldChar w:fldCharType="end"/>
      </w:r>
      <w:r w:rsidRPr="00E66CBA">
        <w:rPr>
          <w:rFonts w:ascii="Times New Roman" w:hAnsi="Times New Roman"/>
          <w:sz w:val="24"/>
          <w:szCs w:val="24"/>
        </w:rPr>
        <w:t>. Tipe Data Kapal</w:t>
      </w:r>
      <w:bookmarkEnd w:id="140"/>
    </w:p>
    <w:tbl>
      <w:tblPr>
        <w:tblStyle w:val="TableGrid"/>
        <w:tblW w:w="0" w:type="auto"/>
        <w:jc w:val="center"/>
        <w:tblLook w:val="04A0" w:firstRow="1" w:lastRow="0" w:firstColumn="1" w:lastColumn="0" w:noHBand="0" w:noVBand="1"/>
      </w:tblPr>
      <w:tblGrid>
        <w:gridCol w:w="612"/>
        <w:gridCol w:w="1649"/>
        <w:gridCol w:w="1980"/>
        <w:gridCol w:w="2520"/>
      </w:tblGrid>
      <w:tr w:rsidR="004439CF" w:rsidRPr="00A43179" w14:paraId="3791ACA6" w14:textId="77777777" w:rsidTr="004439CF">
        <w:trPr>
          <w:jc w:val="center"/>
        </w:trPr>
        <w:tc>
          <w:tcPr>
            <w:tcW w:w="612" w:type="dxa"/>
          </w:tcPr>
          <w:p w14:paraId="1C53E526" w14:textId="77777777" w:rsidR="004439CF" w:rsidRPr="00A43179" w:rsidRDefault="004439CF" w:rsidP="008A2DC7">
            <w:pPr>
              <w:spacing w:line="360" w:lineRule="auto"/>
              <w:jc w:val="center"/>
              <w:rPr>
                <w:rFonts w:ascii="Times New Roman" w:hAnsi="Times New Roman"/>
                <w:sz w:val="20"/>
              </w:rPr>
            </w:pPr>
            <w:r>
              <w:rPr>
                <w:rFonts w:ascii="Times New Roman" w:hAnsi="Times New Roman"/>
                <w:sz w:val="20"/>
              </w:rPr>
              <w:t>No.</w:t>
            </w:r>
          </w:p>
        </w:tc>
        <w:tc>
          <w:tcPr>
            <w:tcW w:w="1649" w:type="dxa"/>
          </w:tcPr>
          <w:p w14:paraId="598A9CCC" w14:textId="77777777" w:rsidR="004439CF" w:rsidRPr="00A43179" w:rsidRDefault="004439CF" w:rsidP="008A2DC7">
            <w:pPr>
              <w:spacing w:line="360" w:lineRule="auto"/>
              <w:jc w:val="center"/>
              <w:rPr>
                <w:rFonts w:ascii="Times New Roman" w:hAnsi="Times New Roman"/>
                <w:sz w:val="20"/>
              </w:rPr>
            </w:pPr>
            <w:r w:rsidRPr="00A43179">
              <w:rPr>
                <w:rFonts w:ascii="Times New Roman" w:hAnsi="Times New Roman"/>
                <w:sz w:val="20"/>
              </w:rPr>
              <w:t>Nama Field</w:t>
            </w:r>
          </w:p>
        </w:tc>
        <w:tc>
          <w:tcPr>
            <w:tcW w:w="1980" w:type="dxa"/>
          </w:tcPr>
          <w:p w14:paraId="35AE2E94" w14:textId="77777777" w:rsidR="004439CF" w:rsidRPr="00A43179" w:rsidRDefault="004439CF" w:rsidP="008A2DC7">
            <w:pPr>
              <w:spacing w:line="360" w:lineRule="auto"/>
              <w:jc w:val="center"/>
              <w:rPr>
                <w:rFonts w:ascii="Times New Roman" w:hAnsi="Times New Roman"/>
                <w:sz w:val="20"/>
              </w:rPr>
            </w:pPr>
            <w:r w:rsidRPr="00A43179">
              <w:rPr>
                <w:rFonts w:ascii="Times New Roman" w:hAnsi="Times New Roman"/>
                <w:sz w:val="20"/>
              </w:rPr>
              <w:t>Tipe</w:t>
            </w:r>
          </w:p>
        </w:tc>
        <w:tc>
          <w:tcPr>
            <w:tcW w:w="2520" w:type="dxa"/>
          </w:tcPr>
          <w:p w14:paraId="763DAFE4" w14:textId="77777777" w:rsidR="004439CF" w:rsidRPr="00A43179" w:rsidRDefault="004439CF" w:rsidP="008A2DC7">
            <w:pPr>
              <w:spacing w:line="360" w:lineRule="auto"/>
              <w:jc w:val="center"/>
              <w:rPr>
                <w:rFonts w:ascii="Times New Roman" w:hAnsi="Times New Roman"/>
                <w:sz w:val="20"/>
              </w:rPr>
            </w:pPr>
            <w:r w:rsidRPr="00A43179">
              <w:rPr>
                <w:rFonts w:ascii="Times New Roman" w:hAnsi="Times New Roman"/>
                <w:sz w:val="20"/>
              </w:rPr>
              <w:t>Keterangan</w:t>
            </w:r>
          </w:p>
        </w:tc>
      </w:tr>
      <w:tr w:rsidR="00E04711" w:rsidRPr="00A43179" w14:paraId="723AF77C" w14:textId="77777777" w:rsidTr="004439CF">
        <w:trPr>
          <w:jc w:val="center"/>
        </w:trPr>
        <w:tc>
          <w:tcPr>
            <w:tcW w:w="612" w:type="dxa"/>
          </w:tcPr>
          <w:p w14:paraId="6A9928A8" w14:textId="77777777" w:rsidR="00E04711" w:rsidRDefault="00E04711" w:rsidP="00E04711">
            <w:pPr>
              <w:spacing w:line="360" w:lineRule="auto"/>
              <w:rPr>
                <w:rFonts w:ascii="Times New Roman" w:hAnsi="Times New Roman"/>
                <w:sz w:val="20"/>
              </w:rPr>
            </w:pPr>
            <w:r>
              <w:rPr>
                <w:rFonts w:ascii="Times New Roman" w:hAnsi="Times New Roman"/>
                <w:sz w:val="20"/>
              </w:rPr>
              <w:t>1.</w:t>
            </w:r>
          </w:p>
        </w:tc>
        <w:tc>
          <w:tcPr>
            <w:tcW w:w="1649" w:type="dxa"/>
          </w:tcPr>
          <w:p w14:paraId="10B99265" w14:textId="77777777" w:rsidR="00E04711" w:rsidRPr="00A43179" w:rsidRDefault="00E04711" w:rsidP="00E04711">
            <w:pPr>
              <w:spacing w:line="360" w:lineRule="auto"/>
              <w:rPr>
                <w:rFonts w:ascii="Times New Roman" w:hAnsi="Times New Roman"/>
                <w:sz w:val="20"/>
              </w:rPr>
            </w:pPr>
            <w:r>
              <w:rPr>
                <w:rFonts w:ascii="Times New Roman" w:hAnsi="Times New Roman"/>
                <w:sz w:val="20"/>
              </w:rPr>
              <w:t>IdKapal</w:t>
            </w:r>
          </w:p>
        </w:tc>
        <w:tc>
          <w:tcPr>
            <w:tcW w:w="1980" w:type="dxa"/>
          </w:tcPr>
          <w:p w14:paraId="3A31EC9B" w14:textId="4C5A3D20" w:rsidR="00E04711" w:rsidRPr="00A43179" w:rsidRDefault="005231BE" w:rsidP="00E04711">
            <w:pPr>
              <w:spacing w:line="360" w:lineRule="auto"/>
              <w:rPr>
                <w:rFonts w:ascii="Times New Roman" w:hAnsi="Times New Roman"/>
                <w:sz w:val="20"/>
              </w:rPr>
            </w:pPr>
            <w:r>
              <w:rPr>
                <w:rFonts w:ascii="Times New Roman" w:hAnsi="Times New Roman"/>
                <w:sz w:val="20"/>
              </w:rPr>
              <w:t>I</w:t>
            </w:r>
            <w:r w:rsidR="00E04711">
              <w:rPr>
                <w:rFonts w:ascii="Times New Roman" w:hAnsi="Times New Roman"/>
                <w:sz w:val="20"/>
              </w:rPr>
              <w:t>nt</w:t>
            </w:r>
          </w:p>
        </w:tc>
        <w:tc>
          <w:tcPr>
            <w:tcW w:w="2520" w:type="dxa"/>
          </w:tcPr>
          <w:p w14:paraId="284ECDD4" w14:textId="77777777" w:rsidR="00E04711" w:rsidRPr="00A43179" w:rsidRDefault="00E04711" w:rsidP="00E04711">
            <w:pPr>
              <w:spacing w:line="360" w:lineRule="auto"/>
              <w:rPr>
                <w:rFonts w:ascii="Times New Roman" w:hAnsi="Times New Roman"/>
                <w:sz w:val="20"/>
              </w:rPr>
            </w:pPr>
            <w:r>
              <w:rPr>
                <w:rFonts w:ascii="Times New Roman" w:hAnsi="Times New Roman"/>
                <w:sz w:val="20"/>
              </w:rPr>
              <w:t>Id dari tabel kapal</w:t>
            </w:r>
          </w:p>
        </w:tc>
      </w:tr>
      <w:tr w:rsidR="004439CF" w:rsidRPr="00A43179" w14:paraId="2F779793" w14:textId="77777777" w:rsidTr="004439CF">
        <w:trPr>
          <w:jc w:val="center"/>
        </w:trPr>
        <w:tc>
          <w:tcPr>
            <w:tcW w:w="612" w:type="dxa"/>
          </w:tcPr>
          <w:p w14:paraId="5B353619" w14:textId="77777777" w:rsidR="004439CF" w:rsidRPr="00A43179" w:rsidRDefault="00E04711" w:rsidP="008A2DC7">
            <w:pPr>
              <w:spacing w:line="360" w:lineRule="auto"/>
              <w:rPr>
                <w:rFonts w:ascii="Times New Roman" w:hAnsi="Times New Roman"/>
                <w:sz w:val="20"/>
              </w:rPr>
            </w:pPr>
            <w:r>
              <w:rPr>
                <w:rFonts w:ascii="Times New Roman" w:hAnsi="Times New Roman"/>
                <w:sz w:val="20"/>
              </w:rPr>
              <w:t>2</w:t>
            </w:r>
            <w:r w:rsidR="004439CF">
              <w:rPr>
                <w:rFonts w:ascii="Times New Roman" w:hAnsi="Times New Roman"/>
                <w:sz w:val="20"/>
              </w:rPr>
              <w:t>.</w:t>
            </w:r>
          </w:p>
        </w:tc>
        <w:tc>
          <w:tcPr>
            <w:tcW w:w="1649" w:type="dxa"/>
          </w:tcPr>
          <w:p w14:paraId="23694635" w14:textId="77777777" w:rsidR="004439CF" w:rsidRPr="00A43179" w:rsidRDefault="00E65943" w:rsidP="008A2DC7">
            <w:pPr>
              <w:spacing w:line="360" w:lineRule="auto"/>
              <w:rPr>
                <w:rFonts w:ascii="Times New Roman" w:hAnsi="Times New Roman"/>
                <w:sz w:val="20"/>
              </w:rPr>
            </w:pPr>
            <w:r>
              <w:rPr>
                <w:rFonts w:ascii="Times New Roman" w:hAnsi="Times New Roman"/>
                <w:sz w:val="20"/>
              </w:rPr>
              <w:t>NamaKapal</w:t>
            </w:r>
          </w:p>
        </w:tc>
        <w:tc>
          <w:tcPr>
            <w:tcW w:w="1980" w:type="dxa"/>
          </w:tcPr>
          <w:p w14:paraId="18B73307" w14:textId="77777777" w:rsidR="004439CF" w:rsidRPr="00A43179" w:rsidRDefault="004439CF" w:rsidP="008A2DC7">
            <w:pPr>
              <w:spacing w:line="360" w:lineRule="auto"/>
              <w:rPr>
                <w:rFonts w:ascii="Times New Roman" w:hAnsi="Times New Roman"/>
                <w:sz w:val="20"/>
              </w:rPr>
            </w:pPr>
            <w:r w:rsidRPr="00A43179">
              <w:rPr>
                <w:rFonts w:ascii="Times New Roman" w:hAnsi="Times New Roman"/>
                <w:sz w:val="20"/>
              </w:rPr>
              <w:t>varchar</w:t>
            </w:r>
          </w:p>
        </w:tc>
        <w:tc>
          <w:tcPr>
            <w:tcW w:w="2520" w:type="dxa"/>
          </w:tcPr>
          <w:p w14:paraId="472D49DE" w14:textId="77777777" w:rsidR="004439CF" w:rsidRPr="00A43179" w:rsidRDefault="004439CF" w:rsidP="008A2DC7">
            <w:pPr>
              <w:spacing w:line="360" w:lineRule="auto"/>
              <w:rPr>
                <w:rFonts w:ascii="Times New Roman" w:hAnsi="Times New Roman"/>
                <w:sz w:val="20"/>
              </w:rPr>
            </w:pPr>
            <w:r w:rsidRPr="00A43179">
              <w:rPr>
                <w:rFonts w:ascii="Times New Roman" w:hAnsi="Times New Roman"/>
                <w:sz w:val="20"/>
              </w:rPr>
              <w:t>Nama kapal</w:t>
            </w:r>
          </w:p>
        </w:tc>
      </w:tr>
      <w:tr w:rsidR="004439CF" w:rsidRPr="00A43179" w14:paraId="0FA08D9B" w14:textId="77777777" w:rsidTr="004439CF">
        <w:trPr>
          <w:jc w:val="center"/>
        </w:trPr>
        <w:tc>
          <w:tcPr>
            <w:tcW w:w="612" w:type="dxa"/>
          </w:tcPr>
          <w:p w14:paraId="19FEB8A6" w14:textId="77777777" w:rsidR="004439CF" w:rsidRPr="00A43179" w:rsidRDefault="00E04711" w:rsidP="008A2DC7">
            <w:pPr>
              <w:spacing w:line="360" w:lineRule="auto"/>
              <w:rPr>
                <w:rFonts w:ascii="Times New Roman" w:hAnsi="Times New Roman"/>
                <w:sz w:val="20"/>
              </w:rPr>
            </w:pPr>
            <w:r>
              <w:rPr>
                <w:rFonts w:ascii="Times New Roman" w:hAnsi="Times New Roman"/>
                <w:sz w:val="20"/>
              </w:rPr>
              <w:t>3</w:t>
            </w:r>
            <w:r w:rsidR="004439CF">
              <w:rPr>
                <w:rFonts w:ascii="Times New Roman" w:hAnsi="Times New Roman"/>
                <w:sz w:val="20"/>
              </w:rPr>
              <w:t>.</w:t>
            </w:r>
          </w:p>
        </w:tc>
        <w:tc>
          <w:tcPr>
            <w:tcW w:w="1649" w:type="dxa"/>
          </w:tcPr>
          <w:p w14:paraId="5BFE6E67" w14:textId="77777777" w:rsidR="004439CF" w:rsidRPr="00A43179" w:rsidRDefault="00E65943" w:rsidP="008A2DC7">
            <w:pPr>
              <w:spacing w:line="360" w:lineRule="auto"/>
              <w:rPr>
                <w:rFonts w:ascii="Times New Roman" w:hAnsi="Times New Roman"/>
                <w:sz w:val="20"/>
              </w:rPr>
            </w:pPr>
            <w:r>
              <w:rPr>
                <w:rFonts w:ascii="Times New Roman" w:hAnsi="Times New Roman"/>
                <w:sz w:val="20"/>
              </w:rPr>
              <w:t>P</w:t>
            </w:r>
            <w:r w:rsidR="004439CF" w:rsidRPr="00A43179">
              <w:rPr>
                <w:rFonts w:ascii="Times New Roman" w:hAnsi="Times New Roman"/>
                <w:sz w:val="20"/>
              </w:rPr>
              <w:t>erusahaan</w:t>
            </w:r>
          </w:p>
        </w:tc>
        <w:tc>
          <w:tcPr>
            <w:tcW w:w="1980" w:type="dxa"/>
          </w:tcPr>
          <w:p w14:paraId="4ADE44CD" w14:textId="77777777" w:rsidR="004439CF" w:rsidRPr="00A43179" w:rsidRDefault="004439CF" w:rsidP="008A2DC7">
            <w:pPr>
              <w:spacing w:line="360" w:lineRule="auto"/>
              <w:rPr>
                <w:rFonts w:ascii="Times New Roman" w:hAnsi="Times New Roman"/>
                <w:sz w:val="20"/>
              </w:rPr>
            </w:pPr>
            <w:r w:rsidRPr="00A43179">
              <w:rPr>
                <w:rFonts w:ascii="Times New Roman" w:hAnsi="Times New Roman"/>
                <w:sz w:val="20"/>
              </w:rPr>
              <w:t>varchar</w:t>
            </w:r>
          </w:p>
        </w:tc>
        <w:tc>
          <w:tcPr>
            <w:tcW w:w="2520" w:type="dxa"/>
          </w:tcPr>
          <w:p w14:paraId="4C024F14" w14:textId="77777777" w:rsidR="004439CF" w:rsidRPr="00A43179" w:rsidRDefault="004439CF" w:rsidP="008A2DC7">
            <w:pPr>
              <w:spacing w:line="360" w:lineRule="auto"/>
              <w:rPr>
                <w:rFonts w:ascii="Times New Roman" w:hAnsi="Times New Roman"/>
                <w:sz w:val="20"/>
              </w:rPr>
            </w:pPr>
            <w:r w:rsidRPr="00A43179">
              <w:rPr>
                <w:rFonts w:ascii="Times New Roman" w:hAnsi="Times New Roman"/>
                <w:sz w:val="20"/>
              </w:rPr>
              <w:t>Nama perusahaan pemilik kapal</w:t>
            </w:r>
          </w:p>
        </w:tc>
      </w:tr>
      <w:tr w:rsidR="004439CF" w:rsidRPr="00A43179" w14:paraId="7938B820" w14:textId="77777777" w:rsidTr="004439CF">
        <w:trPr>
          <w:jc w:val="center"/>
        </w:trPr>
        <w:tc>
          <w:tcPr>
            <w:tcW w:w="612" w:type="dxa"/>
          </w:tcPr>
          <w:p w14:paraId="1D6536E5" w14:textId="77777777" w:rsidR="004439CF" w:rsidRPr="00A43179" w:rsidRDefault="00E04711" w:rsidP="008A2DC7">
            <w:pPr>
              <w:spacing w:line="360" w:lineRule="auto"/>
              <w:rPr>
                <w:rFonts w:ascii="Times New Roman" w:hAnsi="Times New Roman"/>
                <w:sz w:val="20"/>
              </w:rPr>
            </w:pPr>
            <w:r>
              <w:rPr>
                <w:rFonts w:ascii="Times New Roman" w:hAnsi="Times New Roman"/>
                <w:sz w:val="20"/>
              </w:rPr>
              <w:t>4</w:t>
            </w:r>
            <w:r w:rsidR="004439CF">
              <w:rPr>
                <w:rFonts w:ascii="Times New Roman" w:hAnsi="Times New Roman"/>
                <w:sz w:val="20"/>
              </w:rPr>
              <w:t>.</w:t>
            </w:r>
          </w:p>
        </w:tc>
        <w:tc>
          <w:tcPr>
            <w:tcW w:w="1649" w:type="dxa"/>
          </w:tcPr>
          <w:p w14:paraId="4EF7C2E3" w14:textId="77777777" w:rsidR="004439CF" w:rsidRPr="00A43179" w:rsidRDefault="00E65943" w:rsidP="008A2DC7">
            <w:pPr>
              <w:spacing w:line="360" w:lineRule="auto"/>
              <w:rPr>
                <w:rFonts w:ascii="Times New Roman" w:hAnsi="Times New Roman"/>
                <w:sz w:val="20"/>
              </w:rPr>
            </w:pPr>
            <w:r w:rsidRPr="00A43179">
              <w:rPr>
                <w:rFonts w:ascii="Times New Roman" w:hAnsi="Times New Roman"/>
                <w:sz w:val="20"/>
              </w:rPr>
              <w:t>M</w:t>
            </w:r>
            <w:r w:rsidR="004439CF" w:rsidRPr="00A43179">
              <w:rPr>
                <w:rFonts w:ascii="Times New Roman" w:hAnsi="Times New Roman"/>
                <w:sz w:val="20"/>
              </w:rPr>
              <w:t>uatan</w:t>
            </w:r>
          </w:p>
        </w:tc>
        <w:tc>
          <w:tcPr>
            <w:tcW w:w="1980" w:type="dxa"/>
          </w:tcPr>
          <w:p w14:paraId="11FC5430" w14:textId="26F659BA" w:rsidR="004439CF" w:rsidRPr="00A43179" w:rsidRDefault="005231BE" w:rsidP="008A2DC7">
            <w:pPr>
              <w:spacing w:line="360" w:lineRule="auto"/>
              <w:rPr>
                <w:rFonts w:ascii="Times New Roman" w:hAnsi="Times New Roman"/>
                <w:sz w:val="20"/>
              </w:rPr>
            </w:pPr>
            <w:r w:rsidRPr="00A43179">
              <w:rPr>
                <w:rFonts w:ascii="Times New Roman" w:hAnsi="Times New Roman"/>
                <w:sz w:val="20"/>
              </w:rPr>
              <w:t>I</w:t>
            </w:r>
            <w:r w:rsidR="004439CF" w:rsidRPr="00A43179">
              <w:rPr>
                <w:rFonts w:ascii="Times New Roman" w:hAnsi="Times New Roman"/>
                <w:sz w:val="20"/>
              </w:rPr>
              <w:t>nt</w:t>
            </w:r>
          </w:p>
        </w:tc>
        <w:tc>
          <w:tcPr>
            <w:tcW w:w="2520" w:type="dxa"/>
          </w:tcPr>
          <w:p w14:paraId="18366120" w14:textId="77777777" w:rsidR="004439CF" w:rsidRPr="00A43179" w:rsidRDefault="004439CF" w:rsidP="008A2DC7">
            <w:pPr>
              <w:spacing w:line="360" w:lineRule="auto"/>
              <w:rPr>
                <w:rFonts w:ascii="Times New Roman" w:hAnsi="Times New Roman"/>
                <w:sz w:val="20"/>
              </w:rPr>
            </w:pPr>
            <w:r w:rsidRPr="00A43179">
              <w:rPr>
                <w:rFonts w:ascii="Times New Roman" w:hAnsi="Times New Roman"/>
                <w:sz w:val="20"/>
              </w:rPr>
              <w:t>Muatan dari kapal</w:t>
            </w:r>
          </w:p>
        </w:tc>
      </w:tr>
      <w:tr w:rsidR="00E65943" w:rsidRPr="00A43179" w14:paraId="3AD1A73D" w14:textId="77777777" w:rsidTr="004439CF">
        <w:trPr>
          <w:jc w:val="center"/>
        </w:trPr>
        <w:tc>
          <w:tcPr>
            <w:tcW w:w="612" w:type="dxa"/>
          </w:tcPr>
          <w:p w14:paraId="0FFCA9FA" w14:textId="77777777" w:rsidR="00E65943" w:rsidRPr="00E65943" w:rsidRDefault="00E04711" w:rsidP="00E65943">
            <w:pPr>
              <w:spacing w:line="360" w:lineRule="auto"/>
              <w:rPr>
                <w:rFonts w:ascii="Times New Roman" w:hAnsi="Times New Roman"/>
                <w:sz w:val="20"/>
              </w:rPr>
            </w:pPr>
            <w:r>
              <w:rPr>
                <w:rFonts w:ascii="Times New Roman" w:hAnsi="Times New Roman"/>
                <w:sz w:val="20"/>
              </w:rPr>
              <w:t>5</w:t>
            </w:r>
            <w:r w:rsidR="00E65943">
              <w:rPr>
                <w:rFonts w:ascii="Times New Roman" w:hAnsi="Times New Roman"/>
                <w:sz w:val="20"/>
              </w:rPr>
              <w:t>.</w:t>
            </w:r>
          </w:p>
        </w:tc>
        <w:tc>
          <w:tcPr>
            <w:tcW w:w="1649" w:type="dxa"/>
          </w:tcPr>
          <w:p w14:paraId="6B118328" w14:textId="77777777" w:rsidR="00E65943" w:rsidRPr="00A43179" w:rsidRDefault="00E65943" w:rsidP="008A2DC7">
            <w:pPr>
              <w:spacing w:line="360" w:lineRule="auto"/>
              <w:rPr>
                <w:rFonts w:ascii="Times New Roman" w:hAnsi="Times New Roman"/>
                <w:sz w:val="20"/>
              </w:rPr>
            </w:pPr>
            <w:r>
              <w:rPr>
                <w:rFonts w:ascii="Times New Roman" w:hAnsi="Times New Roman"/>
                <w:sz w:val="20"/>
              </w:rPr>
              <w:t>Kategori</w:t>
            </w:r>
          </w:p>
        </w:tc>
        <w:tc>
          <w:tcPr>
            <w:tcW w:w="1980" w:type="dxa"/>
          </w:tcPr>
          <w:p w14:paraId="19E17D3C" w14:textId="77777777" w:rsidR="00E65943" w:rsidRPr="00A43179" w:rsidRDefault="00E65943" w:rsidP="008A2DC7">
            <w:pPr>
              <w:spacing w:line="360" w:lineRule="auto"/>
              <w:rPr>
                <w:rFonts w:ascii="Times New Roman" w:hAnsi="Times New Roman"/>
                <w:sz w:val="20"/>
              </w:rPr>
            </w:pPr>
            <w:r>
              <w:rPr>
                <w:rFonts w:ascii="Times New Roman" w:hAnsi="Times New Roman"/>
                <w:sz w:val="20"/>
              </w:rPr>
              <w:t>varchar</w:t>
            </w:r>
          </w:p>
        </w:tc>
        <w:tc>
          <w:tcPr>
            <w:tcW w:w="2520" w:type="dxa"/>
          </w:tcPr>
          <w:p w14:paraId="7A8E2941" w14:textId="77777777" w:rsidR="00E65943" w:rsidRPr="00A43179" w:rsidRDefault="00E65943" w:rsidP="008A2DC7">
            <w:pPr>
              <w:spacing w:line="360" w:lineRule="auto"/>
              <w:rPr>
                <w:rFonts w:ascii="Times New Roman" w:hAnsi="Times New Roman"/>
                <w:sz w:val="20"/>
              </w:rPr>
            </w:pPr>
            <w:r>
              <w:rPr>
                <w:rFonts w:ascii="Times New Roman" w:hAnsi="Times New Roman"/>
                <w:sz w:val="20"/>
              </w:rPr>
              <w:t>Kategori Pelabuhan</w:t>
            </w:r>
          </w:p>
        </w:tc>
      </w:tr>
    </w:tbl>
    <w:p w14:paraId="1809961F" w14:textId="77777777" w:rsidR="00FF53AF" w:rsidRPr="00D8007B" w:rsidRDefault="00FF53AF" w:rsidP="00D8007B">
      <w:pPr>
        <w:spacing w:line="360" w:lineRule="auto"/>
        <w:rPr>
          <w:rFonts w:ascii="Times New Roman" w:hAnsi="Times New Roman"/>
          <w:sz w:val="24"/>
          <w:szCs w:val="24"/>
        </w:rPr>
      </w:pPr>
    </w:p>
    <w:p w14:paraId="42D0D743" w14:textId="77777777" w:rsidR="00FF53AF" w:rsidRPr="00A43179" w:rsidRDefault="00FF53AF" w:rsidP="00650BDE">
      <w:pPr>
        <w:pStyle w:val="ListParagraph"/>
        <w:numPr>
          <w:ilvl w:val="0"/>
          <w:numId w:val="20"/>
        </w:numPr>
        <w:spacing w:line="360" w:lineRule="auto"/>
        <w:rPr>
          <w:rFonts w:ascii="Times New Roman" w:hAnsi="Times New Roman" w:cs="Times New Roman"/>
          <w:sz w:val="24"/>
          <w:szCs w:val="24"/>
        </w:rPr>
      </w:pPr>
      <w:r w:rsidRPr="00A43179">
        <w:rPr>
          <w:rFonts w:ascii="Times New Roman" w:hAnsi="Times New Roman" w:cs="Times New Roman"/>
          <w:sz w:val="24"/>
          <w:szCs w:val="24"/>
        </w:rPr>
        <w:t xml:space="preserve"> Tabel Nahkoda</w:t>
      </w:r>
    </w:p>
    <w:p w14:paraId="60DF016D" w14:textId="77777777" w:rsidR="00FF53AF" w:rsidRPr="00A43179" w:rsidRDefault="00FF53AF" w:rsidP="00FF53AF">
      <w:pPr>
        <w:pStyle w:val="ListParagraph"/>
        <w:spacing w:line="360" w:lineRule="auto"/>
        <w:ind w:left="360"/>
        <w:rPr>
          <w:rFonts w:ascii="Times New Roman" w:hAnsi="Times New Roman" w:cs="Times New Roman"/>
          <w:sz w:val="24"/>
          <w:szCs w:val="24"/>
        </w:rPr>
      </w:pPr>
      <w:r w:rsidRPr="00A43179">
        <w:rPr>
          <w:rFonts w:ascii="Times New Roman" w:hAnsi="Times New Roman" w:cs="Times New Roman"/>
          <w:sz w:val="24"/>
          <w:szCs w:val="24"/>
        </w:rPr>
        <w:t>Digunakan untuk menyimpan data nahkoda.</w:t>
      </w:r>
    </w:p>
    <w:p w14:paraId="66469580" w14:textId="77777777" w:rsidR="00FF53AF" w:rsidRPr="00A43179" w:rsidRDefault="00FF53AF" w:rsidP="00FF53AF">
      <w:pPr>
        <w:pStyle w:val="ListParagraph"/>
        <w:spacing w:line="360" w:lineRule="auto"/>
        <w:ind w:left="360"/>
        <w:rPr>
          <w:rFonts w:ascii="Times New Roman" w:hAnsi="Times New Roman" w:cs="Times New Roman"/>
          <w:sz w:val="24"/>
          <w:szCs w:val="24"/>
        </w:rPr>
      </w:pPr>
      <w:r w:rsidRPr="00A43179">
        <w:rPr>
          <w:rFonts w:ascii="Times New Roman" w:hAnsi="Times New Roman" w:cs="Times New Roman"/>
          <w:sz w:val="24"/>
          <w:szCs w:val="24"/>
        </w:rPr>
        <w:t>Nama Tabel</w:t>
      </w:r>
      <w:r w:rsidR="00E04711">
        <w:rPr>
          <w:rFonts w:ascii="Times New Roman" w:hAnsi="Times New Roman" w:cs="Times New Roman"/>
          <w:sz w:val="24"/>
          <w:szCs w:val="24"/>
        </w:rPr>
        <w:t xml:space="preserve"> : </w:t>
      </w:r>
      <w:r w:rsidR="00E04711">
        <w:rPr>
          <w:rFonts w:ascii="Times New Roman" w:hAnsi="Times New Roman" w:cs="Times New Roman"/>
          <w:sz w:val="24"/>
          <w:szCs w:val="24"/>
          <w:lang w:val="en-US"/>
        </w:rPr>
        <w:t>N</w:t>
      </w:r>
      <w:r w:rsidRPr="00A43179">
        <w:rPr>
          <w:rFonts w:ascii="Times New Roman" w:hAnsi="Times New Roman" w:cs="Times New Roman"/>
          <w:sz w:val="24"/>
          <w:szCs w:val="24"/>
        </w:rPr>
        <w:t>ahkoda</w:t>
      </w:r>
    </w:p>
    <w:p w14:paraId="3CE246B6" w14:textId="77777777" w:rsidR="00FF53AF" w:rsidRPr="00E04711" w:rsidRDefault="00E04711" w:rsidP="00FF53AF">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sz w:val="24"/>
          <w:szCs w:val="24"/>
        </w:rPr>
        <w:t xml:space="preserve">Primary Key : </w:t>
      </w:r>
      <w:r>
        <w:rPr>
          <w:rFonts w:ascii="Times New Roman" w:hAnsi="Times New Roman" w:cs="Times New Roman"/>
          <w:sz w:val="24"/>
          <w:szCs w:val="24"/>
          <w:lang w:val="en-US"/>
        </w:rPr>
        <w:t>IdNahkoda</w:t>
      </w:r>
    </w:p>
    <w:p w14:paraId="4FBF8D95" w14:textId="7CD15FD9" w:rsidR="00FF53AF" w:rsidRPr="00E66CBA" w:rsidRDefault="00E66CBA" w:rsidP="00E66CBA">
      <w:pPr>
        <w:pStyle w:val="Caption"/>
        <w:ind w:left="1440" w:firstLine="720"/>
        <w:rPr>
          <w:rFonts w:ascii="Times New Roman" w:hAnsi="Times New Roman"/>
          <w:sz w:val="24"/>
          <w:szCs w:val="24"/>
        </w:rPr>
      </w:pPr>
      <w:bookmarkStart w:id="141" w:name="_Toc44550867"/>
      <w:r w:rsidRPr="00E66CBA">
        <w:rPr>
          <w:rFonts w:ascii="Times New Roman" w:hAnsi="Times New Roman"/>
          <w:sz w:val="24"/>
          <w:szCs w:val="24"/>
        </w:rPr>
        <w:t xml:space="preserve">Table </w:t>
      </w:r>
      <w:r w:rsidRPr="00E66CBA">
        <w:rPr>
          <w:rFonts w:ascii="Times New Roman" w:hAnsi="Times New Roman"/>
          <w:sz w:val="24"/>
          <w:szCs w:val="24"/>
        </w:rPr>
        <w:fldChar w:fldCharType="begin"/>
      </w:r>
      <w:r w:rsidRPr="00E66CBA">
        <w:rPr>
          <w:rFonts w:ascii="Times New Roman" w:hAnsi="Times New Roman"/>
          <w:sz w:val="24"/>
          <w:szCs w:val="24"/>
        </w:rPr>
        <w:instrText xml:space="preserve"> SEQ Table \* ARABIC </w:instrText>
      </w:r>
      <w:r w:rsidRPr="00E66CBA">
        <w:rPr>
          <w:rFonts w:ascii="Times New Roman" w:hAnsi="Times New Roman"/>
          <w:sz w:val="24"/>
          <w:szCs w:val="24"/>
        </w:rPr>
        <w:fldChar w:fldCharType="separate"/>
      </w:r>
      <w:r w:rsidR="006A7004">
        <w:rPr>
          <w:rFonts w:ascii="Times New Roman" w:hAnsi="Times New Roman"/>
          <w:noProof/>
          <w:sz w:val="24"/>
          <w:szCs w:val="24"/>
        </w:rPr>
        <w:t>9</w:t>
      </w:r>
      <w:r w:rsidRPr="00E66CBA">
        <w:rPr>
          <w:rFonts w:ascii="Times New Roman" w:hAnsi="Times New Roman"/>
          <w:sz w:val="24"/>
          <w:szCs w:val="24"/>
        </w:rPr>
        <w:fldChar w:fldCharType="end"/>
      </w:r>
      <w:r w:rsidRPr="00E66CBA">
        <w:rPr>
          <w:rFonts w:ascii="Times New Roman" w:hAnsi="Times New Roman"/>
          <w:sz w:val="24"/>
          <w:szCs w:val="24"/>
        </w:rPr>
        <w:t>. Tipe Data Nahkoda</w:t>
      </w:r>
      <w:bookmarkEnd w:id="141"/>
    </w:p>
    <w:tbl>
      <w:tblPr>
        <w:tblStyle w:val="TableGrid"/>
        <w:tblW w:w="0" w:type="auto"/>
        <w:jc w:val="center"/>
        <w:tblLook w:val="04A0" w:firstRow="1" w:lastRow="0" w:firstColumn="1" w:lastColumn="0" w:noHBand="0" w:noVBand="1"/>
      </w:tblPr>
      <w:tblGrid>
        <w:gridCol w:w="528"/>
        <w:gridCol w:w="1458"/>
        <w:gridCol w:w="1980"/>
        <w:gridCol w:w="2520"/>
      </w:tblGrid>
      <w:tr w:rsidR="004439CF" w:rsidRPr="00A43179" w14:paraId="28EB76AA" w14:textId="77777777" w:rsidTr="004439CF">
        <w:trPr>
          <w:jc w:val="center"/>
        </w:trPr>
        <w:tc>
          <w:tcPr>
            <w:tcW w:w="528" w:type="dxa"/>
          </w:tcPr>
          <w:p w14:paraId="02A76254" w14:textId="77777777" w:rsidR="004439CF" w:rsidRPr="00A43179" w:rsidRDefault="004439CF" w:rsidP="008A2DC7">
            <w:pPr>
              <w:spacing w:line="360" w:lineRule="auto"/>
              <w:rPr>
                <w:rFonts w:ascii="Times New Roman" w:hAnsi="Times New Roman"/>
                <w:sz w:val="20"/>
              </w:rPr>
            </w:pPr>
            <w:r>
              <w:rPr>
                <w:rFonts w:ascii="Times New Roman" w:hAnsi="Times New Roman"/>
                <w:sz w:val="20"/>
              </w:rPr>
              <w:t>No.</w:t>
            </w:r>
          </w:p>
        </w:tc>
        <w:tc>
          <w:tcPr>
            <w:tcW w:w="1458" w:type="dxa"/>
          </w:tcPr>
          <w:p w14:paraId="6A73D1C8" w14:textId="77777777" w:rsidR="004439CF" w:rsidRPr="00A43179" w:rsidRDefault="004439CF" w:rsidP="008A2DC7">
            <w:pPr>
              <w:spacing w:line="360" w:lineRule="auto"/>
              <w:rPr>
                <w:rFonts w:ascii="Times New Roman" w:hAnsi="Times New Roman"/>
                <w:sz w:val="20"/>
              </w:rPr>
            </w:pPr>
            <w:r w:rsidRPr="00A43179">
              <w:rPr>
                <w:rFonts w:ascii="Times New Roman" w:hAnsi="Times New Roman"/>
                <w:sz w:val="20"/>
              </w:rPr>
              <w:t>Nama Field</w:t>
            </w:r>
          </w:p>
        </w:tc>
        <w:tc>
          <w:tcPr>
            <w:tcW w:w="1980" w:type="dxa"/>
          </w:tcPr>
          <w:p w14:paraId="7843D85F" w14:textId="77777777" w:rsidR="004439CF" w:rsidRPr="00A43179" w:rsidRDefault="004439CF" w:rsidP="008A2DC7">
            <w:pPr>
              <w:spacing w:line="360" w:lineRule="auto"/>
              <w:rPr>
                <w:rFonts w:ascii="Times New Roman" w:hAnsi="Times New Roman"/>
                <w:sz w:val="20"/>
              </w:rPr>
            </w:pPr>
            <w:r w:rsidRPr="00A43179">
              <w:rPr>
                <w:rFonts w:ascii="Times New Roman" w:hAnsi="Times New Roman"/>
                <w:sz w:val="20"/>
              </w:rPr>
              <w:t>Tipe</w:t>
            </w:r>
          </w:p>
        </w:tc>
        <w:tc>
          <w:tcPr>
            <w:tcW w:w="2520" w:type="dxa"/>
          </w:tcPr>
          <w:p w14:paraId="5DD0A8E0" w14:textId="77777777" w:rsidR="004439CF" w:rsidRPr="00A43179" w:rsidRDefault="004439CF" w:rsidP="008A2DC7">
            <w:pPr>
              <w:spacing w:line="360" w:lineRule="auto"/>
              <w:rPr>
                <w:rFonts w:ascii="Times New Roman" w:hAnsi="Times New Roman"/>
                <w:sz w:val="20"/>
              </w:rPr>
            </w:pPr>
            <w:r w:rsidRPr="00A43179">
              <w:rPr>
                <w:rFonts w:ascii="Times New Roman" w:hAnsi="Times New Roman"/>
                <w:sz w:val="20"/>
              </w:rPr>
              <w:t>Keterangan</w:t>
            </w:r>
          </w:p>
        </w:tc>
      </w:tr>
      <w:tr w:rsidR="004439CF" w:rsidRPr="00A43179" w14:paraId="5EFA7282" w14:textId="77777777" w:rsidTr="004439CF">
        <w:trPr>
          <w:jc w:val="center"/>
        </w:trPr>
        <w:tc>
          <w:tcPr>
            <w:tcW w:w="528" w:type="dxa"/>
          </w:tcPr>
          <w:p w14:paraId="6C3410B3" w14:textId="77777777" w:rsidR="004439CF" w:rsidRPr="00A43179" w:rsidRDefault="004439CF" w:rsidP="008A2DC7">
            <w:pPr>
              <w:spacing w:line="360" w:lineRule="auto"/>
              <w:rPr>
                <w:rFonts w:ascii="Times New Roman" w:hAnsi="Times New Roman"/>
                <w:sz w:val="20"/>
              </w:rPr>
            </w:pPr>
            <w:r>
              <w:rPr>
                <w:rFonts w:ascii="Times New Roman" w:hAnsi="Times New Roman"/>
                <w:sz w:val="20"/>
              </w:rPr>
              <w:t>1.</w:t>
            </w:r>
          </w:p>
        </w:tc>
        <w:tc>
          <w:tcPr>
            <w:tcW w:w="1458" w:type="dxa"/>
          </w:tcPr>
          <w:p w14:paraId="2471A508" w14:textId="77777777" w:rsidR="004439CF" w:rsidRPr="00A43179" w:rsidRDefault="00E04711" w:rsidP="008A2DC7">
            <w:pPr>
              <w:spacing w:line="360" w:lineRule="auto"/>
              <w:rPr>
                <w:rFonts w:ascii="Times New Roman" w:hAnsi="Times New Roman"/>
                <w:sz w:val="20"/>
              </w:rPr>
            </w:pPr>
            <w:r>
              <w:rPr>
                <w:rFonts w:ascii="Times New Roman" w:hAnsi="Times New Roman"/>
                <w:sz w:val="20"/>
              </w:rPr>
              <w:t>IdNahkoda</w:t>
            </w:r>
          </w:p>
        </w:tc>
        <w:tc>
          <w:tcPr>
            <w:tcW w:w="1980" w:type="dxa"/>
          </w:tcPr>
          <w:p w14:paraId="36D4DD14" w14:textId="612B7313" w:rsidR="004439CF" w:rsidRPr="00A43179" w:rsidRDefault="005231BE" w:rsidP="008A2DC7">
            <w:pPr>
              <w:spacing w:line="360" w:lineRule="auto"/>
              <w:rPr>
                <w:rFonts w:ascii="Times New Roman" w:hAnsi="Times New Roman"/>
                <w:sz w:val="20"/>
              </w:rPr>
            </w:pPr>
            <w:r w:rsidRPr="00A43179">
              <w:rPr>
                <w:rFonts w:ascii="Times New Roman" w:hAnsi="Times New Roman"/>
                <w:sz w:val="20"/>
              </w:rPr>
              <w:t>I</w:t>
            </w:r>
            <w:r w:rsidR="004439CF" w:rsidRPr="00A43179">
              <w:rPr>
                <w:rFonts w:ascii="Times New Roman" w:hAnsi="Times New Roman"/>
                <w:sz w:val="20"/>
              </w:rPr>
              <w:t>nt</w:t>
            </w:r>
          </w:p>
        </w:tc>
        <w:tc>
          <w:tcPr>
            <w:tcW w:w="2520" w:type="dxa"/>
          </w:tcPr>
          <w:p w14:paraId="1F321272" w14:textId="77777777" w:rsidR="004439CF" w:rsidRPr="00A43179" w:rsidRDefault="004439CF" w:rsidP="008A2DC7">
            <w:pPr>
              <w:spacing w:line="360" w:lineRule="auto"/>
              <w:rPr>
                <w:rFonts w:ascii="Times New Roman" w:hAnsi="Times New Roman"/>
                <w:sz w:val="20"/>
              </w:rPr>
            </w:pPr>
            <w:r w:rsidRPr="00A43179">
              <w:rPr>
                <w:rFonts w:ascii="Times New Roman" w:hAnsi="Times New Roman"/>
                <w:sz w:val="20"/>
              </w:rPr>
              <w:t>Id dari table nahkoda</w:t>
            </w:r>
          </w:p>
        </w:tc>
      </w:tr>
      <w:tr w:rsidR="004439CF" w:rsidRPr="00A43179" w14:paraId="33846C9A" w14:textId="77777777" w:rsidTr="004439CF">
        <w:trPr>
          <w:jc w:val="center"/>
        </w:trPr>
        <w:tc>
          <w:tcPr>
            <w:tcW w:w="528" w:type="dxa"/>
          </w:tcPr>
          <w:p w14:paraId="4907CFED" w14:textId="77777777" w:rsidR="004439CF" w:rsidRPr="00A43179" w:rsidRDefault="004439CF" w:rsidP="008A2DC7">
            <w:pPr>
              <w:spacing w:line="360" w:lineRule="auto"/>
              <w:rPr>
                <w:rFonts w:ascii="Times New Roman" w:hAnsi="Times New Roman"/>
                <w:sz w:val="20"/>
              </w:rPr>
            </w:pPr>
            <w:r>
              <w:rPr>
                <w:rFonts w:ascii="Times New Roman" w:hAnsi="Times New Roman"/>
                <w:sz w:val="20"/>
              </w:rPr>
              <w:t>2.</w:t>
            </w:r>
          </w:p>
        </w:tc>
        <w:tc>
          <w:tcPr>
            <w:tcW w:w="1458" w:type="dxa"/>
          </w:tcPr>
          <w:p w14:paraId="4BC083C0" w14:textId="77777777" w:rsidR="004439CF" w:rsidRPr="00A43179" w:rsidRDefault="00E04711" w:rsidP="008A2DC7">
            <w:pPr>
              <w:spacing w:line="360" w:lineRule="auto"/>
              <w:rPr>
                <w:rFonts w:ascii="Times New Roman" w:hAnsi="Times New Roman"/>
                <w:sz w:val="20"/>
              </w:rPr>
            </w:pPr>
            <w:r>
              <w:rPr>
                <w:rFonts w:ascii="Times New Roman" w:hAnsi="Times New Roman"/>
                <w:sz w:val="20"/>
              </w:rPr>
              <w:t>NamaNahkoda</w:t>
            </w:r>
          </w:p>
        </w:tc>
        <w:tc>
          <w:tcPr>
            <w:tcW w:w="1980" w:type="dxa"/>
          </w:tcPr>
          <w:p w14:paraId="338B2F9F" w14:textId="77777777" w:rsidR="004439CF" w:rsidRPr="00A43179" w:rsidRDefault="004439CF" w:rsidP="008A2DC7">
            <w:pPr>
              <w:spacing w:line="360" w:lineRule="auto"/>
              <w:rPr>
                <w:rFonts w:ascii="Times New Roman" w:hAnsi="Times New Roman"/>
                <w:sz w:val="20"/>
              </w:rPr>
            </w:pPr>
            <w:r w:rsidRPr="00A43179">
              <w:rPr>
                <w:rFonts w:ascii="Times New Roman" w:hAnsi="Times New Roman"/>
                <w:sz w:val="20"/>
              </w:rPr>
              <w:t>varchar</w:t>
            </w:r>
          </w:p>
        </w:tc>
        <w:tc>
          <w:tcPr>
            <w:tcW w:w="2520" w:type="dxa"/>
          </w:tcPr>
          <w:p w14:paraId="7DAEBC8D" w14:textId="77777777" w:rsidR="004439CF" w:rsidRPr="00A43179" w:rsidRDefault="004439CF" w:rsidP="008A2DC7">
            <w:pPr>
              <w:spacing w:line="360" w:lineRule="auto"/>
              <w:rPr>
                <w:rFonts w:ascii="Times New Roman" w:hAnsi="Times New Roman"/>
                <w:sz w:val="20"/>
              </w:rPr>
            </w:pPr>
            <w:r w:rsidRPr="00A43179">
              <w:rPr>
                <w:rFonts w:ascii="Times New Roman" w:hAnsi="Times New Roman"/>
                <w:sz w:val="20"/>
              </w:rPr>
              <w:t>Nama dari nahkoda</w:t>
            </w:r>
          </w:p>
        </w:tc>
      </w:tr>
      <w:tr w:rsidR="004439CF" w:rsidRPr="00A43179" w14:paraId="1C8F42E1" w14:textId="77777777" w:rsidTr="004439CF">
        <w:trPr>
          <w:jc w:val="center"/>
        </w:trPr>
        <w:tc>
          <w:tcPr>
            <w:tcW w:w="528" w:type="dxa"/>
          </w:tcPr>
          <w:p w14:paraId="7A4721B0" w14:textId="77777777" w:rsidR="004439CF" w:rsidRPr="00A43179" w:rsidRDefault="004439CF" w:rsidP="008A2DC7">
            <w:pPr>
              <w:spacing w:line="360" w:lineRule="auto"/>
              <w:rPr>
                <w:rFonts w:ascii="Times New Roman" w:hAnsi="Times New Roman"/>
                <w:sz w:val="20"/>
              </w:rPr>
            </w:pPr>
            <w:r>
              <w:rPr>
                <w:rFonts w:ascii="Times New Roman" w:hAnsi="Times New Roman"/>
                <w:sz w:val="20"/>
              </w:rPr>
              <w:t>3.</w:t>
            </w:r>
          </w:p>
        </w:tc>
        <w:tc>
          <w:tcPr>
            <w:tcW w:w="1458" w:type="dxa"/>
          </w:tcPr>
          <w:p w14:paraId="15E463A9" w14:textId="77777777" w:rsidR="004439CF" w:rsidRPr="00A43179" w:rsidRDefault="00E65943" w:rsidP="008A2DC7">
            <w:pPr>
              <w:spacing w:line="360" w:lineRule="auto"/>
              <w:rPr>
                <w:rFonts w:ascii="Times New Roman" w:hAnsi="Times New Roman"/>
                <w:sz w:val="20"/>
              </w:rPr>
            </w:pPr>
            <w:r w:rsidRPr="00A43179">
              <w:rPr>
                <w:rFonts w:ascii="Times New Roman" w:hAnsi="Times New Roman"/>
                <w:sz w:val="20"/>
              </w:rPr>
              <w:t>I</w:t>
            </w:r>
            <w:r w:rsidR="004439CF" w:rsidRPr="00A43179">
              <w:rPr>
                <w:rFonts w:ascii="Times New Roman" w:hAnsi="Times New Roman"/>
                <w:sz w:val="20"/>
              </w:rPr>
              <w:t>nisial</w:t>
            </w:r>
          </w:p>
        </w:tc>
        <w:tc>
          <w:tcPr>
            <w:tcW w:w="1980" w:type="dxa"/>
          </w:tcPr>
          <w:p w14:paraId="75D014A5" w14:textId="335D43B7" w:rsidR="004439CF" w:rsidRPr="00A43179" w:rsidRDefault="004439CF" w:rsidP="008A2DC7">
            <w:pPr>
              <w:spacing w:line="360" w:lineRule="auto"/>
              <w:rPr>
                <w:rFonts w:ascii="Times New Roman" w:hAnsi="Times New Roman"/>
                <w:sz w:val="20"/>
              </w:rPr>
            </w:pPr>
            <w:r w:rsidRPr="00A43179">
              <w:rPr>
                <w:rFonts w:ascii="Times New Roman" w:hAnsi="Times New Roman"/>
                <w:sz w:val="20"/>
              </w:rPr>
              <w:t>char</w:t>
            </w:r>
          </w:p>
        </w:tc>
        <w:tc>
          <w:tcPr>
            <w:tcW w:w="2520" w:type="dxa"/>
          </w:tcPr>
          <w:p w14:paraId="4AB4FE5E" w14:textId="77777777" w:rsidR="004439CF" w:rsidRPr="00A43179" w:rsidRDefault="00E04711" w:rsidP="008A2DC7">
            <w:pPr>
              <w:spacing w:line="360" w:lineRule="auto"/>
              <w:rPr>
                <w:rFonts w:ascii="Times New Roman" w:hAnsi="Times New Roman"/>
                <w:sz w:val="20"/>
              </w:rPr>
            </w:pPr>
            <w:r>
              <w:rPr>
                <w:rFonts w:ascii="Times New Roman" w:hAnsi="Times New Roman"/>
                <w:sz w:val="20"/>
              </w:rPr>
              <w:t>Inisial dari si nahkoda</w:t>
            </w:r>
          </w:p>
        </w:tc>
      </w:tr>
    </w:tbl>
    <w:p w14:paraId="3F056657" w14:textId="77777777" w:rsidR="00FF53AF" w:rsidRDefault="00FF53AF" w:rsidP="00FF53AF">
      <w:pPr>
        <w:pStyle w:val="ListParagraph"/>
        <w:spacing w:line="360" w:lineRule="auto"/>
        <w:ind w:left="360"/>
        <w:rPr>
          <w:rFonts w:ascii="Times New Roman" w:hAnsi="Times New Roman" w:cs="Times New Roman"/>
          <w:sz w:val="24"/>
          <w:szCs w:val="24"/>
        </w:rPr>
      </w:pPr>
    </w:p>
    <w:p w14:paraId="4D33DEB6" w14:textId="77777777" w:rsidR="00C56B94" w:rsidRPr="00E04711" w:rsidRDefault="00C56B94" w:rsidP="00E04711">
      <w:pPr>
        <w:spacing w:line="360" w:lineRule="auto"/>
        <w:rPr>
          <w:rFonts w:ascii="Times New Roman" w:hAnsi="Times New Roman"/>
          <w:sz w:val="24"/>
          <w:szCs w:val="24"/>
        </w:rPr>
      </w:pPr>
    </w:p>
    <w:p w14:paraId="59F3D46B" w14:textId="77777777" w:rsidR="00FF53AF" w:rsidRPr="00A43179" w:rsidRDefault="00FF53AF" w:rsidP="00650BDE">
      <w:pPr>
        <w:pStyle w:val="ListParagraph"/>
        <w:numPr>
          <w:ilvl w:val="0"/>
          <w:numId w:val="20"/>
        </w:numPr>
        <w:spacing w:line="360" w:lineRule="auto"/>
        <w:rPr>
          <w:rFonts w:ascii="Times New Roman" w:hAnsi="Times New Roman" w:cs="Times New Roman"/>
          <w:sz w:val="24"/>
          <w:szCs w:val="24"/>
        </w:rPr>
      </w:pPr>
      <w:r w:rsidRPr="00A43179">
        <w:rPr>
          <w:rFonts w:ascii="Times New Roman" w:hAnsi="Times New Roman" w:cs="Times New Roman"/>
          <w:sz w:val="24"/>
          <w:szCs w:val="24"/>
        </w:rPr>
        <w:t>Tabel Sesi</w:t>
      </w:r>
    </w:p>
    <w:p w14:paraId="7A28E0B6" w14:textId="77777777" w:rsidR="00FF53AF" w:rsidRPr="00A43179" w:rsidRDefault="00FF53AF" w:rsidP="00FF53AF">
      <w:pPr>
        <w:pStyle w:val="ListParagraph"/>
        <w:spacing w:line="360" w:lineRule="auto"/>
        <w:ind w:left="360"/>
        <w:rPr>
          <w:rFonts w:ascii="Times New Roman" w:hAnsi="Times New Roman" w:cs="Times New Roman"/>
          <w:sz w:val="24"/>
          <w:szCs w:val="24"/>
        </w:rPr>
      </w:pPr>
      <w:r w:rsidRPr="00A43179">
        <w:rPr>
          <w:rFonts w:ascii="Times New Roman" w:hAnsi="Times New Roman" w:cs="Times New Roman"/>
          <w:sz w:val="24"/>
          <w:szCs w:val="24"/>
        </w:rPr>
        <w:t>Digunakan untuk menyimpan data sesi.</w:t>
      </w:r>
    </w:p>
    <w:p w14:paraId="0D41B023" w14:textId="77777777" w:rsidR="00FF53AF" w:rsidRPr="00A43179" w:rsidRDefault="00FF53AF" w:rsidP="00FF53AF">
      <w:pPr>
        <w:pStyle w:val="ListParagraph"/>
        <w:spacing w:line="360" w:lineRule="auto"/>
        <w:ind w:left="360"/>
        <w:rPr>
          <w:rFonts w:ascii="Times New Roman" w:hAnsi="Times New Roman" w:cs="Times New Roman"/>
          <w:sz w:val="24"/>
          <w:szCs w:val="24"/>
        </w:rPr>
      </w:pPr>
      <w:r w:rsidRPr="00A43179">
        <w:rPr>
          <w:rFonts w:ascii="Times New Roman" w:hAnsi="Times New Roman" w:cs="Times New Roman"/>
          <w:sz w:val="24"/>
          <w:szCs w:val="24"/>
        </w:rPr>
        <w:t>Nama Tabel : sesi</w:t>
      </w:r>
    </w:p>
    <w:p w14:paraId="2C0EF8AC" w14:textId="52637505" w:rsidR="00FF53AF" w:rsidRPr="00A54A05" w:rsidRDefault="00E04711" w:rsidP="00FF53AF">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sz w:val="24"/>
          <w:szCs w:val="24"/>
        </w:rPr>
        <w:t xml:space="preserve">Primary Key : </w:t>
      </w:r>
      <w:r w:rsidR="00A54A05">
        <w:rPr>
          <w:rFonts w:ascii="Times New Roman" w:hAnsi="Times New Roman" w:cs="Times New Roman"/>
          <w:sz w:val="24"/>
          <w:szCs w:val="24"/>
          <w:lang w:val="en-US"/>
        </w:rPr>
        <w:t>id_sesi</w:t>
      </w:r>
    </w:p>
    <w:p w14:paraId="55669CAD" w14:textId="604C5DB6" w:rsidR="00FF53AF" w:rsidRPr="00E66CBA" w:rsidRDefault="00E66CBA" w:rsidP="00E66CBA">
      <w:pPr>
        <w:pStyle w:val="Caption"/>
        <w:ind w:left="1440" w:firstLine="720"/>
        <w:rPr>
          <w:rFonts w:ascii="Times New Roman" w:hAnsi="Times New Roman"/>
          <w:sz w:val="24"/>
          <w:szCs w:val="24"/>
        </w:rPr>
      </w:pPr>
      <w:bookmarkStart w:id="142" w:name="_Toc44550868"/>
      <w:r w:rsidRPr="00E66CBA">
        <w:rPr>
          <w:rFonts w:ascii="Times New Roman" w:hAnsi="Times New Roman"/>
          <w:sz w:val="24"/>
          <w:szCs w:val="24"/>
        </w:rPr>
        <w:t xml:space="preserve">Table </w:t>
      </w:r>
      <w:r w:rsidRPr="00E66CBA">
        <w:rPr>
          <w:rFonts w:ascii="Times New Roman" w:hAnsi="Times New Roman"/>
          <w:sz w:val="24"/>
          <w:szCs w:val="24"/>
        </w:rPr>
        <w:fldChar w:fldCharType="begin"/>
      </w:r>
      <w:r w:rsidRPr="00E66CBA">
        <w:rPr>
          <w:rFonts w:ascii="Times New Roman" w:hAnsi="Times New Roman"/>
          <w:sz w:val="24"/>
          <w:szCs w:val="24"/>
        </w:rPr>
        <w:instrText xml:space="preserve"> SEQ Table \* ARABIC </w:instrText>
      </w:r>
      <w:r w:rsidRPr="00E66CBA">
        <w:rPr>
          <w:rFonts w:ascii="Times New Roman" w:hAnsi="Times New Roman"/>
          <w:sz w:val="24"/>
          <w:szCs w:val="24"/>
        </w:rPr>
        <w:fldChar w:fldCharType="separate"/>
      </w:r>
      <w:r w:rsidR="006A7004">
        <w:rPr>
          <w:rFonts w:ascii="Times New Roman" w:hAnsi="Times New Roman"/>
          <w:noProof/>
          <w:sz w:val="24"/>
          <w:szCs w:val="24"/>
        </w:rPr>
        <w:t>10</w:t>
      </w:r>
      <w:r w:rsidRPr="00E66CBA">
        <w:rPr>
          <w:rFonts w:ascii="Times New Roman" w:hAnsi="Times New Roman"/>
          <w:sz w:val="24"/>
          <w:szCs w:val="24"/>
        </w:rPr>
        <w:fldChar w:fldCharType="end"/>
      </w:r>
      <w:r w:rsidRPr="00E66CBA">
        <w:rPr>
          <w:rFonts w:ascii="Times New Roman" w:hAnsi="Times New Roman"/>
          <w:sz w:val="24"/>
          <w:szCs w:val="24"/>
        </w:rPr>
        <w:t>. Tipe Data Sesi</w:t>
      </w:r>
      <w:bookmarkEnd w:id="142"/>
    </w:p>
    <w:tbl>
      <w:tblPr>
        <w:tblStyle w:val="TableGrid"/>
        <w:tblW w:w="0" w:type="auto"/>
        <w:jc w:val="center"/>
        <w:tblLook w:val="04A0" w:firstRow="1" w:lastRow="0" w:firstColumn="1" w:lastColumn="0" w:noHBand="0" w:noVBand="1"/>
      </w:tblPr>
      <w:tblGrid>
        <w:gridCol w:w="658"/>
        <w:gridCol w:w="1527"/>
        <w:gridCol w:w="1980"/>
        <w:gridCol w:w="2520"/>
      </w:tblGrid>
      <w:tr w:rsidR="004439CF" w:rsidRPr="00A43179" w14:paraId="5CD7FD3D" w14:textId="77777777" w:rsidTr="004439CF">
        <w:trPr>
          <w:jc w:val="center"/>
        </w:trPr>
        <w:tc>
          <w:tcPr>
            <w:tcW w:w="658" w:type="dxa"/>
          </w:tcPr>
          <w:p w14:paraId="5C95698B" w14:textId="77777777" w:rsidR="004439CF" w:rsidRPr="00A43179" w:rsidRDefault="004439CF" w:rsidP="008A2DC7">
            <w:pPr>
              <w:spacing w:line="360" w:lineRule="auto"/>
              <w:rPr>
                <w:rFonts w:ascii="Times New Roman" w:hAnsi="Times New Roman"/>
                <w:sz w:val="20"/>
              </w:rPr>
            </w:pPr>
            <w:r>
              <w:rPr>
                <w:rFonts w:ascii="Times New Roman" w:hAnsi="Times New Roman"/>
                <w:sz w:val="20"/>
              </w:rPr>
              <w:t>No.</w:t>
            </w:r>
          </w:p>
        </w:tc>
        <w:tc>
          <w:tcPr>
            <w:tcW w:w="1458" w:type="dxa"/>
          </w:tcPr>
          <w:p w14:paraId="6AFEEB63" w14:textId="77777777" w:rsidR="004439CF" w:rsidRPr="00A43179" w:rsidRDefault="004439CF" w:rsidP="008A2DC7">
            <w:pPr>
              <w:spacing w:line="360" w:lineRule="auto"/>
              <w:rPr>
                <w:rFonts w:ascii="Times New Roman" w:hAnsi="Times New Roman"/>
                <w:sz w:val="20"/>
              </w:rPr>
            </w:pPr>
            <w:r w:rsidRPr="00A43179">
              <w:rPr>
                <w:rFonts w:ascii="Times New Roman" w:hAnsi="Times New Roman"/>
                <w:sz w:val="20"/>
              </w:rPr>
              <w:t>Nama Field</w:t>
            </w:r>
          </w:p>
        </w:tc>
        <w:tc>
          <w:tcPr>
            <w:tcW w:w="1980" w:type="dxa"/>
          </w:tcPr>
          <w:p w14:paraId="50991266" w14:textId="77777777" w:rsidR="004439CF" w:rsidRPr="00A43179" w:rsidRDefault="004439CF" w:rsidP="008A2DC7">
            <w:pPr>
              <w:spacing w:line="360" w:lineRule="auto"/>
              <w:rPr>
                <w:rFonts w:ascii="Times New Roman" w:hAnsi="Times New Roman"/>
                <w:sz w:val="20"/>
              </w:rPr>
            </w:pPr>
            <w:r w:rsidRPr="00A43179">
              <w:rPr>
                <w:rFonts w:ascii="Times New Roman" w:hAnsi="Times New Roman"/>
                <w:sz w:val="20"/>
              </w:rPr>
              <w:t>Tipe</w:t>
            </w:r>
          </w:p>
        </w:tc>
        <w:tc>
          <w:tcPr>
            <w:tcW w:w="2520" w:type="dxa"/>
          </w:tcPr>
          <w:p w14:paraId="1B63C061" w14:textId="77777777" w:rsidR="004439CF" w:rsidRPr="00A43179" w:rsidRDefault="004439CF" w:rsidP="008A2DC7">
            <w:pPr>
              <w:spacing w:line="360" w:lineRule="auto"/>
              <w:rPr>
                <w:rFonts w:ascii="Times New Roman" w:hAnsi="Times New Roman"/>
                <w:sz w:val="20"/>
              </w:rPr>
            </w:pPr>
            <w:r w:rsidRPr="00A43179">
              <w:rPr>
                <w:rFonts w:ascii="Times New Roman" w:hAnsi="Times New Roman"/>
                <w:sz w:val="20"/>
              </w:rPr>
              <w:t>Keterangan</w:t>
            </w:r>
          </w:p>
        </w:tc>
      </w:tr>
      <w:tr w:rsidR="004439CF" w:rsidRPr="00A43179" w14:paraId="251522C5" w14:textId="77777777" w:rsidTr="004439CF">
        <w:trPr>
          <w:jc w:val="center"/>
        </w:trPr>
        <w:tc>
          <w:tcPr>
            <w:tcW w:w="658" w:type="dxa"/>
          </w:tcPr>
          <w:p w14:paraId="651AE93F" w14:textId="77777777" w:rsidR="004439CF" w:rsidRPr="00A43179" w:rsidRDefault="004439CF" w:rsidP="008A2DC7">
            <w:pPr>
              <w:spacing w:line="360" w:lineRule="auto"/>
              <w:rPr>
                <w:rFonts w:ascii="Times New Roman" w:hAnsi="Times New Roman"/>
                <w:sz w:val="20"/>
              </w:rPr>
            </w:pPr>
            <w:r>
              <w:rPr>
                <w:rFonts w:ascii="Times New Roman" w:hAnsi="Times New Roman"/>
                <w:sz w:val="20"/>
              </w:rPr>
              <w:t>1.</w:t>
            </w:r>
          </w:p>
        </w:tc>
        <w:tc>
          <w:tcPr>
            <w:tcW w:w="1458" w:type="dxa"/>
          </w:tcPr>
          <w:p w14:paraId="5472F8CB" w14:textId="65E68E61" w:rsidR="004439CF" w:rsidRPr="00A43179" w:rsidRDefault="00A54A05" w:rsidP="008A2DC7">
            <w:pPr>
              <w:spacing w:line="360" w:lineRule="auto"/>
              <w:rPr>
                <w:rFonts w:ascii="Times New Roman" w:hAnsi="Times New Roman"/>
                <w:sz w:val="20"/>
              </w:rPr>
            </w:pPr>
            <w:r>
              <w:rPr>
                <w:rFonts w:ascii="Times New Roman" w:hAnsi="Times New Roman"/>
                <w:sz w:val="20"/>
              </w:rPr>
              <w:t>id</w:t>
            </w:r>
            <w:r w:rsidR="004439CF" w:rsidRPr="00A43179">
              <w:rPr>
                <w:rFonts w:ascii="Times New Roman" w:hAnsi="Times New Roman"/>
                <w:sz w:val="20"/>
              </w:rPr>
              <w:t>_sesi</w:t>
            </w:r>
          </w:p>
        </w:tc>
        <w:tc>
          <w:tcPr>
            <w:tcW w:w="1980" w:type="dxa"/>
          </w:tcPr>
          <w:p w14:paraId="59BF5498" w14:textId="741E93B9" w:rsidR="004439CF" w:rsidRPr="00A43179" w:rsidRDefault="005231BE" w:rsidP="008A2DC7">
            <w:pPr>
              <w:spacing w:line="360" w:lineRule="auto"/>
              <w:rPr>
                <w:rFonts w:ascii="Times New Roman" w:hAnsi="Times New Roman"/>
                <w:sz w:val="20"/>
              </w:rPr>
            </w:pPr>
            <w:r w:rsidRPr="00A43179">
              <w:rPr>
                <w:rFonts w:ascii="Times New Roman" w:hAnsi="Times New Roman"/>
                <w:sz w:val="20"/>
              </w:rPr>
              <w:t>I</w:t>
            </w:r>
            <w:r w:rsidR="004439CF" w:rsidRPr="00A43179">
              <w:rPr>
                <w:rFonts w:ascii="Times New Roman" w:hAnsi="Times New Roman"/>
                <w:sz w:val="20"/>
              </w:rPr>
              <w:t>nt</w:t>
            </w:r>
          </w:p>
        </w:tc>
        <w:tc>
          <w:tcPr>
            <w:tcW w:w="2520" w:type="dxa"/>
          </w:tcPr>
          <w:p w14:paraId="1C1D24B0" w14:textId="77777777" w:rsidR="004439CF" w:rsidRPr="00A43179" w:rsidRDefault="004439CF" w:rsidP="008A2DC7">
            <w:pPr>
              <w:spacing w:line="360" w:lineRule="auto"/>
              <w:rPr>
                <w:rFonts w:ascii="Times New Roman" w:hAnsi="Times New Roman"/>
                <w:sz w:val="20"/>
              </w:rPr>
            </w:pPr>
            <w:r w:rsidRPr="00A43179">
              <w:rPr>
                <w:rFonts w:ascii="Times New Roman" w:hAnsi="Times New Roman"/>
                <w:sz w:val="20"/>
              </w:rPr>
              <w:t>Id dari tabel sesi</w:t>
            </w:r>
          </w:p>
        </w:tc>
      </w:tr>
      <w:tr w:rsidR="004439CF" w:rsidRPr="00A43179" w14:paraId="662B15F0" w14:textId="77777777" w:rsidTr="004439CF">
        <w:trPr>
          <w:jc w:val="center"/>
        </w:trPr>
        <w:tc>
          <w:tcPr>
            <w:tcW w:w="658" w:type="dxa"/>
          </w:tcPr>
          <w:p w14:paraId="36E3A733" w14:textId="77777777" w:rsidR="004439CF" w:rsidRPr="00A43179" w:rsidRDefault="004439CF" w:rsidP="008A2DC7">
            <w:pPr>
              <w:spacing w:line="360" w:lineRule="auto"/>
              <w:rPr>
                <w:rFonts w:ascii="Times New Roman" w:hAnsi="Times New Roman"/>
                <w:sz w:val="20"/>
              </w:rPr>
            </w:pPr>
            <w:r>
              <w:rPr>
                <w:rFonts w:ascii="Times New Roman" w:hAnsi="Times New Roman"/>
                <w:sz w:val="20"/>
              </w:rPr>
              <w:t>2.</w:t>
            </w:r>
          </w:p>
        </w:tc>
        <w:tc>
          <w:tcPr>
            <w:tcW w:w="1458" w:type="dxa"/>
          </w:tcPr>
          <w:p w14:paraId="56921BE1" w14:textId="4787DE7A" w:rsidR="004439CF" w:rsidRPr="00A43179" w:rsidRDefault="00D5553A" w:rsidP="008A2DC7">
            <w:pPr>
              <w:spacing w:line="360" w:lineRule="auto"/>
              <w:rPr>
                <w:rFonts w:ascii="Times New Roman" w:hAnsi="Times New Roman"/>
                <w:sz w:val="20"/>
              </w:rPr>
            </w:pPr>
            <w:r>
              <w:rPr>
                <w:rFonts w:ascii="Times New Roman" w:hAnsi="Times New Roman"/>
                <w:sz w:val="20"/>
              </w:rPr>
              <w:t>keberangkatan</w:t>
            </w:r>
          </w:p>
        </w:tc>
        <w:tc>
          <w:tcPr>
            <w:tcW w:w="1980" w:type="dxa"/>
          </w:tcPr>
          <w:p w14:paraId="3E446419" w14:textId="154A027D" w:rsidR="004439CF" w:rsidRPr="00A43179" w:rsidRDefault="00A54A05" w:rsidP="008A2DC7">
            <w:pPr>
              <w:spacing w:line="360" w:lineRule="auto"/>
              <w:rPr>
                <w:rFonts w:ascii="Times New Roman" w:hAnsi="Times New Roman"/>
                <w:sz w:val="20"/>
              </w:rPr>
            </w:pPr>
            <w:r>
              <w:rPr>
                <w:rFonts w:ascii="Times New Roman" w:hAnsi="Times New Roman"/>
                <w:sz w:val="20"/>
              </w:rPr>
              <w:t>varchar</w:t>
            </w:r>
          </w:p>
        </w:tc>
        <w:tc>
          <w:tcPr>
            <w:tcW w:w="2520" w:type="dxa"/>
          </w:tcPr>
          <w:p w14:paraId="60C0F95C" w14:textId="4241C21B" w:rsidR="004439CF" w:rsidRPr="00A43179" w:rsidRDefault="00D5553A" w:rsidP="008A2DC7">
            <w:pPr>
              <w:spacing w:line="360" w:lineRule="auto"/>
              <w:rPr>
                <w:rFonts w:ascii="Times New Roman" w:hAnsi="Times New Roman"/>
                <w:sz w:val="20"/>
              </w:rPr>
            </w:pPr>
            <w:r>
              <w:rPr>
                <w:rFonts w:ascii="Times New Roman" w:hAnsi="Times New Roman"/>
                <w:sz w:val="20"/>
              </w:rPr>
              <w:t>waktu</w:t>
            </w:r>
            <w:r w:rsidR="004439CF" w:rsidRPr="00A43179">
              <w:rPr>
                <w:rFonts w:ascii="Times New Roman" w:hAnsi="Times New Roman"/>
                <w:sz w:val="20"/>
              </w:rPr>
              <w:t xml:space="preserve"> dari sesi</w:t>
            </w:r>
          </w:p>
        </w:tc>
      </w:tr>
      <w:tr w:rsidR="004439CF" w:rsidRPr="00A43179" w14:paraId="553D64CD" w14:textId="77777777" w:rsidTr="004439CF">
        <w:trPr>
          <w:jc w:val="center"/>
        </w:trPr>
        <w:tc>
          <w:tcPr>
            <w:tcW w:w="658" w:type="dxa"/>
          </w:tcPr>
          <w:p w14:paraId="1DF57806" w14:textId="77777777" w:rsidR="004439CF" w:rsidRPr="00A43179" w:rsidRDefault="004439CF" w:rsidP="008A2DC7">
            <w:pPr>
              <w:spacing w:line="360" w:lineRule="auto"/>
              <w:rPr>
                <w:rFonts w:ascii="Times New Roman" w:hAnsi="Times New Roman"/>
                <w:sz w:val="20"/>
              </w:rPr>
            </w:pPr>
            <w:r>
              <w:rPr>
                <w:rFonts w:ascii="Times New Roman" w:hAnsi="Times New Roman"/>
                <w:sz w:val="20"/>
              </w:rPr>
              <w:t>3.</w:t>
            </w:r>
          </w:p>
        </w:tc>
        <w:tc>
          <w:tcPr>
            <w:tcW w:w="1458" w:type="dxa"/>
          </w:tcPr>
          <w:p w14:paraId="6D0A3DDE" w14:textId="0D4416C5" w:rsidR="004439CF" w:rsidRPr="00A43179" w:rsidRDefault="00D5553A" w:rsidP="008A2DC7">
            <w:pPr>
              <w:spacing w:line="360" w:lineRule="auto"/>
              <w:rPr>
                <w:rFonts w:ascii="Times New Roman" w:hAnsi="Times New Roman"/>
                <w:sz w:val="20"/>
              </w:rPr>
            </w:pPr>
            <w:r>
              <w:rPr>
                <w:rFonts w:ascii="Times New Roman" w:hAnsi="Times New Roman"/>
                <w:sz w:val="20"/>
              </w:rPr>
              <w:t>NamaKapal</w:t>
            </w:r>
          </w:p>
        </w:tc>
        <w:tc>
          <w:tcPr>
            <w:tcW w:w="1980" w:type="dxa"/>
          </w:tcPr>
          <w:p w14:paraId="3CF456A0" w14:textId="41E2CFC5" w:rsidR="004439CF" w:rsidRPr="00A43179" w:rsidRDefault="00D5553A" w:rsidP="008A2DC7">
            <w:pPr>
              <w:spacing w:line="360" w:lineRule="auto"/>
              <w:rPr>
                <w:rFonts w:ascii="Times New Roman" w:hAnsi="Times New Roman"/>
                <w:sz w:val="20"/>
              </w:rPr>
            </w:pPr>
            <w:r w:rsidRPr="00A43179">
              <w:rPr>
                <w:rFonts w:ascii="Times New Roman" w:hAnsi="Times New Roman"/>
                <w:sz w:val="20"/>
              </w:rPr>
              <w:t>varchar</w:t>
            </w:r>
          </w:p>
        </w:tc>
        <w:tc>
          <w:tcPr>
            <w:tcW w:w="2520" w:type="dxa"/>
          </w:tcPr>
          <w:p w14:paraId="04ABFE09" w14:textId="1C2B9524" w:rsidR="004439CF" w:rsidRPr="00A43179" w:rsidRDefault="00D5553A" w:rsidP="008A2DC7">
            <w:pPr>
              <w:spacing w:line="360" w:lineRule="auto"/>
              <w:rPr>
                <w:rFonts w:ascii="Times New Roman" w:hAnsi="Times New Roman"/>
                <w:sz w:val="20"/>
              </w:rPr>
            </w:pPr>
            <w:r>
              <w:rPr>
                <w:rFonts w:ascii="Times New Roman" w:hAnsi="Times New Roman"/>
                <w:sz w:val="20"/>
              </w:rPr>
              <w:t>Nama</w:t>
            </w:r>
            <w:r w:rsidR="004439CF" w:rsidRPr="00A43179">
              <w:rPr>
                <w:rFonts w:ascii="Times New Roman" w:hAnsi="Times New Roman"/>
                <w:sz w:val="20"/>
              </w:rPr>
              <w:t xml:space="preserve"> dari sesi</w:t>
            </w:r>
          </w:p>
        </w:tc>
      </w:tr>
      <w:tr w:rsidR="00A54A05" w:rsidRPr="00A43179" w14:paraId="19D2CB3A" w14:textId="77777777" w:rsidTr="004439CF">
        <w:trPr>
          <w:jc w:val="center"/>
        </w:trPr>
        <w:tc>
          <w:tcPr>
            <w:tcW w:w="658" w:type="dxa"/>
          </w:tcPr>
          <w:p w14:paraId="63EC87A7" w14:textId="46CB1EE7" w:rsidR="00A54A05" w:rsidRDefault="00A54A05" w:rsidP="008A2DC7">
            <w:pPr>
              <w:spacing w:line="360" w:lineRule="auto"/>
              <w:rPr>
                <w:rFonts w:ascii="Times New Roman" w:hAnsi="Times New Roman"/>
                <w:sz w:val="20"/>
              </w:rPr>
            </w:pPr>
            <w:r>
              <w:rPr>
                <w:rFonts w:ascii="Times New Roman" w:hAnsi="Times New Roman"/>
                <w:sz w:val="20"/>
              </w:rPr>
              <w:t>4.</w:t>
            </w:r>
          </w:p>
        </w:tc>
        <w:tc>
          <w:tcPr>
            <w:tcW w:w="1458" w:type="dxa"/>
          </w:tcPr>
          <w:p w14:paraId="041CEDC2" w14:textId="3033C341" w:rsidR="00A54A05" w:rsidRDefault="00A54A05" w:rsidP="008A2DC7">
            <w:pPr>
              <w:spacing w:line="360" w:lineRule="auto"/>
              <w:rPr>
                <w:rFonts w:ascii="Times New Roman" w:hAnsi="Times New Roman"/>
                <w:sz w:val="20"/>
              </w:rPr>
            </w:pPr>
            <w:r>
              <w:rPr>
                <w:rFonts w:ascii="Times New Roman" w:hAnsi="Times New Roman"/>
                <w:sz w:val="20"/>
              </w:rPr>
              <w:t xml:space="preserve">NamaPelabuhan </w:t>
            </w:r>
          </w:p>
        </w:tc>
        <w:tc>
          <w:tcPr>
            <w:tcW w:w="1980" w:type="dxa"/>
          </w:tcPr>
          <w:p w14:paraId="64D9E804" w14:textId="534E24FD" w:rsidR="00A54A05" w:rsidRPr="00A43179" w:rsidRDefault="00A54A05" w:rsidP="008A2DC7">
            <w:pPr>
              <w:spacing w:line="360" w:lineRule="auto"/>
              <w:rPr>
                <w:rFonts w:ascii="Times New Roman" w:hAnsi="Times New Roman"/>
                <w:sz w:val="20"/>
              </w:rPr>
            </w:pPr>
            <w:r>
              <w:rPr>
                <w:rFonts w:ascii="Times New Roman" w:hAnsi="Times New Roman"/>
                <w:sz w:val="20"/>
              </w:rPr>
              <w:t>varchar</w:t>
            </w:r>
          </w:p>
        </w:tc>
        <w:tc>
          <w:tcPr>
            <w:tcW w:w="2520" w:type="dxa"/>
          </w:tcPr>
          <w:p w14:paraId="16A6D8AB" w14:textId="12CE25C8" w:rsidR="00A54A05" w:rsidRDefault="00A54A05" w:rsidP="008A2DC7">
            <w:pPr>
              <w:spacing w:line="360" w:lineRule="auto"/>
              <w:rPr>
                <w:rFonts w:ascii="Times New Roman" w:hAnsi="Times New Roman"/>
                <w:sz w:val="20"/>
              </w:rPr>
            </w:pPr>
            <w:r>
              <w:rPr>
                <w:rFonts w:ascii="Times New Roman" w:hAnsi="Times New Roman"/>
                <w:sz w:val="20"/>
              </w:rPr>
              <w:t>Pelabuhan dari sesi</w:t>
            </w:r>
          </w:p>
        </w:tc>
      </w:tr>
    </w:tbl>
    <w:p w14:paraId="2F50FBE4" w14:textId="77777777" w:rsidR="00FF53AF" w:rsidRPr="00A43179" w:rsidRDefault="00FF53AF" w:rsidP="00FF53AF">
      <w:pPr>
        <w:spacing w:line="360" w:lineRule="auto"/>
        <w:rPr>
          <w:rFonts w:ascii="Times New Roman" w:hAnsi="Times New Roman"/>
          <w:sz w:val="24"/>
          <w:szCs w:val="24"/>
        </w:rPr>
      </w:pPr>
    </w:p>
    <w:p w14:paraId="50DC377D" w14:textId="77777777" w:rsidR="00FF53AF" w:rsidRPr="00A43179" w:rsidRDefault="00FF53AF" w:rsidP="00650BDE">
      <w:pPr>
        <w:pStyle w:val="ListParagraph"/>
        <w:numPr>
          <w:ilvl w:val="0"/>
          <w:numId w:val="20"/>
        </w:numPr>
        <w:spacing w:line="360" w:lineRule="auto"/>
        <w:rPr>
          <w:rFonts w:ascii="Times New Roman" w:hAnsi="Times New Roman" w:cs="Times New Roman"/>
          <w:sz w:val="24"/>
          <w:szCs w:val="24"/>
        </w:rPr>
      </w:pPr>
      <w:r w:rsidRPr="00A43179">
        <w:rPr>
          <w:rFonts w:ascii="Times New Roman" w:hAnsi="Times New Roman" w:cs="Times New Roman"/>
          <w:sz w:val="24"/>
          <w:szCs w:val="24"/>
        </w:rPr>
        <w:t>Tabel Wilayah</w:t>
      </w:r>
    </w:p>
    <w:p w14:paraId="2B499233" w14:textId="77777777" w:rsidR="00FF53AF" w:rsidRPr="00A43179" w:rsidRDefault="00FF53AF" w:rsidP="00FF53AF">
      <w:pPr>
        <w:pStyle w:val="ListParagraph"/>
        <w:spacing w:line="360" w:lineRule="auto"/>
        <w:ind w:left="360"/>
        <w:rPr>
          <w:rFonts w:ascii="Times New Roman" w:hAnsi="Times New Roman" w:cs="Times New Roman"/>
          <w:sz w:val="24"/>
          <w:szCs w:val="24"/>
        </w:rPr>
      </w:pPr>
      <w:r w:rsidRPr="00A43179">
        <w:rPr>
          <w:rFonts w:ascii="Times New Roman" w:hAnsi="Times New Roman" w:cs="Times New Roman"/>
          <w:sz w:val="24"/>
          <w:szCs w:val="24"/>
        </w:rPr>
        <w:t>Digunakan untuk menyimpan data wilayah.</w:t>
      </w:r>
    </w:p>
    <w:p w14:paraId="407A758F" w14:textId="77777777" w:rsidR="00FF53AF" w:rsidRPr="00A43179" w:rsidRDefault="00FF53AF" w:rsidP="00FF53AF">
      <w:pPr>
        <w:pStyle w:val="ListParagraph"/>
        <w:spacing w:line="360" w:lineRule="auto"/>
        <w:ind w:left="360"/>
        <w:rPr>
          <w:rFonts w:ascii="Times New Roman" w:hAnsi="Times New Roman" w:cs="Times New Roman"/>
          <w:sz w:val="24"/>
          <w:szCs w:val="24"/>
        </w:rPr>
      </w:pPr>
      <w:r w:rsidRPr="00A43179">
        <w:rPr>
          <w:rFonts w:ascii="Times New Roman" w:hAnsi="Times New Roman" w:cs="Times New Roman"/>
          <w:sz w:val="24"/>
          <w:szCs w:val="24"/>
        </w:rPr>
        <w:t>Nama Tabel : wilayah</w:t>
      </w:r>
    </w:p>
    <w:p w14:paraId="34FCD048" w14:textId="62F82879" w:rsidR="00FF53AF" w:rsidRPr="00A43179" w:rsidRDefault="00A54A05" w:rsidP="00FF53AF">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Primary Key : id</w:t>
      </w:r>
      <w:r w:rsidR="00FF53AF" w:rsidRPr="00A43179">
        <w:rPr>
          <w:rFonts w:ascii="Times New Roman" w:hAnsi="Times New Roman" w:cs="Times New Roman"/>
          <w:sz w:val="24"/>
          <w:szCs w:val="24"/>
        </w:rPr>
        <w:t>_wilayah</w:t>
      </w:r>
    </w:p>
    <w:p w14:paraId="61CF321F" w14:textId="7CBDDE1D" w:rsidR="00FF53AF" w:rsidRPr="00E66CBA" w:rsidRDefault="00E66CBA" w:rsidP="00E66CBA">
      <w:pPr>
        <w:pStyle w:val="Caption"/>
        <w:ind w:left="1440" w:firstLine="720"/>
        <w:rPr>
          <w:rFonts w:ascii="Times New Roman" w:hAnsi="Times New Roman"/>
          <w:sz w:val="24"/>
          <w:szCs w:val="24"/>
        </w:rPr>
      </w:pPr>
      <w:bookmarkStart w:id="143" w:name="_Toc44550869"/>
      <w:r w:rsidRPr="00E66CBA">
        <w:rPr>
          <w:rFonts w:ascii="Times New Roman" w:hAnsi="Times New Roman"/>
          <w:sz w:val="24"/>
          <w:szCs w:val="24"/>
        </w:rPr>
        <w:t xml:space="preserve">Table </w:t>
      </w:r>
      <w:r w:rsidRPr="00E66CBA">
        <w:rPr>
          <w:rFonts w:ascii="Times New Roman" w:hAnsi="Times New Roman"/>
          <w:sz w:val="24"/>
          <w:szCs w:val="24"/>
        </w:rPr>
        <w:fldChar w:fldCharType="begin"/>
      </w:r>
      <w:r w:rsidRPr="00E66CBA">
        <w:rPr>
          <w:rFonts w:ascii="Times New Roman" w:hAnsi="Times New Roman"/>
          <w:sz w:val="24"/>
          <w:szCs w:val="24"/>
        </w:rPr>
        <w:instrText xml:space="preserve"> SEQ Table \* ARABIC </w:instrText>
      </w:r>
      <w:r w:rsidRPr="00E66CBA">
        <w:rPr>
          <w:rFonts w:ascii="Times New Roman" w:hAnsi="Times New Roman"/>
          <w:sz w:val="24"/>
          <w:szCs w:val="24"/>
        </w:rPr>
        <w:fldChar w:fldCharType="separate"/>
      </w:r>
      <w:r w:rsidR="006A7004">
        <w:rPr>
          <w:rFonts w:ascii="Times New Roman" w:hAnsi="Times New Roman"/>
          <w:noProof/>
          <w:sz w:val="24"/>
          <w:szCs w:val="24"/>
        </w:rPr>
        <w:t>11</w:t>
      </w:r>
      <w:r w:rsidRPr="00E66CBA">
        <w:rPr>
          <w:rFonts w:ascii="Times New Roman" w:hAnsi="Times New Roman"/>
          <w:sz w:val="24"/>
          <w:szCs w:val="24"/>
        </w:rPr>
        <w:fldChar w:fldCharType="end"/>
      </w:r>
      <w:r w:rsidRPr="00E66CBA">
        <w:rPr>
          <w:rFonts w:ascii="Times New Roman" w:hAnsi="Times New Roman"/>
          <w:sz w:val="24"/>
          <w:szCs w:val="24"/>
        </w:rPr>
        <w:t>. Tipe Data Wilayah</w:t>
      </w:r>
      <w:bookmarkEnd w:id="143"/>
    </w:p>
    <w:tbl>
      <w:tblPr>
        <w:tblStyle w:val="TableGrid"/>
        <w:tblW w:w="0" w:type="auto"/>
        <w:jc w:val="center"/>
        <w:tblLook w:val="04A0" w:firstRow="1" w:lastRow="0" w:firstColumn="1" w:lastColumn="0" w:noHBand="0" w:noVBand="1"/>
      </w:tblPr>
      <w:tblGrid>
        <w:gridCol w:w="568"/>
        <w:gridCol w:w="1458"/>
        <w:gridCol w:w="1980"/>
        <w:gridCol w:w="2520"/>
      </w:tblGrid>
      <w:tr w:rsidR="004439CF" w:rsidRPr="00A43179" w14:paraId="18B3D36C" w14:textId="77777777" w:rsidTr="004439CF">
        <w:trPr>
          <w:jc w:val="center"/>
        </w:trPr>
        <w:tc>
          <w:tcPr>
            <w:tcW w:w="568" w:type="dxa"/>
          </w:tcPr>
          <w:p w14:paraId="64C2B28A" w14:textId="77777777" w:rsidR="004439CF" w:rsidRPr="00A43179" w:rsidRDefault="004439CF" w:rsidP="008A2DC7">
            <w:pPr>
              <w:spacing w:line="360" w:lineRule="auto"/>
              <w:rPr>
                <w:rFonts w:ascii="Times New Roman" w:hAnsi="Times New Roman"/>
                <w:sz w:val="20"/>
              </w:rPr>
            </w:pPr>
            <w:r>
              <w:rPr>
                <w:rFonts w:ascii="Times New Roman" w:hAnsi="Times New Roman"/>
                <w:sz w:val="20"/>
              </w:rPr>
              <w:t>No.</w:t>
            </w:r>
          </w:p>
        </w:tc>
        <w:tc>
          <w:tcPr>
            <w:tcW w:w="1458" w:type="dxa"/>
          </w:tcPr>
          <w:p w14:paraId="1C484BD3" w14:textId="77777777" w:rsidR="004439CF" w:rsidRPr="00A43179" w:rsidRDefault="004439CF" w:rsidP="008A2DC7">
            <w:pPr>
              <w:spacing w:line="360" w:lineRule="auto"/>
              <w:rPr>
                <w:rFonts w:ascii="Times New Roman" w:hAnsi="Times New Roman"/>
                <w:sz w:val="20"/>
              </w:rPr>
            </w:pPr>
            <w:r w:rsidRPr="00A43179">
              <w:rPr>
                <w:rFonts w:ascii="Times New Roman" w:hAnsi="Times New Roman"/>
                <w:sz w:val="20"/>
              </w:rPr>
              <w:t>Nama Field</w:t>
            </w:r>
          </w:p>
        </w:tc>
        <w:tc>
          <w:tcPr>
            <w:tcW w:w="1980" w:type="dxa"/>
          </w:tcPr>
          <w:p w14:paraId="1C91A284" w14:textId="77777777" w:rsidR="004439CF" w:rsidRPr="00A43179" w:rsidRDefault="004439CF" w:rsidP="008A2DC7">
            <w:pPr>
              <w:spacing w:line="360" w:lineRule="auto"/>
              <w:rPr>
                <w:rFonts w:ascii="Times New Roman" w:hAnsi="Times New Roman"/>
                <w:sz w:val="20"/>
              </w:rPr>
            </w:pPr>
            <w:r w:rsidRPr="00A43179">
              <w:rPr>
                <w:rFonts w:ascii="Times New Roman" w:hAnsi="Times New Roman"/>
                <w:sz w:val="20"/>
              </w:rPr>
              <w:t>Tipe</w:t>
            </w:r>
          </w:p>
        </w:tc>
        <w:tc>
          <w:tcPr>
            <w:tcW w:w="2520" w:type="dxa"/>
          </w:tcPr>
          <w:p w14:paraId="1A1452A9" w14:textId="77777777" w:rsidR="004439CF" w:rsidRPr="00A43179" w:rsidRDefault="004439CF" w:rsidP="008A2DC7">
            <w:pPr>
              <w:spacing w:line="360" w:lineRule="auto"/>
              <w:rPr>
                <w:rFonts w:ascii="Times New Roman" w:hAnsi="Times New Roman"/>
                <w:sz w:val="20"/>
              </w:rPr>
            </w:pPr>
            <w:r w:rsidRPr="00A43179">
              <w:rPr>
                <w:rFonts w:ascii="Times New Roman" w:hAnsi="Times New Roman"/>
                <w:sz w:val="20"/>
              </w:rPr>
              <w:t>Keterangan</w:t>
            </w:r>
          </w:p>
        </w:tc>
      </w:tr>
      <w:tr w:rsidR="00A54A05" w:rsidRPr="00A43179" w14:paraId="41EFE6CD" w14:textId="77777777" w:rsidTr="004439CF">
        <w:trPr>
          <w:jc w:val="center"/>
        </w:trPr>
        <w:tc>
          <w:tcPr>
            <w:tcW w:w="568" w:type="dxa"/>
          </w:tcPr>
          <w:p w14:paraId="5A827362" w14:textId="7035128A" w:rsidR="00A54A05" w:rsidRPr="00A54A05" w:rsidRDefault="00A54A05" w:rsidP="00A54A05">
            <w:pPr>
              <w:pStyle w:val="ListParagraph"/>
              <w:numPr>
                <w:ilvl w:val="0"/>
                <w:numId w:val="50"/>
              </w:numPr>
              <w:spacing w:line="360" w:lineRule="auto"/>
              <w:rPr>
                <w:rFonts w:ascii="Times New Roman" w:hAnsi="Times New Roman"/>
                <w:sz w:val="20"/>
              </w:rPr>
            </w:pPr>
          </w:p>
        </w:tc>
        <w:tc>
          <w:tcPr>
            <w:tcW w:w="1458" w:type="dxa"/>
          </w:tcPr>
          <w:p w14:paraId="59914AE5" w14:textId="4EBD3D85" w:rsidR="00A54A05" w:rsidRPr="00A43179" w:rsidRDefault="00A54A05" w:rsidP="008A2DC7">
            <w:pPr>
              <w:spacing w:line="360" w:lineRule="auto"/>
              <w:rPr>
                <w:rFonts w:ascii="Times New Roman" w:hAnsi="Times New Roman"/>
                <w:sz w:val="20"/>
              </w:rPr>
            </w:pPr>
            <w:r>
              <w:rPr>
                <w:rFonts w:ascii="Times New Roman" w:hAnsi="Times New Roman"/>
                <w:sz w:val="20"/>
              </w:rPr>
              <w:t>Id_wilayah</w:t>
            </w:r>
          </w:p>
        </w:tc>
        <w:tc>
          <w:tcPr>
            <w:tcW w:w="1980" w:type="dxa"/>
          </w:tcPr>
          <w:p w14:paraId="35F31A4B" w14:textId="4CEE0310" w:rsidR="00A54A05" w:rsidRPr="00A43179" w:rsidRDefault="00A54A05" w:rsidP="008A2DC7">
            <w:pPr>
              <w:spacing w:line="360" w:lineRule="auto"/>
              <w:rPr>
                <w:rFonts w:ascii="Times New Roman" w:hAnsi="Times New Roman"/>
                <w:sz w:val="20"/>
              </w:rPr>
            </w:pPr>
            <w:r>
              <w:rPr>
                <w:rFonts w:ascii="Times New Roman" w:hAnsi="Times New Roman"/>
                <w:sz w:val="20"/>
              </w:rPr>
              <w:t>int</w:t>
            </w:r>
          </w:p>
        </w:tc>
        <w:tc>
          <w:tcPr>
            <w:tcW w:w="2520" w:type="dxa"/>
          </w:tcPr>
          <w:p w14:paraId="4A4486B0" w14:textId="53C6598B" w:rsidR="00A54A05" w:rsidRPr="00A43179" w:rsidRDefault="00A54A05" w:rsidP="008A2DC7">
            <w:pPr>
              <w:spacing w:line="360" w:lineRule="auto"/>
              <w:rPr>
                <w:rFonts w:ascii="Times New Roman" w:hAnsi="Times New Roman"/>
                <w:sz w:val="20"/>
              </w:rPr>
            </w:pPr>
            <w:r>
              <w:rPr>
                <w:rFonts w:ascii="Times New Roman" w:hAnsi="Times New Roman"/>
                <w:sz w:val="20"/>
              </w:rPr>
              <w:t>Id dari tabel wilayah</w:t>
            </w:r>
          </w:p>
        </w:tc>
      </w:tr>
      <w:tr w:rsidR="004439CF" w:rsidRPr="00A43179" w14:paraId="7D5EFA45" w14:textId="77777777" w:rsidTr="004439CF">
        <w:trPr>
          <w:jc w:val="center"/>
        </w:trPr>
        <w:tc>
          <w:tcPr>
            <w:tcW w:w="568" w:type="dxa"/>
          </w:tcPr>
          <w:p w14:paraId="45C28849" w14:textId="79D9BC86" w:rsidR="004439CF" w:rsidRPr="00A54A05" w:rsidRDefault="004439CF" w:rsidP="00A54A05">
            <w:pPr>
              <w:pStyle w:val="ListParagraph"/>
              <w:numPr>
                <w:ilvl w:val="0"/>
                <w:numId w:val="50"/>
              </w:numPr>
              <w:spacing w:line="360" w:lineRule="auto"/>
              <w:rPr>
                <w:rFonts w:ascii="Times New Roman" w:hAnsi="Times New Roman"/>
                <w:sz w:val="20"/>
              </w:rPr>
            </w:pPr>
          </w:p>
        </w:tc>
        <w:tc>
          <w:tcPr>
            <w:tcW w:w="1458" w:type="dxa"/>
          </w:tcPr>
          <w:p w14:paraId="52F33F3F" w14:textId="046A7CED" w:rsidR="004439CF" w:rsidRPr="00A43179" w:rsidRDefault="00D5553A" w:rsidP="00D5553A">
            <w:pPr>
              <w:spacing w:line="360" w:lineRule="auto"/>
              <w:rPr>
                <w:rFonts w:ascii="Times New Roman" w:hAnsi="Times New Roman"/>
                <w:sz w:val="20"/>
              </w:rPr>
            </w:pPr>
            <w:r>
              <w:rPr>
                <w:rFonts w:ascii="Times New Roman" w:hAnsi="Times New Roman"/>
                <w:sz w:val="20"/>
              </w:rPr>
              <w:t>Pelabuhan1</w:t>
            </w:r>
          </w:p>
        </w:tc>
        <w:tc>
          <w:tcPr>
            <w:tcW w:w="1980" w:type="dxa"/>
          </w:tcPr>
          <w:p w14:paraId="58CE2ED9" w14:textId="00820515" w:rsidR="004439CF" w:rsidRPr="00A43179" w:rsidRDefault="00D5553A" w:rsidP="008A2DC7">
            <w:pPr>
              <w:spacing w:line="360" w:lineRule="auto"/>
              <w:rPr>
                <w:rFonts w:ascii="Times New Roman" w:hAnsi="Times New Roman"/>
                <w:sz w:val="20"/>
              </w:rPr>
            </w:pPr>
            <w:r>
              <w:rPr>
                <w:rFonts w:ascii="Times New Roman" w:hAnsi="Times New Roman"/>
                <w:sz w:val="20"/>
              </w:rPr>
              <w:t>varchar</w:t>
            </w:r>
          </w:p>
        </w:tc>
        <w:tc>
          <w:tcPr>
            <w:tcW w:w="2520" w:type="dxa"/>
          </w:tcPr>
          <w:p w14:paraId="78E8284D" w14:textId="42F507CE" w:rsidR="004439CF" w:rsidRPr="00A43179" w:rsidRDefault="00D5553A" w:rsidP="008A2DC7">
            <w:pPr>
              <w:spacing w:line="360" w:lineRule="auto"/>
              <w:rPr>
                <w:rFonts w:ascii="Times New Roman" w:hAnsi="Times New Roman"/>
                <w:sz w:val="20"/>
              </w:rPr>
            </w:pPr>
            <w:r>
              <w:rPr>
                <w:rFonts w:ascii="Times New Roman" w:hAnsi="Times New Roman"/>
                <w:sz w:val="20"/>
              </w:rPr>
              <w:t>Nama wilayah</w:t>
            </w:r>
          </w:p>
        </w:tc>
      </w:tr>
      <w:tr w:rsidR="004439CF" w:rsidRPr="00A43179" w14:paraId="53338574" w14:textId="77777777" w:rsidTr="004439CF">
        <w:trPr>
          <w:jc w:val="center"/>
        </w:trPr>
        <w:tc>
          <w:tcPr>
            <w:tcW w:w="568" w:type="dxa"/>
          </w:tcPr>
          <w:p w14:paraId="3FB42346" w14:textId="08C20471" w:rsidR="004439CF" w:rsidRPr="00A54A05" w:rsidRDefault="004439CF" w:rsidP="00A54A05">
            <w:pPr>
              <w:pStyle w:val="ListParagraph"/>
              <w:numPr>
                <w:ilvl w:val="0"/>
                <w:numId w:val="50"/>
              </w:numPr>
              <w:spacing w:line="360" w:lineRule="auto"/>
              <w:rPr>
                <w:rFonts w:ascii="Times New Roman" w:hAnsi="Times New Roman"/>
                <w:sz w:val="20"/>
              </w:rPr>
            </w:pPr>
          </w:p>
        </w:tc>
        <w:tc>
          <w:tcPr>
            <w:tcW w:w="1458" w:type="dxa"/>
          </w:tcPr>
          <w:p w14:paraId="7CBA1828" w14:textId="0BECA3FC" w:rsidR="004439CF" w:rsidRPr="00A43179" w:rsidRDefault="00D5553A" w:rsidP="008A2DC7">
            <w:pPr>
              <w:spacing w:line="360" w:lineRule="auto"/>
              <w:rPr>
                <w:rFonts w:ascii="Times New Roman" w:hAnsi="Times New Roman"/>
                <w:sz w:val="20"/>
              </w:rPr>
            </w:pPr>
            <w:r>
              <w:rPr>
                <w:rFonts w:ascii="Times New Roman" w:hAnsi="Times New Roman"/>
                <w:sz w:val="20"/>
              </w:rPr>
              <w:t xml:space="preserve">Pelabuhan2 </w:t>
            </w:r>
          </w:p>
        </w:tc>
        <w:tc>
          <w:tcPr>
            <w:tcW w:w="1980" w:type="dxa"/>
          </w:tcPr>
          <w:p w14:paraId="0A3DADAC" w14:textId="77777777" w:rsidR="004439CF" w:rsidRPr="00A43179" w:rsidRDefault="004439CF" w:rsidP="008A2DC7">
            <w:pPr>
              <w:spacing w:line="360" w:lineRule="auto"/>
              <w:rPr>
                <w:rFonts w:ascii="Times New Roman" w:hAnsi="Times New Roman"/>
                <w:sz w:val="20"/>
              </w:rPr>
            </w:pPr>
            <w:r w:rsidRPr="00A43179">
              <w:rPr>
                <w:rFonts w:ascii="Times New Roman" w:hAnsi="Times New Roman"/>
                <w:sz w:val="20"/>
              </w:rPr>
              <w:t>varchar</w:t>
            </w:r>
          </w:p>
        </w:tc>
        <w:tc>
          <w:tcPr>
            <w:tcW w:w="2520" w:type="dxa"/>
          </w:tcPr>
          <w:p w14:paraId="7B3C4BC4" w14:textId="77777777" w:rsidR="004439CF" w:rsidRPr="00A43179" w:rsidRDefault="004439CF" w:rsidP="008A2DC7">
            <w:pPr>
              <w:spacing w:line="360" w:lineRule="auto"/>
              <w:rPr>
                <w:rFonts w:ascii="Times New Roman" w:hAnsi="Times New Roman"/>
                <w:sz w:val="20"/>
              </w:rPr>
            </w:pPr>
            <w:r w:rsidRPr="00A43179">
              <w:rPr>
                <w:rFonts w:ascii="Times New Roman" w:hAnsi="Times New Roman"/>
                <w:sz w:val="20"/>
              </w:rPr>
              <w:t>Nama wilayah</w:t>
            </w:r>
          </w:p>
        </w:tc>
      </w:tr>
      <w:tr w:rsidR="004439CF" w:rsidRPr="00A43179" w14:paraId="1BF375F7" w14:textId="77777777" w:rsidTr="004439CF">
        <w:trPr>
          <w:jc w:val="center"/>
        </w:trPr>
        <w:tc>
          <w:tcPr>
            <w:tcW w:w="568" w:type="dxa"/>
          </w:tcPr>
          <w:p w14:paraId="7A9398AA" w14:textId="1CDD22B2" w:rsidR="004439CF" w:rsidRPr="00A54A05" w:rsidRDefault="004439CF" w:rsidP="00A54A05">
            <w:pPr>
              <w:pStyle w:val="ListParagraph"/>
              <w:numPr>
                <w:ilvl w:val="0"/>
                <w:numId w:val="50"/>
              </w:numPr>
              <w:spacing w:line="360" w:lineRule="auto"/>
              <w:rPr>
                <w:rFonts w:ascii="Times New Roman" w:hAnsi="Times New Roman"/>
                <w:sz w:val="20"/>
              </w:rPr>
            </w:pPr>
          </w:p>
        </w:tc>
        <w:tc>
          <w:tcPr>
            <w:tcW w:w="1458" w:type="dxa"/>
          </w:tcPr>
          <w:p w14:paraId="0B54B6AF" w14:textId="77777777" w:rsidR="004439CF" w:rsidRPr="00A43179" w:rsidRDefault="00E65943" w:rsidP="008A2DC7">
            <w:pPr>
              <w:spacing w:line="360" w:lineRule="auto"/>
              <w:rPr>
                <w:rFonts w:ascii="Times New Roman" w:hAnsi="Times New Roman"/>
                <w:sz w:val="20"/>
              </w:rPr>
            </w:pPr>
            <w:r w:rsidRPr="00A43179">
              <w:rPr>
                <w:rFonts w:ascii="Times New Roman" w:hAnsi="Times New Roman"/>
                <w:sz w:val="20"/>
              </w:rPr>
              <w:t>J</w:t>
            </w:r>
            <w:r w:rsidR="004439CF" w:rsidRPr="00A43179">
              <w:rPr>
                <w:rFonts w:ascii="Times New Roman" w:hAnsi="Times New Roman"/>
                <w:sz w:val="20"/>
              </w:rPr>
              <w:t>arak</w:t>
            </w:r>
          </w:p>
        </w:tc>
        <w:tc>
          <w:tcPr>
            <w:tcW w:w="1980" w:type="dxa"/>
          </w:tcPr>
          <w:p w14:paraId="4BF1140A" w14:textId="4D1177FC" w:rsidR="004439CF" w:rsidRPr="00A43179" w:rsidRDefault="005231BE" w:rsidP="008A2DC7">
            <w:pPr>
              <w:spacing w:line="360" w:lineRule="auto"/>
              <w:rPr>
                <w:rFonts w:ascii="Times New Roman" w:hAnsi="Times New Roman"/>
                <w:sz w:val="20"/>
              </w:rPr>
            </w:pPr>
            <w:r>
              <w:rPr>
                <w:rFonts w:ascii="Times New Roman" w:hAnsi="Times New Roman"/>
                <w:sz w:val="20"/>
              </w:rPr>
              <w:t>I</w:t>
            </w:r>
            <w:r w:rsidR="00D5553A">
              <w:rPr>
                <w:rFonts w:ascii="Times New Roman" w:hAnsi="Times New Roman"/>
                <w:sz w:val="20"/>
              </w:rPr>
              <w:t>nt</w:t>
            </w:r>
          </w:p>
        </w:tc>
        <w:tc>
          <w:tcPr>
            <w:tcW w:w="2520" w:type="dxa"/>
          </w:tcPr>
          <w:p w14:paraId="7A9AB3DF" w14:textId="77777777" w:rsidR="004439CF" w:rsidRPr="00A43179" w:rsidRDefault="004439CF" w:rsidP="008A2DC7">
            <w:pPr>
              <w:spacing w:line="360" w:lineRule="auto"/>
              <w:rPr>
                <w:rFonts w:ascii="Times New Roman" w:hAnsi="Times New Roman"/>
                <w:sz w:val="20"/>
              </w:rPr>
            </w:pPr>
            <w:r w:rsidRPr="00A43179">
              <w:rPr>
                <w:rFonts w:ascii="Times New Roman" w:hAnsi="Times New Roman"/>
                <w:sz w:val="20"/>
              </w:rPr>
              <w:t>Jarak dari antar wilayah</w:t>
            </w:r>
          </w:p>
        </w:tc>
      </w:tr>
    </w:tbl>
    <w:p w14:paraId="11DD1AB2" w14:textId="77777777" w:rsidR="00D5553A" w:rsidRDefault="00D5553A" w:rsidP="00D5553A">
      <w:pPr>
        <w:rPr>
          <w:rFonts w:ascii="Times New Roman" w:hAnsi="Times New Roman"/>
          <w:sz w:val="24"/>
          <w:szCs w:val="24"/>
          <w:lang w:val="en-AU"/>
        </w:rPr>
      </w:pPr>
      <w:bookmarkStart w:id="144" w:name="_Toc30414095"/>
      <w:bookmarkStart w:id="145" w:name="_Toc30414159"/>
    </w:p>
    <w:p w14:paraId="38CC4858" w14:textId="77777777" w:rsidR="00D5553A" w:rsidRDefault="00D5553A" w:rsidP="00D5553A">
      <w:pPr>
        <w:rPr>
          <w:rFonts w:ascii="Times New Roman" w:hAnsi="Times New Roman"/>
          <w:sz w:val="24"/>
          <w:szCs w:val="24"/>
          <w:lang w:val="en-AU"/>
        </w:rPr>
      </w:pPr>
    </w:p>
    <w:p w14:paraId="6A55D8CE" w14:textId="1FBA54BB" w:rsidR="00D5553A" w:rsidRDefault="00D5553A" w:rsidP="00D5553A">
      <w:pPr>
        <w:pStyle w:val="ListParagraph"/>
        <w:numPr>
          <w:ilvl w:val="0"/>
          <w:numId w:val="20"/>
        </w:numPr>
        <w:rPr>
          <w:rFonts w:ascii="Times New Roman" w:hAnsi="Times New Roman" w:cs="Times New Roman"/>
          <w:sz w:val="24"/>
          <w:szCs w:val="24"/>
          <w:lang w:val="en-AU"/>
        </w:rPr>
      </w:pPr>
      <w:r w:rsidRPr="00D5553A">
        <w:rPr>
          <w:rFonts w:ascii="Times New Roman" w:hAnsi="Times New Roman" w:cs="Times New Roman"/>
          <w:sz w:val="24"/>
          <w:szCs w:val="24"/>
          <w:lang w:val="en-AU"/>
        </w:rPr>
        <w:t>Tabel pelabuhan</w:t>
      </w:r>
    </w:p>
    <w:p w14:paraId="4A51498C" w14:textId="0ABF420F" w:rsidR="00D5553A" w:rsidRDefault="00D5553A" w:rsidP="00D5553A">
      <w:pPr>
        <w:pStyle w:val="ListParagraph"/>
        <w:rPr>
          <w:rFonts w:ascii="Times New Roman" w:hAnsi="Times New Roman" w:cs="Times New Roman"/>
          <w:sz w:val="24"/>
          <w:szCs w:val="24"/>
          <w:lang w:val="en-AU"/>
        </w:rPr>
      </w:pPr>
      <w:r>
        <w:rPr>
          <w:rFonts w:ascii="Times New Roman" w:hAnsi="Times New Roman" w:cs="Times New Roman"/>
          <w:sz w:val="24"/>
          <w:szCs w:val="24"/>
          <w:lang w:val="en-AU"/>
        </w:rPr>
        <w:t>Digunakan untuk menyimpan data pelabuhan</w:t>
      </w:r>
    </w:p>
    <w:p w14:paraId="67C4FA32" w14:textId="29907AF3" w:rsidR="00D5553A" w:rsidRDefault="00D5553A" w:rsidP="00D5553A">
      <w:pPr>
        <w:pStyle w:val="ListParagraph"/>
        <w:rPr>
          <w:rFonts w:ascii="Times New Roman" w:hAnsi="Times New Roman" w:cs="Times New Roman"/>
          <w:sz w:val="24"/>
          <w:szCs w:val="24"/>
          <w:lang w:val="en-AU"/>
        </w:rPr>
      </w:pPr>
      <w:r>
        <w:rPr>
          <w:rFonts w:ascii="Times New Roman" w:hAnsi="Times New Roman" w:cs="Times New Roman"/>
          <w:sz w:val="24"/>
          <w:szCs w:val="24"/>
          <w:lang w:val="en-AU"/>
        </w:rPr>
        <w:t>Nama tabel: pelabuhan</w:t>
      </w:r>
    </w:p>
    <w:p w14:paraId="030F923E" w14:textId="3F3A1C52" w:rsidR="00A54A05" w:rsidRPr="00A54A05" w:rsidRDefault="00A54A05" w:rsidP="00D5553A">
      <w:pPr>
        <w:pStyle w:val="ListParagraph"/>
        <w:rPr>
          <w:rFonts w:ascii="Times New Roman" w:hAnsi="Times New Roman" w:cs="Times New Roman"/>
          <w:sz w:val="24"/>
          <w:szCs w:val="24"/>
          <w:lang w:val="en-US"/>
        </w:rPr>
      </w:pPr>
      <w:r>
        <w:rPr>
          <w:rFonts w:ascii="Times New Roman" w:hAnsi="Times New Roman" w:cs="Times New Roman"/>
          <w:sz w:val="24"/>
          <w:szCs w:val="24"/>
        </w:rPr>
        <w:t>Primary Key :</w:t>
      </w:r>
      <w:r>
        <w:rPr>
          <w:rFonts w:ascii="Times New Roman" w:hAnsi="Times New Roman" w:cs="Times New Roman"/>
          <w:sz w:val="24"/>
          <w:szCs w:val="24"/>
          <w:lang w:val="en-US"/>
        </w:rPr>
        <w:t xml:space="preserve"> id_pelabuhan</w:t>
      </w:r>
    </w:p>
    <w:p w14:paraId="6C12D55E" w14:textId="36B38116" w:rsidR="00D5553A" w:rsidRPr="00E66CBA" w:rsidRDefault="00E66CBA" w:rsidP="00E66CBA">
      <w:pPr>
        <w:pStyle w:val="Caption"/>
        <w:ind w:left="1440" w:firstLine="720"/>
        <w:rPr>
          <w:rFonts w:ascii="Times New Roman" w:hAnsi="Times New Roman"/>
          <w:sz w:val="24"/>
          <w:szCs w:val="24"/>
        </w:rPr>
      </w:pPr>
      <w:bookmarkStart w:id="146" w:name="_Toc44550870"/>
      <w:r w:rsidRPr="00E66CBA">
        <w:rPr>
          <w:rFonts w:ascii="Times New Roman" w:hAnsi="Times New Roman"/>
          <w:sz w:val="24"/>
          <w:szCs w:val="24"/>
        </w:rPr>
        <w:t xml:space="preserve">Table </w:t>
      </w:r>
      <w:r w:rsidRPr="00E66CBA">
        <w:rPr>
          <w:rFonts w:ascii="Times New Roman" w:hAnsi="Times New Roman"/>
          <w:sz w:val="24"/>
          <w:szCs w:val="24"/>
        </w:rPr>
        <w:fldChar w:fldCharType="begin"/>
      </w:r>
      <w:r w:rsidRPr="00E66CBA">
        <w:rPr>
          <w:rFonts w:ascii="Times New Roman" w:hAnsi="Times New Roman"/>
          <w:sz w:val="24"/>
          <w:szCs w:val="24"/>
        </w:rPr>
        <w:instrText xml:space="preserve"> SEQ Table \* ARABIC </w:instrText>
      </w:r>
      <w:r w:rsidRPr="00E66CBA">
        <w:rPr>
          <w:rFonts w:ascii="Times New Roman" w:hAnsi="Times New Roman"/>
          <w:sz w:val="24"/>
          <w:szCs w:val="24"/>
        </w:rPr>
        <w:fldChar w:fldCharType="separate"/>
      </w:r>
      <w:r w:rsidR="006A7004">
        <w:rPr>
          <w:rFonts w:ascii="Times New Roman" w:hAnsi="Times New Roman"/>
          <w:noProof/>
          <w:sz w:val="24"/>
          <w:szCs w:val="24"/>
        </w:rPr>
        <w:t>12</w:t>
      </w:r>
      <w:r w:rsidRPr="00E66CBA">
        <w:rPr>
          <w:rFonts w:ascii="Times New Roman" w:hAnsi="Times New Roman"/>
          <w:sz w:val="24"/>
          <w:szCs w:val="24"/>
        </w:rPr>
        <w:fldChar w:fldCharType="end"/>
      </w:r>
      <w:r w:rsidRPr="00E66CBA">
        <w:rPr>
          <w:rFonts w:ascii="Times New Roman" w:hAnsi="Times New Roman"/>
          <w:sz w:val="24"/>
          <w:szCs w:val="24"/>
        </w:rPr>
        <w:t>. Tipe Data pelabuhan</w:t>
      </w:r>
      <w:bookmarkEnd w:id="146"/>
    </w:p>
    <w:tbl>
      <w:tblPr>
        <w:tblStyle w:val="TableGrid"/>
        <w:tblW w:w="0" w:type="auto"/>
        <w:jc w:val="center"/>
        <w:tblLook w:val="04A0" w:firstRow="1" w:lastRow="0" w:firstColumn="1" w:lastColumn="0" w:noHBand="0" w:noVBand="1"/>
      </w:tblPr>
      <w:tblGrid>
        <w:gridCol w:w="658"/>
        <w:gridCol w:w="1527"/>
        <w:gridCol w:w="1980"/>
        <w:gridCol w:w="2520"/>
      </w:tblGrid>
      <w:tr w:rsidR="00D5553A" w:rsidRPr="00A43179" w14:paraId="58FF2AC0" w14:textId="77777777" w:rsidTr="00946EAE">
        <w:trPr>
          <w:jc w:val="center"/>
        </w:trPr>
        <w:tc>
          <w:tcPr>
            <w:tcW w:w="658" w:type="dxa"/>
          </w:tcPr>
          <w:p w14:paraId="7CA6CA1F" w14:textId="77777777" w:rsidR="00D5553A" w:rsidRPr="00A43179" w:rsidRDefault="00D5553A" w:rsidP="00946EAE">
            <w:pPr>
              <w:spacing w:line="360" w:lineRule="auto"/>
              <w:rPr>
                <w:rFonts w:ascii="Times New Roman" w:hAnsi="Times New Roman"/>
                <w:sz w:val="20"/>
              </w:rPr>
            </w:pPr>
            <w:r>
              <w:rPr>
                <w:rFonts w:ascii="Times New Roman" w:hAnsi="Times New Roman"/>
                <w:sz w:val="20"/>
              </w:rPr>
              <w:t>No.</w:t>
            </w:r>
          </w:p>
        </w:tc>
        <w:tc>
          <w:tcPr>
            <w:tcW w:w="1458" w:type="dxa"/>
          </w:tcPr>
          <w:p w14:paraId="25A50824" w14:textId="77777777" w:rsidR="00D5553A" w:rsidRPr="00A43179" w:rsidRDefault="00D5553A" w:rsidP="00946EAE">
            <w:pPr>
              <w:spacing w:line="360" w:lineRule="auto"/>
              <w:rPr>
                <w:rFonts w:ascii="Times New Roman" w:hAnsi="Times New Roman"/>
                <w:sz w:val="20"/>
              </w:rPr>
            </w:pPr>
            <w:r w:rsidRPr="00A43179">
              <w:rPr>
                <w:rFonts w:ascii="Times New Roman" w:hAnsi="Times New Roman"/>
                <w:sz w:val="20"/>
              </w:rPr>
              <w:t>Nama Field</w:t>
            </w:r>
          </w:p>
        </w:tc>
        <w:tc>
          <w:tcPr>
            <w:tcW w:w="1980" w:type="dxa"/>
          </w:tcPr>
          <w:p w14:paraId="473610BD" w14:textId="77777777" w:rsidR="00D5553A" w:rsidRPr="00A43179" w:rsidRDefault="00D5553A" w:rsidP="00946EAE">
            <w:pPr>
              <w:spacing w:line="360" w:lineRule="auto"/>
              <w:rPr>
                <w:rFonts w:ascii="Times New Roman" w:hAnsi="Times New Roman"/>
                <w:sz w:val="20"/>
              </w:rPr>
            </w:pPr>
            <w:r w:rsidRPr="00A43179">
              <w:rPr>
                <w:rFonts w:ascii="Times New Roman" w:hAnsi="Times New Roman"/>
                <w:sz w:val="20"/>
              </w:rPr>
              <w:t>Tipe</w:t>
            </w:r>
          </w:p>
        </w:tc>
        <w:tc>
          <w:tcPr>
            <w:tcW w:w="2520" w:type="dxa"/>
          </w:tcPr>
          <w:p w14:paraId="002CFD54" w14:textId="77777777" w:rsidR="00D5553A" w:rsidRPr="00A43179" w:rsidRDefault="00D5553A" w:rsidP="00946EAE">
            <w:pPr>
              <w:spacing w:line="360" w:lineRule="auto"/>
              <w:rPr>
                <w:rFonts w:ascii="Times New Roman" w:hAnsi="Times New Roman"/>
                <w:sz w:val="20"/>
              </w:rPr>
            </w:pPr>
            <w:r w:rsidRPr="00A43179">
              <w:rPr>
                <w:rFonts w:ascii="Times New Roman" w:hAnsi="Times New Roman"/>
                <w:sz w:val="20"/>
              </w:rPr>
              <w:t>Keterangan</w:t>
            </w:r>
          </w:p>
        </w:tc>
      </w:tr>
      <w:tr w:rsidR="00D5553A" w:rsidRPr="00A43179" w14:paraId="2F001974" w14:textId="77777777" w:rsidTr="00946EAE">
        <w:trPr>
          <w:jc w:val="center"/>
        </w:trPr>
        <w:tc>
          <w:tcPr>
            <w:tcW w:w="658" w:type="dxa"/>
          </w:tcPr>
          <w:p w14:paraId="5017DA2C" w14:textId="77777777" w:rsidR="00D5553A" w:rsidRPr="00A43179" w:rsidRDefault="00D5553A" w:rsidP="00946EAE">
            <w:pPr>
              <w:spacing w:line="360" w:lineRule="auto"/>
              <w:rPr>
                <w:rFonts w:ascii="Times New Roman" w:hAnsi="Times New Roman"/>
                <w:sz w:val="20"/>
              </w:rPr>
            </w:pPr>
            <w:r>
              <w:rPr>
                <w:rFonts w:ascii="Times New Roman" w:hAnsi="Times New Roman"/>
                <w:sz w:val="20"/>
              </w:rPr>
              <w:t>1.</w:t>
            </w:r>
          </w:p>
        </w:tc>
        <w:tc>
          <w:tcPr>
            <w:tcW w:w="1458" w:type="dxa"/>
          </w:tcPr>
          <w:p w14:paraId="3E19AAB8" w14:textId="16489DEE" w:rsidR="00D5553A" w:rsidRPr="00A43179" w:rsidRDefault="00D5553A" w:rsidP="00D5553A">
            <w:pPr>
              <w:spacing w:line="360" w:lineRule="auto"/>
              <w:rPr>
                <w:rFonts w:ascii="Times New Roman" w:hAnsi="Times New Roman"/>
                <w:sz w:val="20"/>
              </w:rPr>
            </w:pPr>
            <w:r>
              <w:rPr>
                <w:rFonts w:ascii="Times New Roman" w:hAnsi="Times New Roman"/>
                <w:sz w:val="20"/>
              </w:rPr>
              <w:t>IdPelabuhan</w:t>
            </w:r>
          </w:p>
        </w:tc>
        <w:tc>
          <w:tcPr>
            <w:tcW w:w="1980" w:type="dxa"/>
          </w:tcPr>
          <w:p w14:paraId="79B71B6C" w14:textId="2F304D38" w:rsidR="00D5553A" w:rsidRPr="00A43179" w:rsidRDefault="005231BE" w:rsidP="00946EAE">
            <w:pPr>
              <w:spacing w:line="360" w:lineRule="auto"/>
              <w:rPr>
                <w:rFonts w:ascii="Times New Roman" w:hAnsi="Times New Roman"/>
                <w:sz w:val="20"/>
              </w:rPr>
            </w:pPr>
            <w:r w:rsidRPr="00A43179">
              <w:rPr>
                <w:rFonts w:ascii="Times New Roman" w:hAnsi="Times New Roman"/>
                <w:sz w:val="20"/>
              </w:rPr>
              <w:t>I</w:t>
            </w:r>
            <w:r w:rsidR="00D5553A" w:rsidRPr="00A43179">
              <w:rPr>
                <w:rFonts w:ascii="Times New Roman" w:hAnsi="Times New Roman"/>
                <w:sz w:val="20"/>
              </w:rPr>
              <w:t>nt</w:t>
            </w:r>
          </w:p>
        </w:tc>
        <w:tc>
          <w:tcPr>
            <w:tcW w:w="2520" w:type="dxa"/>
          </w:tcPr>
          <w:p w14:paraId="00A4027D" w14:textId="6B42AB67" w:rsidR="00D5553A" w:rsidRPr="00A43179" w:rsidRDefault="00D5553A" w:rsidP="00946EAE">
            <w:pPr>
              <w:spacing w:line="360" w:lineRule="auto"/>
              <w:rPr>
                <w:rFonts w:ascii="Times New Roman" w:hAnsi="Times New Roman"/>
                <w:sz w:val="20"/>
              </w:rPr>
            </w:pPr>
            <w:r>
              <w:rPr>
                <w:rFonts w:ascii="Times New Roman" w:hAnsi="Times New Roman"/>
                <w:sz w:val="20"/>
              </w:rPr>
              <w:t>Id dari tabel pelabuhan</w:t>
            </w:r>
          </w:p>
        </w:tc>
      </w:tr>
      <w:tr w:rsidR="00DB217D" w:rsidRPr="00A43179" w14:paraId="75808C1A" w14:textId="77777777" w:rsidTr="00946EAE">
        <w:trPr>
          <w:jc w:val="center"/>
        </w:trPr>
        <w:tc>
          <w:tcPr>
            <w:tcW w:w="658" w:type="dxa"/>
          </w:tcPr>
          <w:p w14:paraId="069FF83B" w14:textId="5F8BC46B" w:rsidR="00DB217D" w:rsidRDefault="00DB217D" w:rsidP="00946EAE">
            <w:pPr>
              <w:spacing w:line="360" w:lineRule="auto"/>
              <w:rPr>
                <w:rFonts w:ascii="Times New Roman" w:hAnsi="Times New Roman"/>
                <w:sz w:val="20"/>
              </w:rPr>
            </w:pPr>
            <w:r>
              <w:rPr>
                <w:rFonts w:ascii="Times New Roman" w:hAnsi="Times New Roman"/>
                <w:sz w:val="20"/>
              </w:rPr>
              <w:t>2.</w:t>
            </w:r>
          </w:p>
        </w:tc>
        <w:tc>
          <w:tcPr>
            <w:tcW w:w="1458" w:type="dxa"/>
          </w:tcPr>
          <w:p w14:paraId="420294D3" w14:textId="695651DF" w:rsidR="00DB217D" w:rsidRDefault="00DB217D" w:rsidP="00D5553A">
            <w:pPr>
              <w:spacing w:line="360" w:lineRule="auto"/>
              <w:rPr>
                <w:rFonts w:ascii="Times New Roman" w:hAnsi="Times New Roman"/>
                <w:sz w:val="20"/>
              </w:rPr>
            </w:pPr>
            <w:r>
              <w:rPr>
                <w:rFonts w:ascii="Times New Roman" w:hAnsi="Times New Roman"/>
                <w:sz w:val="20"/>
              </w:rPr>
              <w:t>NamaPelabuhan</w:t>
            </w:r>
          </w:p>
        </w:tc>
        <w:tc>
          <w:tcPr>
            <w:tcW w:w="1980" w:type="dxa"/>
          </w:tcPr>
          <w:p w14:paraId="78142EA0" w14:textId="3B0D972C" w:rsidR="00DB217D" w:rsidRPr="00A43179" w:rsidRDefault="00DB217D" w:rsidP="00946EAE">
            <w:pPr>
              <w:spacing w:line="360" w:lineRule="auto"/>
              <w:rPr>
                <w:rFonts w:ascii="Times New Roman" w:hAnsi="Times New Roman"/>
                <w:sz w:val="20"/>
              </w:rPr>
            </w:pPr>
            <w:r>
              <w:rPr>
                <w:rFonts w:ascii="Times New Roman" w:hAnsi="Times New Roman"/>
                <w:sz w:val="20"/>
              </w:rPr>
              <w:t>Varchar</w:t>
            </w:r>
          </w:p>
        </w:tc>
        <w:tc>
          <w:tcPr>
            <w:tcW w:w="2520" w:type="dxa"/>
          </w:tcPr>
          <w:p w14:paraId="394DB75F" w14:textId="6276D457" w:rsidR="00DB217D" w:rsidRDefault="00DB217D" w:rsidP="00946EAE">
            <w:pPr>
              <w:spacing w:line="360" w:lineRule="auto"/>
              <w:rPr>
                <w:rFonts w:ascii="Times New Roman" w:hAnsi="Times New Roman"/>
                <w:sz w:val="20"/>
              </w:rPr>
            </w:pPr>
            <w:r>
              <w:rPr>
                <w:rFonts w:ascii="Times New Roman" w:hAnsi="Times New Roman"/>
                <w:sz w:val="20"/>
              </w:rPr>
              <w:t>Nama pelabuhan</w:t>
            </w:r>
          </w:p>
        </w:tc>
      </w:tr>
    </w:tbl>
    <w:p w14:paraId="57186376" w14:textId="70D30D6B" w:rsidR="00FF53AF" w:rsidRPr="00A43179" w:rsidRDefault="00FF53AF" w:rsidP="00650BDE">
      <w:pPr>
        <w:pStyle w:val="Heading2"/>
        <w:numPr>
          <w:ilvl w:val="1"/>
          <w:numId w:val="22"/>
        </w:numPr>
        <w:tabs>
          <w:tab w:val="center" w:pos="2346"/>
        </w:tabs>
        <w:spacing w:line="360" w:lineRule="auto"/>
        <w:jc w:val="both"/>
        <w:rPr>
          <w:rFonts w:ascii="Times New Roman" w:hAnsi="Times New Roman"/>
          <w:sz w:val="24"/>
          <w:szCs w:val="24"/>
        </w:rPr>
      </w:pPr>
      <w:bookmarkStart w:id="147" w:name="_Toc45276893"/>
      <w:r w:rsidRPr="00A43179">
        <w:rPr>
          <w:rFonts w:ascii="Times New Roman" w:hAnsi="Times New Roman"/>
          <w:sz w:val="24"/>
          <w:szCs w:val="24"/>
        </w:rPr>
        <w:t>Antarmuka Perangkat Lunak</w:t>
      </w:r>
      <w:bookmarkEnd w:id="144"/>
      <w:bookmarkEnd w:id="145"/>
      <w:bookmarkEnd w:id="147"/>
      <w:r w:rsidRPr="00A43179">
        <w:rPr>
          <w:rFonts w:ascii="Times New Roman" w:hAnsi="Times New Roman"/>
          <w:sz w:val="24"/>
          <w:szCs w:val="24"/>
        </w:rPr>
        <w:t xml:space="preserve"> </w:t>
      </w:r>
    </w:p>
    <w:p w14:paraId="5DAC82B4" w14:textId="77777777" w:rsidR="00FF53AF" w:rsidRPr="00A43179" w:rsidRDefault="00FF53AF" w:rsidP="00FF53AF">
      <w:pPr>
        <w:spacing w:after="243" w:line="360" w:lineRule="auto"/>
        <w:ind w:left="94" w:right="60"/>
        <w:jc w:val="both"/>
        <w:rPr>
          <w:rFonts w:ascii="Times New Roman" w:hAnsi="Times New Roman"/>
          <w:sz w:val="24"/>
          <w:szCs w:val="24"/>
        </w:rPr>
      </w:pPr>
      <w:r w:rsidRPr="00A43179">
        <w:rPr>
          <w:rFonts w:ascii="Times New Roman" w:hAnsi="Times New Roman"/>
          <w:sz w:val="24"/>
          <w:szCs w:val="24"/>
        </w:rPr>
        <w:t>Pada bagian ini penulis Antarmuka Perangkat Lunak (s</w:t>
      </w:r>
      <w:r w:rsidRPr="00A43179">
        <w:rPr>
          <w:rFonts w:ascii="Times New Roman" w:hAnsi="Times New Roman"/>
          <w:i/>
          <w:sz w:val="24"/>
          <w:szCs w:val="24"/>
        </w:rPr>
        <w:t>oftware interface</w:t>
      </w:r>
      <w:r w:rsidRPr="00A43179">
        <w:rPr>
          <w:rFonts w:ascii="Times New Roman" w:hAnsi="Times New Roman"/>
          <w:sz w:val="24"/>
          <w:szCs w:val="24"/>
        </w:rPr>
        <w:t xml:space="preserve">) yang dibutuhkan dalam mendukung pembangunan sistem yaitu menggunakan </w:t>
      </w:r>
      <w:r w:rsidRPr="007E27FC">
        <w:rPr>
          <w:rFonts w:ascii="Times New Roman" w:hAnsi="Times New Roman"/>
          <w:i/>
          <w:sz w:val="24"/>
          <w:szCs w:val="24"/>
        </w:rPr>
        <w:t>Xampp</w:t>
      </w:r>
      <w:r w:rsidRPr="00A43179">
        <w:rPr>
          <w:rFonts w:ascii="Times New Roman" w:hAnsi="Times New Roman"/>
          <w:sz w:val="24"/>
          <w:szCs w:val="24"/>
        </w:rPr>
        <w:t xml:space="preserve"> karena mendukung banyak sistem operasi yang merupakan kompilasi dari beberapa program yang digunakan sebagai penerjamahan bahasa yang di</w:t>
      </w:r>
      <w:r w:rsidR="004439CF">
        <w:rPr>
          <w:rFonts w:ascii="Times New Roman" w:hAnsi="Times New Roman"/>
          <w:sz w:val="24"/>
          <w:szCs w:val="24"/>
        </w:rPr>
        <w:t>tulis dengan bahasa pemograman J</w:t>
      </w:r>
      <w:r w:rsidRPr="00A43179">
        <w:rPr>
          <w:rFonts w:ascii="Times New Roman" w:hAnsi="Times New Roman"/>
          <w:sz w:val="24"/>
          <w:szCs w:val="24"/>
        </w:rPr>
        <w:t xml:space="preserve">ava. </w:t>
      </w:r>
    </w:p>
    <w:p w14:paraId="3E1F0F41" w14:textId="77777777" w:rsidR="00FF53AF" w:rsidRPr="005D2E04" w:rsidRDefault="00FF53AF" w:rsidP="00650BDE">
      <w:pPr>
        <w:pStyle w:val="Heading3"/>
        <w:numPr>
          <w:ilvl w:val="2"/>
          <w:numId w:val="22"/>
        </w:numPr>
        <w:spacing w:line="360" w:lineRule="auto"/>
        <w:jc w:val="both"/>
        <w:rPr>
          <w:rFonts w:ascii="Times New Roman" w:hAnsi="Times New Roman"/>
          <w:sz w:val="24"/>
          <w:szCs w:val="24"/>
        </w:rPr>
      </w:pPr>
      <w:bookmarkStart w:id="148" w:name="_Toc30414096"/>
      <w:bookmarkStart w:id="149" w:name="_Toc30414160"/>
      <w:bookmarkStart w:id="150" w:name="_Toc45276894"/>
      <w:r w:rsidRPr="005D2E04">
        <w:rPr>
          <w:rFonts w:ascii="Times New Roman" w:hAnsi="Times New Roman"/>
          <w:sz w:val="24"/>
          <w:szCs w:val="24"/>
        </w:rPr>
        <w:t>Antarmuka Pengguna</w:t>
      </w:r>
      <w:bookmarkEnd w:id="148"/>
      <w:bookmarkEnd w:id="149"/>
      <w:bookmarkEnd w:id="150"/>
    </w:p>
    <w:p w14:paraId="4898FE9D" w14:textId="77777777" w:rsidR="005E557F" w:rsidRPr="00A43179" w:rsidRDefault="00FF53AF" w:rsidP="005E557F">
      <w:pPr>
        <w:spacing w:line="360" w:lineRule="auto"/>
        <w:ind w:left="94" w:right="60"/>
        <w:jc w:val="both"/>
        <w:rPr>
          <w:rFonts w:ascii="Times New Roman" w:hAnsi="Times New Roman"/>
          <w:sz w:val="24"/>
          <w:szCs w:val="24"/>
        </w:rPr>
      </w:pPr>
      <w:r w:rsidRPr="00A43179">
        <w:rPr>
          <w:rFonts w:ascii="Times New Roman" w:hAnsi="Times New Roman"/>
          <w:sz w:val="24"/>
          <w:szCs w:val="24"/>
        </w:rPr>
        <w:t xml:space="preserve">Pada bagian ini penulis menjelaskan kebutuhan atau gambaran pelayanan yang harus dipenuhi pada sistem yang </w:t>
      </w:r>
      <w:proofErr w:type="gramStart"/>
      <w:r w:rsidRPr="00A43179">
        <w:rPr>
          <w:rFonts w:ascii="Times New Roman" w:hAnsi="Times New Roman"/>
          <w:sz w:val="24"/>
          <w:szCs w:val="24"/>
        </w:rPr>
        <w:t>akan</w:t>
      </w:r>
      <w:proofErr w:type="gramEnd"/>
      <w:r w:rsidRPr="00A43179">
        <w:rPr>
          <w:rFonts w:ascii="Times New Roman" w:hAnsi="Times New Roman"/>
          <w:sz w:val="24"/>
          <w:szCs w:val="24"/>
        </w:rPr>
        <w:t xml:space="preserve"> dibangun. Kebutuhan antarmuka pengguna (</w:t>
      </w:r>
      <w:r w:rsidRPr="00A43179">
        <w:rPr>
          <w:rFonts w:ascii="Times New Roman" w:hAnsi="Times New Roman"/>
          <w:i/>
          <w:sz w:val="24"/>
          <w:szCs w:val="24"/>
        </w:rPr>
        <w:t>user interface</w:t>
      </w:r>
      <w:r w:rsidRPr="00A43179">
        <w:rPr>
          <w:rFonts w:ascii="Times New Roman" w:hAnsi="Times New Roman"/>
          <w:sz w:val="24"/>
          <w:szCs w:val="24"/>
        </w:rPr>
        <w:t>)</w:t>
      </w:r>
      <w:r w:rsidRPr="00A43179">
        <w:rPr>
          <w:rFonts w:ascii="Times New Roman" w:hAnsi="Times New Roman"/>
          <w:i/>
          <w:sz w:val="24"/>
          <w:szCs w:val="24"/>
        </w:rPr>
        <w:t xml:space="preserve"> </w:t>
      </w:r>
      <w:r w:rsidRPr="00A43179">
        <w:rPr>
          <w:rFonts w:ascii="Times New Roman" w:hAnsi="Times New Roman"/>
          <w:sz w:val="24"/>
          <w:szCs w:val="24"/>
        </w:rPr>
        <w:t xml:space="preserve">untuk mengoperasikan sistem yang </w:t>
      </w:r>
      <w:proofErr w:type="gramStart"/>
      <w:r w:rsidRPr="00A43179">
        <w:rPr>
          <w:rFonts w:ascii="Times New Roman" w:hAnsi="Times New Roman"/>
          <w:sz w:val="24"/>
          <w:szCs w:val="24"/>
        </w:rPr>
        <w:t>akan</w:t>
      </w:r>
      <w:proofErr w:type="gramEnd"/>
      <w:r w:rsidRPr="00A43179">
        <w:rPr>
          <w:rFonts w:ascii="Times New Roman" w:hAnsi="Times New Roman"/>
          <w:sz w:val="24"/>
          <w:szCs w:val="24"/>
        </w:rPr>
        <w:t xml:space="preserve"> diba</w:t>
      </w:r>
      <w:r w:rsidR="007E27FC">
        <w:rPr>
          <w:rFonts w:ascii="Times New Roman" w:hAnsi="Times New Roman"/>
          <w:sz w:val="24"/>
          <w:szCs w:val="24"/>
        </w:rPr>
        <w:t>ngun terdapat pada Tabel 13</w:t>
      </w:r>
      <w:r w:rsidRPr="00A43179">
        <w:rPr>
          <w:rFonts w:ascii="Times New Roman" w:hAnsi="Times New Roman"/>
          <w:sz w:val="24"/>
          <w:szCs w:val="24"/>
        </w:rPr>
        <w:t xml:space="preserve">: </w:t>
      </w:r>
    </w:p>
    <w:p w14:paraId="306CAA3F" w14:textId="7D915FC6" w:rsidR="00FF53AF" w:rsidRPr="00E66CBA" w:rsidRDefault="00E66CBA" w:rsidP="00E66CBA">
      <w:pPr>
        <w:pStyle w:val="Caption"/>
        <w:ind w:left="1440" w:firstLine="720"/>
        <w:rPr>
          <w:rFonts w:ascii="Times New Roman" w:hAnsi="Times New Roman"/>
          <w:sz w:val="24"/>
          <w:szCs w:val="24"/>
        </w:rPr>
      </w:pPr>
      <w:bookmarkStart w:id="151" w:name="_Toc44550871"/>
      <w:r w:rsidRPr="00E66CBA">
        <w:rPr>
          <w:rFonts w:ascii="Times New Roman" w:hAnsi="Times New Roman"/>
          <w:sz w:val="24"/>
          <w:szCs w:val="24"/>
        </w:rPr>
        <w:t xml:space="preserve">Table </w:t>
      </w:r>
      <w:r w:rsidRPr="00E66CBA">
        <w:rPr>
          <w:rFonts w:ascii="Times New Roman" w:hAnsi="Times New Roman"/>
          <w:sz w:val="24"/>
          <w:szCs w:val="24"/>
        </w:rPr>
        <w:fldChar w:fldCharType="begin"/>
      </w:r>
      <w:r w:rsidRPr="00E66CBA">
        <w:rPr>
          <w:rFonts w:ascii="Times New Roman" w:hAnsi="Times New Roman"/>
          <w:sz w:val="24"/>
          <w:szCs w:val="24"/>
        </w:rPr>
        <w:instrText xml:space="preserve"> SEQ Table \* ARABIC </w:instrText>
      </w:r>
      <w:r w:rsidRPr="00E66CBA">
        <w:rPr>
          <w:rFonts w:ascii="Times New Roman" w:hAnsi="Times New Roman"/>
          <w:sz w:val="24"/>
          <w:szCs w:val="24"/>
        </w:rPr>
        <w:fldChar w:fldCharType="separate"/>
      </w:r>
      <w:r w:rsidR="006A7004">
        <w:rPr>
          <w:rFonts w:ascii="Times New Roman" w:hAnsi="Times New Roman"/>
          <w:noProof/>
          <w:sz w:val="24"/>
          <w:szCs w:val="24"/>
        </w:rPr>
        <w:t>13</w:t>
      </w:r>
      <w:r w:rsidRPr="00E66CBA">
        <w:rPr>
          <w:rFonts w:ascii="Times New Roman" w:hAnsi="Times New Roman"/>
          <w:sz w:val="24"/>
          <w:szCs w:val="24"/>
        </w:rPr>
        <w:fldChar w:fldCharType="end"/>
      </w:r>
      <w:r w:rsidRPr="00E66CBA">
        <w:rPr>
          <w:rFonts w:ascii="Times New Roman" w:hAnsi="Times New Roman"/>
          <w:sz w:val="24"/>
          <w:szCs w:val="24"/>
        </w:rPr>
        <w:t>. Kebutuhan User Interface</w:t>
      </w:r>
      <w:bookmarkEnd w:id="151"/>
    </w:p>
    <w:tbl>
      <w:tblPr>
        <w:tblStyle w:val="TableGrid0"/>
        <w:tblW w:w="7924" w:type="dxa"/>
        <w:jc w:val="center"/>
        <w:tblInd w:w="0" w:type="dxa"/>
        <w:tblCellMar>
          <w:top w:w="7" w:type="dxa"/>
          <w:left w:w="108" w:type="dxa"/>
          <w:right w:w="31" w:type="dxa"/>
        </w:tblCellMar>
        <w:tblLook w:val="04A0" w:firstRow="1" w:lastRow="0" w:firstColumn="1" w:lastColumn="0" w:noHBand="0" w:noVBand="1"/>
      </w:tblPr>
      <w:tblGrid>
        <w:gridCol w:w="552"/>
        <w:gridCol w:w="2398"/>
        <w:gridCol w:w="4974"/>
      </w:tblGrid>
      <w:tr w:rsidR="00FF53AF" w:rsidRPr="00A43179" w14:paraId="5672872D" w14:textId="77777777" w:rsidTr="008A2DC7">
        <w:trPr>
          <w:trHeight w:val="286"/>
          <w:jc w:val="center"/>
        </w:trPr>
        <w:tc>
          <w:tcPr>
            <w:tcW w:w="552" w:type="dxa"/>
            <w:tcBorders>
              <w:top w:val="single" w:sz="4" w:space="0" w:color="000000"/>
              <w:left w:val="single" w:sz="4" w:space="0" w:color="000000"/>
              <w:bottom w:val="single" w:sz="4" w:space="0" w:color="000000"/>
              <w:right w:val="single" w:sz="4" w:space="0" w:color="000000"/>
            </w:tcBorders>
          </w:tcPr>
          <w:p w14:paraId="53CC0B3A" w14:textId="6DB7421D" w:rsidR="00FF53AF" w:rsidRPr="00A43179" w:rsidRDefault="00E66CBA" w:rsidP="008A2DC7">
            <w:pPr>
              <w:spacing w:line="360" w:lineRule="auto"/>
              <w:rPr>
                <w:rFonts w:ascii="Times New Roman" w:hAnsi="Times New Roman" w:cs="Times New Roman"/>
                <w:sz w:val="20"/>
                <w:szCs w:val="20"/>
              </w:rPr>
            </w:pPr>
            <w:r>
              <w:rPr>
                <w:rFonts w:ascii="Times New Roman" w:hAnsi="Times New Roman" w:cs="Times New Roman"/>
                <w:sz w:val="20"/>
                <w:szCs w:val="20"/>
              </w:rPr>
              <w:t>No.</w:t>
            </w:r>
          </w:p>
        </w:tc>
        <w:tc>
          <w:tcPr>
            <w:tcW w:w="2398" w:type="dxa"/>
            <w:tcBorders>
              <w:top w:val="single" w:sz="4" w:space="0" w:color="000000"/>
              <w:left w:val="single" w:sz="4" w:space="0" w:color="000000"/>
              <w:bottom w:val="single" w:sz="4" w:space="0" w:color="000000"/>
              <w:right w:val="single" w:sz="4" w:space="0" w:color="000000"/>
            </w:tcBorders>
          </w:tcPr>
          <w:p w14:paraId="55D78FD4" w14:textId="77777777" w:rsidR="00FF53AF" w:rsidRPr="00A43179" w:rsidRDefault="00FF53AF" w:rsidP="008A2DC7">
            <w:pPr>
              <w:spacing w:line="360" w:lineRule="auto"/>
              <w:rPr>
                <w:rFonts w:ascii="Times New Roman" w:hAnsi="Times New Roman" w:cs="Times New Roman"/>
                <w:sz w:val="20"/>
                <w:szCs w:val="20"/>
              </w:rPr>
            </w:pPr>
            <w:r w:rsidRPr="00A43179">
              <w:rPr>
                <w:rFonts w:ascii="Times New Roman" w:hAnsi="Times New Roman" w:cs="Times New Roman"/>
                <w:sz w:val="20"/>
                <w:szCs w:val="20"/>
              </w:rPr>
              <w:t xml:space="preserve">Nama </w:t>
            </w:r>
          </w:p>
        </w:tc>
        <w:tc>
          <w:tcPr>
            <w:tcW w:w="4974" w:type="dxa"/>
            <w:tcBorders>
              <w:top w:val="single" w:sz="4" w:space="0" w:color="000000"/>
              <w:left w:val="single" w:sz="4" w:space="0" w:color="000000"/>
              <w:bottom w:val="single" w:sz="4" w:space="0" w:color="000000"/>
              <w:right w:val="single" w:sz="4" w:space="0" w:color="000000"/>
            </w:tcBorders>
          </w:tcPr>
          <w:p w14:paraId="49B59719" w14:textId="77777777" w:rsidR="00FF53AF" w:rsidRPr="00A43179" w:rsidRDefault="00FF53AF" w:rsidP="008A2DC7">
            <w:pPr>
              <w:spacing w:line="360" w:lineRule="auto"/>
              <w:rPr>
                <w:rFonts w:ascii="Times New Roman" w:hAnsi="Times New Roman" w:cs="Times New Roman"/>
                <w:sz w:val="20"/>
                <w:szCs w:val="20"/>
              </w:rPr>
            </w:pPr>
            <w:r w:rsidRPr="00A43179">
              <w:rPr>
                <w:rFonts w:ascii="Times New Roman" w:hAnsi="Times New Roman" w:cs="Times New Roman"/>
                <w:sz w:val="20"/>
                <w:szCs w:val="20"/>
              </w:rPr>
              <w:t xml:space="preserve">Keterangan  </w:t>
            </w:r>
          </w:p>
        </w:tc>
      </w:tr>
      <w:tr w:rsidR="00FF53AF" w:rsidRPr="00A43179" w14:paraId="7B613332" w14:textId="77777777" w:rsidTr="008A2DC7">
        <w:trPr>
          <w:trHeight w:val="562"/>
          <w:jc w:val="center"/>
        </w:trPr>
        <w:tc>
          <w:tcPr>
            <w:tcW w:w="552" w:type="dxa"/>
            <w:tcBorders>
              <w:top w:val="single" w:sz="4" w:space="0" w:color="000000"/>
              <w:left w:val="single" w:sz="4" w:space="0" w:color="000000"/>
              <w:bottom w:val="single" w:sz="4" w:space="0" w:color="000000"/>
              <w:right w:val="single" w:sz="4" w:space="0" w:color="000000"/>
            </w:tcBorders>
          </w:tcPr>
          <w:p w14:paraId="02B8B52C" w14:textId="77777777" w:rsidR="00FF53AF" w:rsidRPr="00A43179" w:rsidRDefault="00FF53AF" w:rsidP="008A2DC7">
            <w:pPr>
              <w:spacing w:line="360" w:lineRule="auto"/>
              <w:rPr>
                <w:rFonts w:ascii="Times New Roman" w:hAnsi="Times New Roman" w:cs="Times New Roman"/>
                <w:sz w:val="20"/>
                <w:szCs w:val="20"/>
              </w:rPr>
            </w:pPr>
            <w:r w:rsidRPr="00A43179">
              <w:rPr>
                <w:rFonts w:ascii="Times New Roman" w:hAnsi="Times New Roman" w:cs="Times New Roman"/>
                <w:sz w:val="20"/>
                <w:szCs w:val="20"/>
              </w:rPr>
              <w:t xml:space="preserve">1 </w:t>
            </w:r>
          </w:p>
        </w:tc>
        <w:tc>
          <w:tcPr>
            <w:tcW w:w="2398" w:type="dxa"/>
            <w:tcBorders>
              <w:top w:val="single" w:sz="4" w:space="0" w:color="000000"/>
              <w:left w:val="single" w:sz="4" w:space="0" w:color="000000"/>
              <w:bottom w:val="single" w:sz="4" w:space="0" w:color="000000"/>
              <w:right w:val="single" w:sz="4" w:space="0" w:color="000000"/>
            </w:tcBorders>
          </w:tcPr>
          <w:p w14:paraId="030B1B13" w14:textId="77777777" w:rsidR="00FF53AF" w:rsidRPr="00A43179" w:rsidRDefault="00FF53AF" w:rsidP="008A2DC7">
            <w:pPr>
              <w:spacing w:line="360" w:lineRule="auto"/>
              <w:rPr>
                <w:rFonts w:ascii="Times New Roman" w:hAnsi="Times New Roman" w:cs="Times New Roman"/>
                <w:sz w:val="20"/>
                <w:szCs w:val="20"/>
              </w:rPr>
            </w:pPr>
            <w:r w:rsidRPr="00A43179">
              <w:rPr>
                <w:rFonts w:ascii="Times New Roman" w:eastAsia="Times New Roman" w:hAnsi="Times New Roman" w:cs="Times New Roman"/>
                <w:i/>
                <w:sz w:val="20"/>
                <w:szCs w:val="20"/>
              </w:rPr>
              <w:t xml:space="preserve">Monitor </w:t>
            </w:r>
          </w:p>
        </w:tc>
        <w:tc>
          <w:tcPr>
            <w:tcW w:w="4974" w:type="dxa"/>
            <w:tcBorders>
              <w:top w:val="single" w:sz="4" w:space="0" w:color="000000"/>
              <w:left w:val="single" w:sz="4" w:space="0" w:color="000000"/>
              <w:bottom w:val="single" w:sz="4" w:space="0" w:color="000000"/>
              <w:right w:val="single" w:sz="4" w:space="0" w:color="000000"/>
            </w:tcBorders>
          </w:tcPr>
          <w:p w14:paraId="5C1A6352" w14:textId="77777777" w:rsidR="00FF53AF" w:rsidRPr="00A43179" w:rsidRDefault="00FF53AF" w:rsidP="008A2DC7">
            <w:pPr>
              <w:spacing w:line="360" w:lineRule="auto"/>
              <w:rPr>
                <w:rFonts w:ascii="Times New Roman" w:hAnsi="Times New Roman" w:cs="Times New Roman"/>
                <w:sz w:val="20"/>
                <w:szCs w:val="20"/>
              </w:rPr>
            </w:pPr>
            <w:r w:rsidRPr="00A43179">
              <w:rPr>
                <w:rFonts w:ascii="Times New Roman" w:eastAsia="Times New Roman" w:hAnsi="Times New Roman" w:cs="Times New Roman"/>
                <w:i/>
                <w:sz w:val="20"/>
                <w:szCs w:val="20"/>
              </w:rPr>
              <w:t>Monitor</w:t>
            </w:r>
            <w:r w:rsidRPr="00A43179">
              <w:rPr>
                <w:rFonts w:ascii="Times New Roman" w:hAnsi="Times New Roman" w:cs="Times New Roman"/>
                <w:sz w:val="20"/>
                <w:szCs w:val="20"/>
              </w:rPr>
              <w:t xml:space="preserve"> digunakan utnuk menampilkan </w:t>
            </w:r>
            <w:r w:rsidRPr="00A43179">
              <w:rPr>
                <w:rFonts w:ascii="Times New Roman" w:eastAsia="Times New Roman" w:hAnsi="Times New Roman" w:cs="Times New Roman"/>
                <w:i/>
                <w:sz w:val="20"/>
                <w:szCs w:val="20"/>
              </w:rPr>
              <w:t xml:space="preserve">output </w:t>
            </w:r>
            <w:r w:rsidRPr="00A43179">
              <w:rPr>
                <w:rFonts w:ascii="Times New Roman" w:hAnsi="Times New Roman" w:cs="Times New Roman"/>
                <w:sz w:val="20"/>
                <w:szCs w:val="20"/>
              </w:rPr>
              <w:t xml:space="preserve">dari proses yang dilakukan  </w:t>
            </w:r>
          </w:p>
        </w:tc>
      </w:tr>
      <w:tr w:rsidR="00FF53AF" w:rsidRPr="00A43179" w14:paraId="3DFD67AC" w14:textId="77777777" w:rsidTr="008A2DC7">
        <w:trPr>
          <w:trHeight w:val="562"/>
          <w:jc w:val="center"/>
        </w:trPr>
        <w:tc>
          <w:tcPr>
            <w:tcW w:w="552" w:type="dxa"/>
            <w:tcBorders>
              <w:top w:val="single" w:sz="4" w:space="0" w:color="000000"/>
              <w:left w:val="single" w:sz="4" w:space="0" w:color="000000"/>
              <w:bottom w:val="single" w:sz="4" w:space="0" w:color="000000"/>
              <w:right w:val="single" w:sz="4" w:space="0" w:color="000000"/>
            </w:tcBorders>
          </w:tcPr>
          <w:p w14:paraId="5AF60BBC" w14:textId="77777777" w:rsidR="00FF53AF" w:rsidRPr="00A43179" w:rsidRDefault="00FF53AF" w:rsidP="008A2DC7">
            <w:pPr>
              <w:spacing w:line="360" w:lineRule="auto"/>
              <w:rPr>
                <w:rFonts w:ascii="Times New Roman" w:hAnsi="Times New Roman" w:cs="Times New Roman"/>
                <w:sz w:val="20"/>
                <w:szCs w:val="20"/>
              </w:rPr>
            </w:pPr>
            <w:r w:rsidRPr="00A43179">
              <w:rPr>
                <w:rFonts w:ascii="Times New Roman" w:hAnsi="Times New Roman" w:cs="Times New Roman"/>
                <w:sz w:val="20"/>
                <w:szCs w:val="20"/>
              </w:rPr>
              <w:t xml:space="preserve">2 </w:t>
            </w:r>
          </w:p>
        </w:tc>
        <w:tc>
          <w:tcPr>
            <w:tcW w:w="2398" w:type="dxa"/>
            <w:tcBorders>
              <w:top w:val="single" w:sz="4" w:space="0" w:color="000000"/>
              <w:left w:val="single" w:sz="4" w:space="0" w:color="000000"/>
              <w:bottom w:val="single" w:sz="4" w:space="0" w:color="000000"/>
              <w:right w:val="single" w:sz="4" w:space="0" w:color="000000"/>
            </w:tcBorders>
          </w:tcPr>
          <w:p w14:paraId="2C2D0DD4" w14:textId="77777777" w:rsidR="00FF53AF" w:rsidRPr="00A43179" w:rsidRDefault="00FF53AF" w:rsidP="008A2DC7">
            <w:pPr>
              <w:spacing w:line="360" w:lineRule="auto"/>
              <w:rPr>
                <w:rFonts w:ascii="Times New Roman" w:hAnsi="Times New Roman" w:cs="Times New Roman"/>
                <w:sz w:val="20"/>
                <w:szCs w:val="20"/>
              </w:rPr>
            </w:pPr>
            <w:r w:rsidRPr="00A43179">
              <w:rPr>
                <w:rFonts w:ascii="Times New Roman" w:eastAsia="Times New Roman" w:hAnsi="Times New Roman" w:cs="Times New Roman"/>
                <w:i/>
                <w:sz w:val="20"/>
                <w:szCs w:val="20"/>
              </w:rPr>
              <w:t xml:space="preserve">Keyboard </w:t>
            </w:r>
          </w:p>
        </w:tc>
        <w:tc>
          <w:tcPr>
            <w:tcW w:w="4974" w:type="dxa"/>
            <w:tcBorders>
              <w:top w:val="single" w:sz="4" w:space="0" w:color="000000"/>
              <w:left w:val="single" w:sz="4" w:space="0" w:color="000000"/>
              <w:bottom w:val="single" w:sz="4" w:space="0" w:color="000000"/>
              <w:right w:val="single" w:sz="4" w:space="0" w:color="000000"/>
            </w:tcBorders>
          </w:tcPr>
          <w:p w14:paraId="57785262" w14:textId="77777777" w:rsidR="00FF53AF" w:rsidRPr="00A43179" w:rsidRDefault="00FF53AF" w:rsidP="008A2DC7">
            <w:pPr>
              <w:spacing w:line="360" w:lineRule="auto"/>
              <w:rPr>
                <w:rFonts w:ascii="Times New Roman" w:hAnsi="Times New Roman" w:cs="Times New Roman"/>
                <w:sz w:val="20"/>
                <w:szCs w:val="20"/>
              </w:rPr>
            </w:pPr>
            <w:r w:rsidRPr="00A43179">
              <w:rPr>
                <w:rFonts w:ascii="Times New Roman" w:hAnsi="Times New Roman" w:cs="Times New Roman"/>
                <w:sz w:val="20"/>
                <w:szCs w:val="20"/>
              </w:rPr>
              <w:t xml:space="preserve">Antarmuka yang digunakan untuk memasukkan data ke dalam sistem. </w:t>
            </w:r>
          </w:p>
        </w:tc>
      </w:tr>
      <w:tr w:rsidR="00FF53AF" w:rsidRPr="00A43179" w14:paraId="64FB0A94" w14:textId="77777777" w:rsidTr="008A2DC7">
        <w:trPr>
          <w:trHeight w:val="1116"/>
          <w:jc w:val="center"/>
        </w:trPr>
        <w:tc>
          <w:tcPr>
            <w:tcW w:w="552" w:type="dxa"/>
            <w:tcBorders>
              <w:top w:val="single" w:sz="4" w:space="0" w:color="000000"/>
              <w:left w:val="single" w:sz="4" w:space="0" w:color="000000"/>
              <w:bottom w:val="single" w:sz="4" w:space="0" w:color="000000"/>
              <w:right w:val="single" w:sz="4" w:space="0" w:color="000000"/>
            </w:tcBorders>
          </w:tcPr>
          <w:p w14:paraId="3D7F04CE" w14:textId="77777777" w:rsidR="00FF53AF" w:rsidRPr="00A43179" w:rsidRDefault="00FF53AF" w:rsidP="008A2DC7">
            <w:pPr>
              <w:spacing w:line="360" w:lineRule="auto"/>
              <w:rPr>
                <w:rFonts w:ascii="Times New Roman" w:hAnsi="Times New Roman" w:cs="Times New Roman"/>
                <w:sz w:val="20"/>
                <w:szCs w:val="20"/>
              </w:rPr>
            </w:pPr>
            <w:r w:rsidRPr="00A43179">
              <w:rPr>
                <w:rFonts w:ascii="Times New Roman" w:hAnsi="Times New Roman" w:cs="Times New Roman"/>
                <w:sz w:val="20"/>
                <w:szCs w:val="20"/>
              </w:rPr>
              <w:t xml:space="preserve">3 </w:t>
            </w:r>
          </w:p>
        </w:tc>
        <w:tc>
          <w:tcPr>
            <w:tcW w:w="2398" w:type="dxa"/>
            <w:tcBorders>
              <w:top w:val="single" w:sz="4" w:space="0" w:color="000000"/>
              <w:left w:val="single" w:sz="4" w:space="0" w:color="000000"/>
              <w:bottom w:val="single" w:sz="4" w:space="0" w:color="000000"/>
              <w:right w:val="single" w:sz="4" w:space="0" w:color="000000"/>
            </w:tcBorders>
          </w:tcPr>
          <w:p w14:paraId="4CE82C13" w14:textId="77777777" w:rsidR="00FF53AF" w:rsidRPr="00A43179" w:rsidRDefault="00FF53AF" w:rsidP="008A2DC7">
            <w:pPr>
              <w:spacing w:line="360" w:lineRule="auto"/>
              <w:rPr>
                <w:rFonts w:ascii="Times New Roman" w:hAnsi="Times New Roman" w:cs="Times New Roman"/>
                <w:sz w:val="20"/>
                <w:szCs w:val="20"/>
              </w:rPr>
            </w:pPr>
            <w:r w:rsidRPr="00A43179">
              <w:rPr>
                <w:rFonts w:ascii="Times New Roman" w:eastAsia="Times New Roman" w:hAnsi="Times New Roman" w:cs="Times New Roman"/>
                <w:i/>
                <w:sz w:val="20"/>
                <w:szCs w:val="20"/>
              </w:rPr>
              <w:t xml:space="preserve">Monitor </w:t>
            </w:r>
          </w:p>
        </w:tc>
        <w:tc>
          <w:tcPr>
            <w:tcW w:w="4974" w:type="dxa"/>
            <w:tcBorders>
              <w:top w:val="single" w:sz="4" w:space="0" w:color="000000"/>
              <w:left w:val="single" w:sz="4" w:space="0" w:color="000000"/>
              <w:bottom w:val="single" w:sz="4" w:space="0" w:color="000000"/>
              <w:right w:val="single" w:sz="4" w:space="0" w:color="000000"/>
            </w:tcBorders>
          </w:tcPr>
          <w:p w14:paraId="01EFBB8F" w14:textId="77777777" w:rsidR="00FF53AF" w:rsidRPr="00A43179" w:rsidRDefault="00FF53AF" w:rsidP="008A2DC7">
            <w:pPr>
              <w:spacing w:line="360" w:lineRule="auto"/>
              <w:ind w:right="79"/>
              <w:rPr>
                <w:rFonts w:ascii="Times New Roman" w:hAnsi="Times New Roman" w:cs="Times New Roman"/>
                <w:sz w:val="20"/>
                <w:szCs w:val="20"/>
              </w:rPr>
            </w:pPr>
            <w:r w:rsidRPr="00A43179">
              <w:rPr>
                <w:rFonts w:ascii="Times New Roman" w:hAnsi="Times New Roman" w:cs="Times New Roman"/>
                <w:sz w:val="20"/>
                <w:szCs w:val="20"/>
              </w:rPr>
              <w:t xml:space="preserve">Antarmuka yang memungkinkan pengguna untuk melihat perubahan yang terjadi pada sistem serta mempermudah pengguna untuk berinteraksi dengan sistem yang akan dibangun. </w:t>
            </w:r>
          </w:p>
        </w:tc>
      </w:tr>
    </w:tbl>
    <w:p w14:paraId="0DD1C15D" w14:textId="77777777" w:rsidR="00FF53AF" w:rsidRPr="005D2E04" w:rsidRDefault="00FF53AF" w:rsidP="00650BDE">
      <w:pPr>
        <w:pStyle w:val="Heading3"/>
        <w:numPr>
          <w:ilvl w:val="2"/>
          <w:numId w:val="22"/>
        </w:numPr>
        <w:spacing w:line="360" w:lineRule="auto"/>
        <w:jc w:val="both"/>
        <w:rPr>
          <w:rFonts w:ascii="Times New Roman" w:hAnsi="Times New Roman"/>
          <w:sz w:val="24"/>
          <w:szCs w:val="24"/>
        </w:rPr>
      </w:pPr>
      <w:bookmarkStart w:id="152" w:name="_Toc30414097"/>
      <w:bookmarkStart w:id="153" w:name="_Toc30414161"/>
      <w:bookmarkStart w:id="154" w:name="_Toc45276895"/>
      <w:r w:rsidRPr="005D2E04">
        <w:rPr>
          <w:rFonts w:ascii="Times New Roman" w:hAnsi="Times New Roman"/>
          <w:sz w:val="24"/>
          <w:szCs w:val="24"/>
        </w:rPr>
        <w:t>Lingkungan Pengembangan</w:t>
      </w:r>
      <w:bookmarkEnd w:id="152"/>
      <w:bookmarkEnd w:id="153"/>
      <w:bookmarkEnd w:id="154"/>
    </w:p>
    <w:p w14:paraId="42F3BEFD" w14:textId="77777777" w:rsidR="00FF53AF" w:rsidRPr="00A43179" w:rsidRDefault="00FF53AF" w:rsidP="00FF53AF">
      <w:pPr>
        <w:spacing w:line="360" w:lineRule="auto"/>
        <w:ind w:left="94" w:right="60"/>
        <w:jc w:val="both"/>
        <w:rPr>
          <w:rFonts w:ascii="Times New Roman" w:hAnsi="Times New Roman"/>
          <w:sz w:val="24"/>
          <w:szCs w:val="24"/>
        </w:rPr>
      </w:pPr>
      <w:r w:rsidRPr="00A43179">
        <w:rPr>
          <w:rFonts w:ascii="Times New Roman" w:hAnsi="Times New Roman"/>
          <w:sz w:val="24"/>
          <w:szCs w:val="24"/>
        </w:rPr>
        <w:t xml:space="preserve">Pada bagian ini penulis menjelaskan </w:t>
      </w:r>
      <w:r w:rsidRPr="00A43179">
        <w:rPr>
          <w:rFonts w:ascii="Times New Roman" w:hAnsi="Times New Roman"/>
          <w:i/>
          <w:sz w:val="24"/>
          <w:szCs w:val="24"/>
        </w:rPr>
        <w:t>development</w:t>
      </w:r>
      <w:r w:rsidRPr="00A43179">
        <w:rPr>
          <w:rFonts w:ascii="Times New Roman" w:hAnsi="Times New Roman"/>
          <w:sz w:val="24"/>
          <w:szCs w:val="24"/>
        </w:rPr>
        <w:t xml:space="preserve"> </w:t>
      </w:r>
      <w:r w:rsidRPr="00A43179">
        <w:rPr>
          <w:rFonts w:ascii="Times New Roman" w:hAnsi="Times New Roman"/>
          <w:i/>
          <w:sz w:val="24"/>
          <w:szCs w:val="24"/>
        </w:rPr>
        <w:t>environment</w:t>
      </w:r>
      <w:r w:rsidRPr="00A43179">
        <w:rPr>
          <w:rFonts w:ascii="Times New Roman" w:hAnsi="Times New Roman"/>
          <w:sz w:val="24"/>
          <w:szCs w:val="24"/>
        </w:rPr>
        <w:t xml:space="preserve"> atau lingkungan pengembangan berisi spesifikasi teknis dari perangkat lunak yang diperlukan dalam pembangunan sistem. Daftar perangkat yang </w:t>
      </w:r>
      <w:proofErr w:type="gramStart"/>
      <w:r w:rsidRPr="00A43179">
        <w:rPr>
          <w:rFonts w:ascii="Times New Roman" w:hAnsi="Times New Roman"/>
          <w:sz w:val="24"/>
          <w:szCs w:val="24"/>
        </w:rPr>
        <w:t>akan</w:t>
      </w:r>
      <w:proofErr w:type="gramEnd"/>
      <w:r w:rsidRPr="00A43179">
        <w:rPr>
          <w:rFonts w:ascii="Times New Roman" w:hAnsi="Times New Roman"/>
          <w:sz w:val="24"/>
          <w:szCs w:val="24"/>
        </w:rPr>
        <w:t xml:space="preserve"> digunakan oleh </w:t>
      </w:r>
      <w:r w:rsidR="00BB0C00" w:rsidRPr="00A43179">
        <w:rPr>
          <w:rFonts w:ascii="Times New Roman" w:hAnsi="Times New Roman"/>
          <w:i/>
          <w:sz w:val="24"/>
          <w:szCs w:val="24"/>
        </w:rPr>
        <w:t xml:space="preserve">developer </w:t>
      </w:r>
      <w:r w:rsidR="00BB0C00" w:rsidRPr="00A43179">
        <w:rPr>
          <w:rFonts w:ascii="Times New Roman" w:hAnsi="Times New Roman"/>
          <w:sz w:val="24"/>
          <w:szCs w:val="24"/>
        </w:rPr>
        <w:t>dalam</w:t>
      </w:r>
      <w:r w:rsidRPr="00A43179">
        <w:rPr>
          <w:rFonts w:ascii="Times New Roman" w:hAnsi="Times New Roman"/>
          <w:sz w:val="24"/>
          <w:szCs w:val="24"/>
        </w:rPr>
        <w:t xml:space="preserve"> pembangunan adalah sebagai berikut: </w:t>
      </w:r>
    </w:p>
    <w:p w14:paraId="1BF2BE36" w14:textId="77777777" w:rsidR="00FF53AF" w:rsidRPr="00A43179" w:rsidRDefault="00FF53AF" w:rsidP="00650BDE">
      <w:pPr>
        <w:numPr>
          <w:ilvl w:val="0"/>
          <w:numId w:val="17"/>
        </w:numPr>
        <w:spacing w:after="129" w:line="360" w:lineRule="auto"/>
        <w:ind w:right="55" w:hanging="360"/>
        <w:jc w:val="both"/>
        <w:rPr>
          <w:rFonts w:ascii="Times New Roman" w:hAnsi="Times New Roman"/>
          <w:sz w:val="24"/>
          <w:szCs w:val="24"/>
        </w:rPr>
      </w:pPr>
      <w:r w:rsidRPr="00A43179">
        <w:rPr>
          <w:rFonts w:ascii="Times New Roman" w:hAnsi="Times New Roman"/>
          <w:i/>
          <w:sz w:val="24"/>
          <w:szCs w:val="24"/>
        </w:rPr>
        <w:t xml:space="preserve">Client </w:t>
      </w:r>
    </w:p>
    <w:p w14:paraId="4A77F056" w14:textId="77777777" w:rsidR="00FF53AF" w:rsidRPr="00A43179" w:rsidRDefault="00FF53AF" w:rsidP="00650BDE">
      <w:pPr>
        <w:numPr>
          <w:ilvl w:val="1"/>
          <w:numId w:val="17"/>
        </w:numPr>
        <w:spacing w:after="126" w:line="360" w:lineRule="auto"/>
        <w:ind w:right="55" w:hanging="360"/>
        <w:jc w:val="both"/>
        <w:rPr>
          <w:rFonts w:ascii="Times New Roman" w:hAnsi="Times New Roman"/>
          <w:sz w:val="24"/>
          <w:szCs w:val="24"/>
        </w:rPr>
      </w:pPr>
      <w:r w:rsidRPr="00A43179">
        <w:rPr>
          <w:rFonts w:ascii="Times New Roman" w:hAnsi="Times New Roman"/>
          <w:i/>
          <w:sz w:val="24"/>
          <w:szCs w:val="24"/>
        </w:rPr>
        <w:t>Operating System</w:t>
      </w:r>
      <w:r w:rsidRPr="00A43179">
        <w:rPr>
          <w:rFonts w:ascii="Times New Roman" w:hAnsi="Times New Roman"/>
          <w:sz w:val="24"/>
          <w:szCs w:val="24"/>
        </w:rPr>
        <w:t>:</w:t>
      </w:r>
      <w:r w:rsidRPr="00A43179">
        <w:rPr>
          <w:rFonts w:ascii="Times New Roman" w:hAnsi="Times New Roman"/>
          <w:i/>
          <w:sz w:val="24"/>
          <w:szCs w:val="24"/>
        </w:rPr>
        <w:t xml:space="preserve"> </w:t>
      </w:r>
      <w:r w:rsidRPr="00A43179">
        <w:rPr>
          <w:rFonts w:ascii="Times New Roman" w:hAnsi="Times New Roman"/>
          <w:sz w:val="24"/>
          <w:szCs w:val="24"/>
        </w:rPr>
        <w:t>Windows 10 Pro</w:t>
      </w:r>
      <w:r w:rsidRPr="00A43179">
        <w:rPr>
          <w:rFonts w:ascii="Times New Roman" w:hAnsi="Times New Roman"/>
          <w:i/>
          <w:sz w:val="24"/>
          <w:szCs w:val="24"/>
        </w:rPr>
        <w:t xml:space="preserve"> </w:t>
      </w:r>
    </w:p>
    <w:p w14:paraId="764C0175" w14:textId="77777777" w:rsidR="00FF53AF" w:rsidRPr="00A43179" w:rsidRDefault="00FF53AF" w:rsidP="00650BDE">
      <w:pPr>
        <w:numPr>
          <w:ilvl w:val="1"/>
          <w:numId w:val="17"/>
        </w:numPr>
        <w:spacing w:after="129" w:line="360" w:lineRule="auto"/>
        <w:ind w:right="55" w:hanging="360"/>
        <w:jc w:val="both"/>
        <w:rPr>
          <w:rFonts w:ascii="Times New Roman" w:hAnsi="Times New Roman"/>
          <w:sz w:val="24"/>
          <w:szCs w:val="24"/>
        </w:rPr>
      </w:pPr>
      <w:r w:rsidRPr="00A43179">
        <w:rPr>
          <w:rFonts w:ascii="Times New Roman" w:hAnsi="Times New Roman"/>
          <w:i/>
          <w:sz w:val="24"/>
          <w:szCs w:val="24"/>
        </w:rPr>
        <w:t>DBMS</w:t>
      </w:r>
      <w:r w:rsidRPr="00A43179">
        <w:rPr>
          <w:rFonts w:ascii="Times New Roman" w:hAnsi="Times New Roman"/>
          <w:sz w:val="24"/>
          <w:szCs w:val="24"/>
        </w:rPr>
        <w:t>:</w:t>
      </w:r>
      <w:r w:rsidRPr="00A43179">
        <w:rPr>
          <w:rFonts w:ascii="Times New Roman" w:hAnsi="Times New Roman"/>
          <w:i/>
          <w:sz w:val="24"/>
          <w:szCs w:val="24"/>
        </w:rPr>
        <w:t xml:space="preserve"> MySQL </w:t>
      </w:r>
    </w:p>
    <w:p w14:paraId="5CE0ED1F" w14:textId="77777777" w:rsidR="00FF53AF" w:rsidRPr="00A43179" w:rsidRDefault="00FF53AF" w:rsidP="00650BDE">
      <w:pPr>
        <w:numPr>
          <w:ilvl w:val="1"/>
          <w:numId w:val="17"/>
        </w:numPr>
        <w:spacing w:line="360" w:lineRule="auto"/>
        <w:ind w:right="55" w:hanging="360"/>
        <w:jc w:val="both"/>
        <w:rPr>
          <w:rFonts w:ascii="Times New Roman" w:hAnsi="Times New Roman"/>
          <w:sz w:val="24"/>
          <w:szCs w:val="24"/>
        </w:rPr>
      </w:pPr>
      <w:r w:rsidRPr="00A43179">
        <w:rPr>
          <w:rFonts w:ascii="Times New Roman" w:hAnsi="Times New Roman"/>
          <w:i/>
          <w:sz w:val="24"/>
          <w:szCs w:val="24"/>
        </w:rPr>
        <w:t>Tools</w:t>
      </w:r>
      <w:r w:rsidRPr="00A43179">
        <w:rPr>
          <w:rFonts w:ascii="Times New Roman" w:hAnsi="Times New Roman"/>
          <w:sz w:val="24"/>
          <w:szCs w:val="24"/>
        </w:rPr>
        <w:t>:</w:t>
      </w:r>
      <w:r w:rsidRPr="00A43179">
        <w:rPr>
          <w:rFonts w:ascii="Times New Roman" w:hAnsi="Times New Roman"/>
          <w:i/>
          <w:sz w:val="24"/>
          <w:szCs w:val="24"/>
        </w:rPr>
        <w:t xml:space="preserve"> XAMPP, Google Chrome, Mozilla Firefox, SQLYog </w:t>
      </w:r>
    </w:p>
    <w:p w14:paraId="3BF5B5C6" w14:textId="77777777" w:rsidR="00FF53AF" w:rsidRPr="00A43179" w:rsidRDefault="00FF53AF" w:rsidP="00650BDE">
      <w:pPr>
        <w:numPr>
          <w:ilvl w:val="0"/>
          <w:numId w:val="17"/>
        </w:numPr>
        <w:spacing w:after="123" w:line="360" w:lineRule="auto"/>
        <w:ind w:right="55" w:hanging="360"/>
        <w:jc w:val="both"/>
        <w:rPr>
          <w:rFonts w:ascii="Times New Roman" w:hAnsi="Times New Roman"/>
          <w:sz w:val="24"/>
          <w:szCs w:val="24"/>
        </w:rPr>
      </w:pPr>
      <w:r w:rsidRPr="00A43179">
        <w:rPr>
          <w:rFonts w:ascii="Times New Roman" w:hAnsi="Times New Roman"/>
          <w:i/>
          <w:sz w:val="24"/>
          <w:szCs w:val="24"/>
        </w:rPr>
        <w:t xml:space="preserve">Hardware  </w:t>
      </w:r>
    </w:p>
    <w:p w14:paraId="5C4B3BE7" w14:textId="77777777" w:rsidR="00FF53AF" w:rsidRPr="00A43179" w:rsidRDefault="00FF53AF" w:rsidP="00FF53AF">
      <w:pPr>
        <w:spacing w:line="360" w:lineRule="auto"/>
        <w:ind w:left="814" w:right="1360"/>
        <w:jc w:val="both"/>
        <w:rPr>
          <w:rFonts w:ascii="Times New Roman" w:hAnsi="Times New Roman"/>
          <w:sz w:val="24"/>
          <w:szCs w:val="24"/>
        </w:rPr>
      </w:pPr>
      <w:r w:rsidRPr="00A43179">
        <w:rPr>
          <w:rFonts w:ascii="Times New Roman" w:hAnsi="Times New Roman"/>
          <w:sz w:val="24"/>
          <w:szCs w:val="24"/>
        </w:rPr>
        <w:t xml:space="preserve">Beberapa spesifikasi </w:t>
      </w:r>
      <w:r w:rsidRPr="00A43179">
        <w:rPr>
          <w:rFonts w:ascii="Times New Roman" w:hAnsi="Times New Roman"/>
          <w:i/>
          <w:sz w:val="24"/>
          <w:szCs w:val="24"/>
        </w:rPr>
        <w:t>hardware</w:t>
      </w:r>
      <w:r w:rsidRPr="00A43179">
        <w:rPr>
          <w:rFonts w:ascii="Times New Roman" w:hAnsi="Times New Roman"/>
          <w:sz w:val="24"/>
          <w:szCs w:val="24"/>
        </w:rPr>
        <w:t xml:space="preserve"> yang digunakan antara lain: a.</w:t>
      </w:r>
      <w:r w:rsidRPr="00A43179">
        <w:rPr>
          <w:rFonts w:ascii="Times New Roman" w:eastAsia="Arial" w:hAnsi="Times New Roman"/>
          <w:sz w:val="24"/>
          <w:szCs w:val="24"/>
        </w:rPr>
        <w:t xml:space="preserve"> </w:t>
      </w:r>
      <w:r w:rsidRPr="00A43179">
        <w:rPr>
          <w:rFonts w:ascii="Times New Roman" w:hAnsi="Times New Roman"/>
          <w:i/>
          <w:sz w:val="24"/>
          <w:szCs w:val="24"/>
        </w:rPr>
        <w:t>Processor</w:t>
      </w:r>
      <w:r w:rsidRPr="00A43179">
        <w:rPr>
          <w:rFonts w:ascii="Times New Roman" w:hAnsi="Times New Roman"/>
          <w:sz w:val="24"/>
          <w:szCs w:val="24"/>
        </w:rPr>
        <w:t>:</w:t>
      </w:r>
      <w:r w:rsidRPr="00A43179">
        <w:rPr>
          <w:rFonts w:ascii="Times New Roman" w:hAnsi="Times New Roman"/>
          <w:i/>
          <w:sz w:val="24"/>
          <w:szCs w:val="24"/>
        </w:rPr>
        <w:t xml:space="preserve"> </w:t>
      </w:r>
      <w:r w:rsidRPr="00A43179">
        <w:rPr>
          <w:rFonts w:ascii="Times New Roman" w:hAnsi="Times New Roman"/>
          <w:sz w:val="24"/>
          <w:szCs w:val="24"/>
        </w:rPr>
        <w:t>Intel Core I5</w:t>
      </w:r>
      <w:r w:rsidRPr="00A43179">
        <w:rPr>
          <w:rFonts w:ascii="Times New Roman" w:hAnsi="Times New Roman"/>
          <w:i/>
          <w:sz w:val="24"/>
          <w:szCs w:val="24"/>
        </w:rPr>
        <w:t xml:space="preserve"> </w:t>
      </w:r>
    </w:p>
    <w:p w14:paraId="4D45F7FD" w14:textId="77777777" w:rsidR="00FF53AF" w:rsidRPr="00A43179" w:rsidRDefault="00FF53AF" w:rsidP="00650BDE">
      <w:pPr>
        <w:numPr>
          <w:ilvl w:val="1"/>
          <w:numId w:val="18"/>
        </w:numPr>
        <w:spacing w:after="129" w:line="360" w:lineRule="auto"/>
        <w:ind w:right="60" w:hanging="360"/>
        <w:jc w:val="both"/>
        <w:rPr>
          <w:rFonts w:ascii="Times New Roman" w:hAnsi="Times New Roman"/>
          <w:sz w:val="24"/>
          <w:szCs w:val="24"/>
        </w:rPr>
      </w:pPr>
      <w:r w:rsidRPr="00A43179">
        <w:rPr>
          <w:rFonts w:ascii="Times New Roman" w:hAnsi="Times New Roman"/>
          <w:i/>
          <w:sz w:val="24"/>
          <w:szCs w:val="24"/>
        </w:rPr>
        <w:t>Hard disk</w:t>
      </w:r>
      <w:r w:rsidRPr="00A43179">
        <w:rPr>
          <w:rFonts w:ascii="Times New Roman" w:hAnsi="Times New Roman"/>
          <w:sz w:val="24"/>
          <w:szCs w:val="24"/>
        </w:rPr>
        <w:t>:</w:t>
      </w:r>
      <w:r w:rsidRPr="00A43179">
        <w:rPr>
          <w:rFonts w:ascii="Times New Roman" w:hAnsi="Times New Roman"/>
          <w:i/>
          <w:sz w:val="24"/>
          <w:szCs w:val="24"/>
        </w:rPr>
        <w:t xml:space="preserve"> </w:t>
      </w:r>
      <w:r w:rsidRPr="00A43179">
        <w:rPr>
          <w:rFonts w:ascii="Times New Roman" w:hAnsi="Times New Roman"/>
          <w:sz w:val="24"/>
          <w:szCs w:val="24"/>
        </w:rPr>
        <w:t>500GB</w:t>
      </w:r>
      <w:r w:rsidRPr="00A43179">
        <w:rPr>
          <w:rFonts w:ascii="Times New Roman" w:hAnsi="Times New Roman"/>
          <w:i/>
          <w:sz w:val="24"/>
          <w:szCs w:val="24"/>
        </w:rPr>
        <w:t xml:space="preserve"> </w:t>
      </w:r>
    </w:p>
    <w:p w14:paraId="10479468" w14:textId="77777777" w:rsidR="00FF53AF" w:rsidRPr="00F65E44" w:rsidRDefault="00FF53AF" w:rsidP="00650BDE">
      <w:pPr>
        <w:numPr>
          <w:ilvl w:val="1"/>
          <w:numId w:val="18"/>
        </w:numPr>
        <w:spacing w:after="93" w:line="360" w:lineRule="auto"/>
        <w:ind w:right="60" w:hanging="360"/>
        <w:jc w:val="both"/>
        <w:rPr>
          <w:rFonts w:ascii="Times New Roman" w:hAnsi="Times New Roman"/>
          <w:sz w:val="24"/>
          <w:szCs w:val="24"/>
        </w:rPr>
      </w:pPr>
      <w:r w:rsidRPr="00A43179">
        <w:rPr>
          <w:rFonts w:ascii="Times New Roman" w:hAnsi="Times New Roman"/>
          <w:i/>
          <w:sz w:val="24"/>
          <w:szCs w:val="24"/>
        </w:rPr>
        <w:t>Memory</w:t>
      </w:r>
      <w:r w:rsidRPr="00A43179">
        <w:rPr>
          <w:rFonts w:ascii="Times New Roman" w:hAnsi="Times New Roman"/>
          <w:sz w:val="24"/>
          <w:szCs w:val="24"/>
        </w:rPr>
        <w:t>:</w:t>
      </w:r>
      <w:r w:rsidRPr="00A43179">
        <w:rPr>
          <w:rFonts w:ascii="Times New Roman" w:hAnsi="Times New Roman"/>
          <w:i/>
          <w:sz w:val="24"/>
          <w:szCs w:val="24"/>
        </w:rPr>
        <w:t xml:space="preserve"> </w:t>
      </w:r>
      <w:r w:rsidRPr="00A43179">
        <w:rPr>
          <w:rFonts w:ascii="Times New Roman" w:hAnsi="Times New Roman"/>
          <w:sz w:val="24"/>
          <w:szCs w:val="24"/>
        </w:rPr>
        <w:t>8GB</w:t>
      </w:r>
      <w:r w:rsidRPr="00A43179">
        <w:rPr>
          <w:rFonts w:ascii="Times New Roman" w:hAnsi="Times New Roman"/>
          <w:i/>
          <w:sz w:val="24"/>
          <w:szCs w:val="24"/>
        </w:rPr>
        <w:t xml:space="preserve"> </w:t>
      </w:r>
    </w:p>
    <w:p w14:paraId="2515180C" w14:textId="77777777" w:rsidR="00F65E44" w:rsidRPr="005D2E04" w:rsidRDefault="00F65E44" w:rsidP="00F65E44">
      <w:pPr>
        <w:spacing w:after="93" w:line="360" w:lineRule="auto"/>
        <w:ind w:left="1171" w:right="60"/>
        <w:jc w:val="both"/>
        <w:rPr>
          <w:rFonts w:ascii="Times New Roman" w:hAnsi="Times New Roman"/>
          <w:sz w:val="24"/>
          <w:szCs w:val="24"/>
        </w:rPr>
      </w:pPr>
    </w:p>
    <w:p w14:paraId="35485C07" w14:textId="77777777" w:rsidR="00FF53AF" w:rsidRPr="00A43179" w:rsidRDefault="00FF53AF" w:rsidP="00FF53AF">
      <w:pPr>
        <w:pStyle w:val="Heading2"/>
        <w:numPr>
          <w:ilvl w:val="0"/>
          <w:numId w:val="0"/>
        </w:numPr>
        <w:spacing w:line="360" w:lineRule="auto"/>
        <w:ind w:left="101"/>
        <w:jc w:val="both"/>
        <w:rPr>
          <w:rFonts w:ascii="Times New Roman" w:hAnsi="Times New Roman"/>
          <w:sz w:val="24"/>
          <w:szCs w:val="24"/>
        </w:rPr>
      </w:pPr>
      <w:bookmarkStart w:id="155" w:name="_Toc30414098"/>
      <w:bookmarkStart w:id="156" w:name="_Toc30414162"/>
      <w:bookmarkStart w:id="157" w:name="_Toc45276896"/>
      <w:bookmarkStart w:id="158" w:name="_Toc333296"/>
      <w:r>
        <w:rPr>
          <w:rFonts w:ascii="Times New Roman" w:hAnsi="Times New Roman"/>
          <w:sz w:val="24"/>
          <w:szCs w:val="24"/>
        </w:rPr>
        <w:t>3.11</w:t>
      </w:r>
      <w:r w:rsidRPr="00A43179">
        <w:rPr>
          <w:rFonts w:ascii="Times New Roman" w:eastAsia="Arial" w:hAnsi="Times New Roman"/>
          <w:sz w:val="24"/>
          <w:szCs w:val="24"/>
        </w:rPr>
        <w:t xml:space="preserve"> </w:t>
      </w:r>
      <w:r w:rsidRPr="00A43179">
        <w:rPr>
          <w:rFonts w:ascii="Times New Roman" w:hAnsi="Times New Roman"/>
          <w:sz w:val="24"/>
          <w:szCs w:val="24"/>
        </w:rPr>
        <w:t>Deskripsi Fungsional</w:t>
      </w:r>
      <w:bookmarkEnd w:id="155"/>
      <w:bookmarkEnd w:id="156"/>
      <w:bookmarkEnd w:id="157"/>
      <w:r w:rsidRPr="00A43179">
        <w:rPr>
          <w:rFonts w:ascii="Times New Roman" w:hAnsi="Times New Roman"/>
          <w:sz w:val="24"/>
          <w:szCs w:val="24"/>
        </w:rPr>
        <w:t xml:space="preserve"> </w:t>
      </w:r>
      <w:bookmarkEnd w:id="158"/>
    </w:p>
    <w:p w14:paraId="33FF3FF3" w14:textId="77777777" w:rsidR="00FF53AF" w:rsidRPr="00A43179" w:rsidRDefault="00FF53AF" w:rsidP="00FF53AF">
      <w:pPr>
        <w:spacing w:after="245" w:line="360" w:lineRule="auto"/>
        <w:ind w:left="94" w:right="60"/>
        <w:jc w:val="both"/>
        <w:rPr>
          <w:rFonts w:ascii="Times New Roman" w:hAnsi="Times New Roman"/>
          <w:sz w:val="24"/>
          <w:szCs w:val="24"/>
        </w:rPr>
      </w:pPr>
      <w:r w:rsidRPr="00A43179">
        <w:rPr>
          <w:rFonts w:ascii="Times New Roman" w:hAnsi="Times New Roman"/>
          <w:sz w:val="24"/>
          <w:szCs w:val="24"/>
        </w:rPr>
        <w:t xml:space="preserve">Deskripsi fungsional dari sistem penjadwalan yang </w:t>
      </w:r>
      <w:proofErr w:type="gramStart"/>
      <w:r w:rsidRPr="00A43179">
        <w:rPr>
          <w:rFonts w:ascii="Times New Roman" w:hAnsi="Times New Roman"/>
          <w:sz w:val="24"/>
          <w:szCs w:val="24"/>
        </w:rPr>
        <w:t>akan</w:t>
      </w:r>
      <w:proofErr w:type="gramEnd"/>
      <w:r w:rsidRPr="00A43179">
        <w:rPr>
          <w:rFonts w:ascii="Times New Roman" w:hAnsi="Times New Roman"/>
          <w:sz w:val="24"/>
          <w:szCs w:val="24"/>
        </w:rPr>
        <w:t xml:space="preserve"> dibangun dapat digambarkan dalam bentuk </w:t>
      </w:r>
      <w:r w:rsidRPr="00A43179">
        <w:rPr>
          <w:rFonts w:ascii="Times New Roman" w:hAnsi="Times New Roman"/>
          <w:i/>
          <w:sz w:val="24"/>
          <w:szCs w:val="24"/>
        </w:rPr>
        <w:t>use case diagram</w:t>
      </w:r>
      <w:r w:rsidRPr="00A43179">
        <w:rPr>
          <w:rFonts w:ascii="Times New Roman" w:hAnsi="Times New Roman"/>
          <w:sz w:val="24"/>
          <w:szCs w:val="24"/>
        </w:rPr>
        <w:t xml:space="preserve"> dan</w:t>
      </w:r>
      <w:r w:rsidRPr="00A43179">
        <w:rPr>
          <w:rFonts w:ascii="Times New Roman" w:hAnsi="Times New Roman"/>
          <w:i/>
          <w:sz w:val="24"/>
          <w:szCs w:val="24"/>
        </w:rPr>
        <w:t xml:space="preserve"> use case scenario. </w:t>
      </w:r>
    </w:p>
    <w:p w14:paraId="62452B16" w14:textId="77777777" w:rsidR="00FF53AF" w:rsidRPr="005D2E04" w:rsidRDefault="00FF53AF" w:rsidP="00650BDE">
      <w:pPr>
        <w:pStyle w:val="Heading3"/>
        <w:numPr>
          <w:ilvl w:val="2"/>
          <w:numId w:val="26"/>
        </w:numPr>
        <w:spacing w:line="360" w:lineRule="auto"/>
        <w:jc w:val="both"/>
        <w:rPr>
          <w:rFonts w:ascii="Times New Roman" w:hAnsi="Times New Roman"/>
          <w:sz w:val="24"/>
          <w:szCs w:val="24"/>
        </w:rPr>
      </w:pPr>
      <w:bookmarkStart w:id="159" w:name="_Toc30414099"/>
      <w:bookmarkStart w:id="160" w:name="_Toc30414163"/>
      <w:bookmarkStart w:id="161" w:name="_Toc45276897"/>
      <w:r w:rsidRPr="00D2468C">
        <w:rPr>
          <w:rFonts w:ascii="Times New Roman" w:hAnsi="Times New Roman"/>
          <w:i/>
          <w:sz w:val="24"/>
          <w:szCs w:val="24"/>
        </w:rPr>
        <w:t>Use Case Diagram</w:t>
      </w:r>
      <w:r w:rsidRPr="005D2E04">
        <w:rPr>
          <w:rFonts w:ascii="Times New Roman" w:hAnsi="Times New Roman"/>
          <w:sz w:val="24"/>
          <w:szCs w:val="24"/>
        </w:rPr>
        <w:t xml:space="preserve"> Penjadwalan Kapal Penyeb</w:t>
      </w:r>
      <w:r w:rsidR="00D71650">
        <w:rPr>
          <w:rFonts w:ascii="Times New Roman" w:hAnsi="Times New Roman"/>
          <w:sz w:val="24"/>
          <w:szCs w:val="24"/>
        </w:rPr>
        <w:t>e</w:t>
      </w:r>
      <w:r w:rsidRPr="005D2E04">
        <w:rPr>
          <w:rFonts w:ascii="Times New Roman" w:hAnsi="Times New Roman"/>
          <w:sz w:val="24"/>
          <w:szCs w:val="24"/>
        </w:rPr>
        <w:t>rangan</w:t>
      </w:r>
      <w:bookmarkEnd w:id="159"/>
      <w:bookmarkEnd w:id="160"/>
      <w:bookmarkEnd w:id="161"/>
    </w:p>
    <w:p w14:paraId="1292D4B8" w14:textId="77777777" w:rsidR="00FF53AF" w:rsidRPr="00A43179" w:rsidRDefault="00FF53AF" w:rsidP="00FF53AF">
      <w:pPr>
        <w:spacing w:line="360" w:lineRule="auto"/>
        <w:ind w:left="94" w:right="60"/>
        <w:jc w:val="both"/>
        <w:rPr>
          <w:rFonts w:ascii="Times New Roman" w:hAnsi="Times New Roman"/>
          <w:sz w:val="24"/>
          <w:szCs w:val="24"/>
        </w:rPr>
      </w:pPr>
      <w:r w:rsidRPr="00A43179">
        <w:rPr>
          <w:rFonts w:ascii="Times New Roman" w:hAnsi="Times New Roman"/>
          <w:sz w:val="24"/>
          <w:szCs w:val="24"/>
        </w:rPr>
        <w:t xml:space="preserve">Pada bagian ini dijelaskan fungsi-fungsi dari sistem penjadwalan yang digambarkan dalam bentuk </w:t>
      </w:r>
      <w:r w:rsidRPr="00A43179">
        <w:rPr>
          <w:rFonts w:ascii="Times New Roman" w:hAnsi="Times New Roman"/>
          <w:i/>
          <w:sz w:val="24"/>
          <w:szCs w:val="24"/>
        </w:rPr>
        <w:t>use case diagram</w:t>
      </w:r>
      <w:r w:rsidRPr="00A43179">
        <w:rPr>
          <w:rFonts w:ascii="Times New Roman" w:hAnsi="Times New Roman"/>
          <w:sz w:val="24"/>
          <w:szCs w:val="24"/>
        </w:rPr>
        <w:t xml:space="preserve"> seperti </w:t>
      </w:r>
      <w:r w:rsidR="007E27FC">
        <w:rPr>
          <w:rFonts w:ascii="Times New Roman" w:hAnsi="Times New Roman"/>
          <w:sz w:val="24"/>
          <w:szCs w:val="24"/>
        </w:rPr>
        <w:t>yang ditunjukkan pada Gambar 19</w:t>
      </w:r>
      <w:r w:rsidRPr="00A43179">
        <w:rPr>
          <w:rFonts w:ascii="Times New Roman" w:hAnsi="Times New Roman"/>
          <w:sz w:val="24"/>
          <w:szCs w:val="24"/>
        </w:rPr>
        <w:t xml:space="preserve">: </w:t>
      </w:r>
    </w:p>
    <w:p w14:paraId="064E8A9C" w14:textId="38BFCE7B" w:rsidR="00E66CBA" w:rsidRDefault="00777B59" w:rsidP="00E66CBA">
      <w:pPr>
        <w:keepNext/>
        <w:spacing w:line="360" w:lineRule="auto"/>
        <w:ind w:left="94" w:right="60"/>
        <w:jc w:val="center"/>
      </w:pPr>
      <w:r w:rsidRPr="00777B59">
        <w:rPr>
          <w:noProof/>
        </w:rPr>
        <w:drawing>
          <wp:inline distT="0" distB="0" distL="0" distR="0" wp14:anchorId="49065B2D" wp14:editId="62A39609">
            <wp:extent cx="4102100" cy="30289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2100" cy="3028950"/>
                    </a:xfrm>
                    <a:prstGeom prst="rect">
                      <a:avLst/>
                    </a:prstGeom>
                    <a:noFill/>
                    <a:ln>
                      <a:noFill/>
                    </a:ln>
                  </pic:spPr>
                </pic:pic>
              </a:graphicData>
            </a:graphic>
          </wp:inline>
        </w:drawing>
      </w:r>
    </w:p>
    <w:p w14:paraId="25F755A3" w14:textId="5DDF1828" w:rsidR="00FF53AF" w:rsidRPr="00E66CBA" w:rsidRDefault="00E66CBA" w:rsidP="00E66CBA">
      <w:pPr>
        <w:pStyle w:val="Caption"/>
        <w:jc w:val="center"/>
        <w:rPr>
          <w:rFonts w:ascii="Times New Roman" w:hAnsi="Times New Roman"/>
          <w:sz w:val="24"/>
          <w:szCs w:val="24"/>
        </w:rPr>
      </w:pPr>
      <w:bookmarkStart w:id="162" w:name="_Toc45276946"/>
      <w:r w:rsidRPr="00E66CBA">
        <w:rPr>
          <w:rFonts w:ascii="Times New Roman" w:hAnsi="Times New Roman"/>
          <w:sz w:val="24"/>
          <w:szCs w:val="24"/>
        </w:rPr>
        <w:t xml:space="preserve">Gambar </w:t>
      </w:r>
      <w:r w:rsidRPr="00E66CBA">
        <w:rPr>
          <w:rFonts w:ascii="Times New Roman" w:hAnsi="Times New Roman"/>
          <w:sz w:val="24"/>
          <w:szCs w:val="24"/>
        </w:rPr>
        <w:fldChar w:fldCharType="begin"/>
      </w:r>
      <w:r w:rsidRPr="00E66CBA">
        <w:rPr>
          <w:rFonts w:ascii="Times New Roman" w:hAnsi="Times New Roman"/>
          <w:sz w:val="24"/>
          <w:szCs w:val="24"/>
        </w:rPr>
        <w:instrText xml:space="preserve"> SEQ Gambar \* ARABIC </w:instrText>
      </w:r>
      <w:r w:rsidRPr="00E66CBA">
        <w:rPr>
          <w:rFonts w:ascii="Times New Roman" w:hAnsi="Times New Roman"/>
          <w:sz w:val="24"/>
          <w:szCs w:val="24"/>
        </w:rPr>
        <w:fldChar w:fldCharType="separate"/>
      </w:r>
      <w:r w:rsidR="006A7004">
        <w:rPr>
          <w:rFonts w:ascii="Times New Roman" w:hAnsi="Times New Roman"/>
          <w:noProof/>
          <w:sz w:val="24"/>
          <w:szCs w:val="24"/>
        </w:rPr>
        <w:t>19</w:t>
      </w:r>
      <w:r w:rsidRPr="00E66CBA">
        <w:rPr>
          <w:rFonts w:ascii="Times New Roman" w:hAnsi="Times New Roman"/>
          <w:sz w:val="24"/>
          <w:szCs w:val="24"/>
        </w:rPr>
        <w:fldChar w:fldCharType="end"/>
      </w:r>
      <w:r w:rsidRPr="00E66CBA">
        <w:rPr>
          <w:rFonts w:ascii="Times New Roman" w:hAnsi="Times New Roman"/>
          <w:sz w:val="24"/>
          <w:szCs w:val="24"/>
        </w:rPr>
        <w:t>. Use Case Diagram</w:t>
      </w:r>
      <w:bookmarkEnd w:id="162"/>
    </w:p>
    <w:p w14:paraId="4F92E6BF" w14:textId="4EDEE162" w:rsidR="00FF53AF" w:rsidRPr="00A43179" w:rsidRDefault="00E66CBA" w:rsidP="00FF53AF">
      <w:pPr>
        <w:spacing w:line="360" w:lineRule="auto"/>
        <w:ind w:left="94" w:right="6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14:paraId="51AB0DD2" w14:textId="77777777" w:rsidR="00FF53AF" w:rsidRPr="00A43179" w:rsidRDefault="00FF53AF" w:rsidP="00FF53AF">
      <w:pPr>
        <w:spacing w:line="360" w:lineRule="auto"/>
        <w:ind w:left="94" w:right="60"/>
        <w:jc w:val="both"/>
        <w:rPr>
          <w:rFonts w:ascii="Times New Roman" w:hAnsi="Times New Roman"/>
          <w:sz w:val="24"/>
          <w:szCs w:val="24"/>
        </w:rPr>
      </w:pPr>
      <w:r w:rsidRPr="00A43179">
        <w:rPr>
          <w:rFonts w:ascii="Times New Roman" w:hAnsi="Times New Roman"/>
          <w:sz w:val="24"/>
          <w:szCs w:val="24"/>
        </w:rPr>
        <w:t xml:space="preserve">Penjelasan fungsi-fungsi pada </w:t>
      </w:r>
      <w:r w:rsidRPr="00A43179">
        <w:rPr>
          <w:rFonts w:ascii="Times New Roman" w:hAnsi="Times New Roman"/>
          <w:i/>
          <w:sz w:val="24"/>
          <w:szCs w:val="24"/>
        </w:rPr>
        <w:t>use case diagram</w:t>
      </w:r>
      <w:r w:rsidRPr="00A43179">
        <w:rPr>
          <w:rFonts w:ascii="Times New Roman" w:hAnsi="Times New Roman"/>
          <w:sz w:val="24"/>
          <w:szCs w:val="24"/>
        </w:rPr>
        <w:t xml:space="preserve"> penja</w:t>
      </w:r>
      <w:r w:rsidR="007E27FC">
        <w:rPr>
          <w:rFonts w:ascii="Times New Roman" w:hAnsi="Times New Roman"/>
          <w:sz w:val="24"/>
          <w:szCs w:val="24"/>
        </w:rPr>
        <w:t>dwalan kapal penyeb</w:t>
      </w:r>
      <w:r w:rsidR="00D71650">
        <w:rPr>
          <w:rFonts w:ascii="Times New Roman" w:hAnsi="Times New Roman"/>
          <w:sz w:val="24"/>
          <w:szCs w:val="24"/>
        </w:rPr>
        <w:t>e</w:t>
      </w:r>
      <w:r w:rsidR="007E27FC">
        <w:rPr>
          <w:rFonts w:ascii="Times New Roman" w:hAnsi="Times New Roman"/>
          <w:sz w:val="24"/>
          <w:szCs w:val="24"/>
        </w:rPr>
        <w:t>rangan pada Gambar 19</w:t>
      </w:r>
      <w:r w:rsidRPr="00A43179">
        <w:rPr>
          <w:rFonts w:ascii="Times New Roman" w:hAnsi="Times New Roman"/>
          <w:sz w:val="24"/>
          <w:szCs w:val="24"/>
        </w:rPr>
        <w:t xml:space="preserve"> adalah seb</w:t>
      </w:r>
      <w:r w:rsidR="007E27FC">
        <w:rPr>
          <w:rFonts w:ascii="Times New Roman" w:hAnsi="Times New Roman"/>
          <w:sz w:val="24"/>
          <w:szCs w:val="24"/>
        </w:rPr>
        <w:t>a</w:t>
      </w:r>
      <w:r w:rsidRPr="00A43179">
        <w:rPr>
          <w:rFonts w:ascii="Times New Roman" w:hAnsi="Times New Roman"/>
          <w:sz w:val="24"/>
          <w:szCs w:val="24"/>
        </w:rPr>
        <w:t xml:space="preserve">gai berikut: </w:t>
      </w:r>
    </w:p>
    <w:p w14:paraId="2A3E025D" w14:textId="25A5BC12" w:rsidR="00FF53AF" w:rsidRPr="00A43179" w:rsidRDefault="0076218C" w:rsidP="00650BDE">
      <w:pPr>
        <w:numPr>
          <w:ilvl w:val="0"/>
          <w:numId w:val="19"/>
        </w:numPr>
        <w:spacing w:after="113" w:line="360" w:lineRule="auto"/>
        <w:ind w:left="453" w:right="60" w:hanging="362"/>
        <w:jc w:val="both"/>
        <w:rPr>
          <w:rFonts w:ascii="Times New Roman" w:hAnsi="Times New Roman"/>
          <w:sz w:val="24"/>
          <w:szCs w:val="24"/>
        </w:rPr>
      </w:pPr>
      <w:r>
        <w:rPr>
          <w:rFonts w:ascii="Times New Roman" w:hAnsi="Times New Roman"/>
          <w:sz w:val="24"/>
          <w:szCs w:val="24"/>
        </w:rPr>
        <w:t>Mengelola Kapal</w:t>
      </w:r>
    </w:p>
    <w:p w14:paraId="27ED71CB" w14:textId="77777777" w:rsidR="00FF53AF" w:rsidRPr="00A43179" w:rsidRDefault="00FF53AF" w:rsidP="00FF53AF">
      <w:pPr>
        <w:spacing w:line="360" w:lineRule="auto"/>
        <w:ind w:left="454" w:right="60"/>
        <w:jc w:val="both"/>
        <w:rPr>
          <w:rFonts w:ascii="Times New Roman" w:hAnsi="Times New Roman"/>
          <w:sz w:val="24"/>
          <w:szCs w:val="24"/>
        </w:rPr>
      </w:pPr>
      <w:r w:rsidRPr="00A43179">
        <w:rPr>
          <w:rFonts w:ascii="Times New Roman" w:hAnsi="Times New Roman"/>
          <w:sz w:val="24"/>
          <w:szCs w:val="24"/>
        </w:rPr>
        <w:t xml:space="preserve">DISHUB sebagai </w:t>
      </w:r>
      <w:r w:rsidRPr="00A43179">
        <w:rPr>
          <w:rFonts w:ascii="Times New Roman" w:hAnsi="Times New Roman"/>
          <w:i/>
          <w:sz w:val="24"/>
          <w:szCs w:val="24"/>
        </w:rPr>
        <w:t>user</w:t>
      </w:r>
      <w:r w:rsidRPr="00A43179">
        <w:rPr>
          <w:rFonts w:ascii="Times New Roman" w:hAnsi="Times New Roman"/>
          <w:sz w:val="24"/>
          <w:szCs w:val="24"/>
        </w:rPr>
        <w:t xml:space="preserve"> pada sistem penjadwalan kapal penyeb</w:t>
      </w:r>
      <w:r w:rsidR="00D71650">
        <w:rPr>
          <w:rFonts w:ascii="Times New Roman" w:hAnsi="Times New Roman"/>
          <w:sz w:val="24"/>
          <w:szCs w:val="24"/>
        </w:rPr>
        <w:t>e</w:t>
      </w:r>
      <w:r w:rsidRPr="00A43179">
        <w:rPr>
          <w:rFonts w:ascii="Times New Roman" w:hAnsi="Times New Roman"/>
          <w:sz w:val="24"/>
          <w:szCs w:val="24"/>
        </w:rPr>
        <w:t xml:space="preserve">rangan yang </w:t>
      </w:r>
      <w:proofErr w:type="gramStart"/>
      <w:r w:rsidRPr="00A43179">
        <w:rPr>
          <w:rFonts w:ascii="Times New Roman" w:hAnsi="Times New Roman"/>
          <w:sz w:val="24"/>
          <w:szCs w:val="24"/>
        </w:rPr>
        <w:t>akan</w:t>
      </w:r>
      <w:proofErr w:type="gramEnd"/>
      <w:r w:rsidRPr="00A43179">
        <w:rPr>
          <w:rFonts w:ascii="Times New Roman" w:hAnsi="Times New Roman"/>
          <w:sz w:val="24"/>
          <w:szCs w:val="24"/>
        </w:rPr>
        <w:t xml:space="preserve"> dibangun dapat melakukan hal-hal sebagai berikut: </w:t>
      </w:r>
    </w:p>
    <w:p w14:paraId="5B334193" w14:textId="2BAB9B31" w:rsidR="00FF53AF" w:rsidRPr="00A43179" w:rsidRDefault="00FF53AF" w:rsidP="00650BDE">
      <w:pPr>
        <w:numPr>
          <w:ilvl w:val="1"/>
          <w:numId w:val="19"/>
        </w:numPr>
        <w:spacing w:after="4" w:line="360" w:lineRule="auto"/>
        <w:ind w:right="60" w:hanging="360"/>
        <w:jc w:val="both"/>
        <w:rPr>
          <w:rFonts w:ascii="Times New Roman" w:hAnsi="Times New Roman"/>
          <w:sz w:val="24"/>
          <w:szCs w:val="24"/>
        </w:rPr>
      </w:pPr>
      <w:r w:rsidRPr="00A43179">
        <w:rPr>
          <w:rFonts w:ascii="Times New Roman" w:hAnsi="Times New Roman"/>
          <w:sz w:val="24"/>
          <w:szCs w:val="24"/>
        </w:rPr>
        <w:t>Menambahkan Data, DISHUB dapat menambahkan data seperti</w:t>
      </w:r>
      <w:r w:rsidR="0076218C">
        <w:rPr>
          <w:rFonts w:ascii="Times New Roman" w:hAnsi="Times New Roman"/>
          <w:sz w:val="24"/>
          <w:szCs w:val="24"/>
        </w:rPr>
        <w:t xml:space="preserve"> </w:t>
      </w:r>
      <w:proofErr w:type="gramStart"/>
      <w:r w:rsidR="0076218C">
        <w:rPr>
          <w:rFonts w:ascii="Times New Roman" w:hAnsi="Times New Roman"/>
          <w:sz w:val="24"/>
          <w:szCs w:val="24"/>
        </w:rPr>
        <w:t>nama</w:t>
      </w:r>
      <w:proofErr w:type="gramEnd"/>
      <w:r w:rsidRPr="00A43179">
        <w:rPr>
          <w:rFonts w:ascii="Times New Roman" w:hAnsi="Times New Roman"/>
          <w:sz w:val="24"/>
          <w:szCs w:val="24"/>
        </w:rPr>
        <w:t xml:space="preserve"> kapal,</w:t>
      </w:r>
      <w:r w:rsidR="0076218C">
        <w:rPr>
          <w:rFonts w:ascii="Times New Roman" w:hAnsi="Times New Roman"/>
          <w:sz w:val="24"/>
          <w:szCs w:val="24"/>
        </w:rPr>
        <w:t xml:space="preserve"> perusahaan, muatan, nama nahkoda, inisial</w:t>
      </w:r>
      <w:r w:rsidRPr="00A43179">
        <w:rPr>
          <w:rFonts w:ascii="Times New Roman" w:hAnsi="Times New Roman"/>
          <w:sz w:val="24"/>
          <w:szCs w:val="24"/>
        </w:rPr>
        <w:t xml:space="preserve"> nahkoda, </w:t>
      </w:r>
      <w:r w:rsidR="0076218C">
        <w:rPr>
          <w:rFonts w:ascii="Times New Roman" w:hAnsi="Times New Roman"/>
          <w:sz w:val="24"/>
          <w:szCs w:val="24"/>
        </w:rPr>
        <w:t>kategori pelabuhan tujuan.</w:t>
      </w:r>
    </w:p>
    <w:p w14:paraId="58679385" w14:textId="22DD69C8" w:rsidR="00FF53AF" w:rsidRPr="00A43179" w:rsidRDefault="00C56B94" w:rsidP="00650BDE">
      <w:pPr>
        <w:numPr>
          <w:ilvl w:val="1"/>
          <w:numId w:val="19"/>
        </w:numPr>
        <w:spacing w:after="4" w:line="360" w:lineRule="auto"/>
        <w:ind w:right="60" w:hanging="360"/>
        <w:jc w:val="both"/>
        <w:rPr>
          <w:rFonts w:ascii="Times New Roman" w:hAnsi="Times New Roman"/>
          <w:sz w:val="24"/>
          <w:szCs w:val="24"/>
        </w:rPr>
      </w:pPr>
      <w:r>
        <w:rPr>
          <w:rFonts w:ascii="Times New Roman" w:hAnsi="Times New Roman"/>
          <w:sz w:val="24"/>
          <w:szCs w:val="24"/>
        </w:rPr>
        <w:t>Mengedit Data</w:t>
      </w:r>
      <w:r w:rsidR="00FF53AF" w:rsidRPr="00A43179">
        <w:rPr>
          <w:rFonts w:ascii="Times New Roman" w:hAnsi="Times New Roman"/>
          <w:sz w:val="24"/>
          <w:szCs w:val="24"/>
        </w:rPr>
        <w:t xml:space="preserve">, DISHUB dapat mengedit data </w:t>
      </w:r>
      <w:proofErr w:type="gramStart"/>
      <w:r w:rsidR="0076218C">
        <w:rPr>
          <w:rFonts w:ascii="Times New Roman" w:hAnsi="Times New Roman"/>
          <w:sz w:val="24"/>
          <w:szCs w:val="24"/>
        </w:rPr>
        <w:t>nama</w:t>
      </w:r>
      <w:proofErr w:type="gramEnd"/>
      <w:r w:rsidR="0076218C" w:rsidRPr="00A43179">
        <w:rPr>
          <w:rFonts w:ascii="Times New Roman" w:hAnsi="Times New Roman"/>
          <w:sz w:val="24"/>
          <w:szCs w:val="24"/>
        </w:rPr>
        <w:t xml:space="preserve"> kapal,</w:t>
      </w:r>
      <w:r w:rsidR="0076218C">
        <w:rPr>
          <w:rFonts w:ascii="Times New Roman" w:hAnsi="Times New Roman"/>
          <w:sz w:val="24"/>
          <w:szCs w:val="24"/>
        </w:rPr>
        <w:t xml:space="preserve"> perusahaan, muatan, nama nahkoda, inisial</w:t>
      </w:r>
      <w:r w:rsidR="0076218C" w:rsidRPr="00A43179">
        <w:rPr>
          <w:rFonts w:ascii="Times New Roman" w:hAnsi="Times New Roman"/>
          <w:sz w:val="24"/>
          <w:szCs w:val="24"/>
        </w:rPr>
        <w:t xml:space="preserve"> nahkoda,</w:t>
      </w:r>
      <w:r w:rsidR="000E7EFD">
        <w:rPr>
          <w:rFonts w:ascii="Times New Roman" w:hAnsi="Times New Roman"/>
          <w:sz w:val="24"/>
          <w:szCs w:val="24"/>
        </w:rPr>
        <w:t xml:space="preserve"> dan</w:t>
      </w:r>
      <w:r w:rsidR="0076218C" w:rsidRPr="00A43179">
        <w:rPr>
          <w:rFonts w:ascii="Times New Roman" w:hAnsi="Times New Roman"/>
          <w:sz w:val="24"/>
          <w:szCs w:val="24"/>
        </w:rPr>
        <w:t xml:space="preserve"> </w:t>
      </w:r>
      <w:r w:rsidR="0076218C">
        <w:rPr>
          <w:rFonts w:ascii="Times New Roman" w:hAnsi="Times New Roman"/>
          <w:sz w:val="24"/>
          <w:szCs w:val="24"/>
        </w:rPr>
        <w:t>kategori pelabuhan tujuan</w:t>
      </w:r>
      <w:r w:rsidR="000E7EFD">
        <w:rPr>
          <w:rFonts w:ascii="Times New Roman" w:hAnsi="Times New Roman"/>
          <w:sz w:val="24"/>
          <w:szCs w:val="24"/>
        </w:rPr>
        <w:t>.</w:t>
      </w:r>
    </w:p>
    <w:p w14:paraId="18933D78" w14:textId="7F29DA75" w:rsidR="00FF53AF" w:rsidRPr="00A43179" w:rsidRDefault="00FF53AF" w:rsidP="00650BDE">
      <w:pPr>
        <w:numPr>
          <w:ilvl w:val="1"/>
          <w:numId w:val="19"/>
        </w:numPr>
        <w:spacing w:after="4" w:line="360" w:lineRule="auto"/>
        <w:ind w:right="60" w:hanging="360"/>
        <w:jc w:val="both"/>
        <w:rPr>
          <w:rFonts w:ascii="Times New Roman" w:hAnsi="Times New Roman"/>
          <w:sz w:val="24"/>
          <w:szCs w:val="24"/>
        </w:rPr>
      </w:pPr>
      <w:r w:rsidRPr="00A43179">
        <w:rPr>
          <w:rFonts w:ascii="Times New Roman" w:hAnsi="Times New Roman"/>
          <w:sz w:val="24"/>
          <w:szCs w:val="24"/>
        </w:rPr>
        <w:t xml:space="preserve">Menghapus Data, DISHUB dapat menghapus data seperti </w:t>
      </w:r>
      <w:r w:rsidR="000E7EFD">
        <w:rPr>
          <w:rFonts w:ascii="Times New Roman" w:hAnsi="Times New Roman"/>
          <w:sz w:val="24"/>
          <w:szCs w:val="24"/>
        </w:rPr>
        <w:t>nama</w:t>
      </w:r>
      <w:r w:rsidR="000E7EFD" w:rsidRPr="00A43179">
        <w:rPr>
          <w:rFonts w:ascii="Times New Roman" w:hAnsi="Times New Roman"/>
          <w:sz w:val="24"/>
          <w:szCs w:val="24"/>
        </w:rPr>
        <w:t xml:space="preserve"> kapal,</w:t>
      </w:r>
      <w:r w:rsidR="000E7EFD">
        <w:rPr>
          <w:rFonts w:ascii="Times New Roman" w:hAnsi="Times New Roman"/>
          <w:sz w:val="24"/>
          <w:szCs w:val="24"/>
        </w:rPr>
        <w:t xml:space="preserve"> perusahaan, muatan, nama nahkoda, inisial</w:t>
      </w:r>
      <w:r w:rsidR="000E7EFD" w:rsidRPr="00A43179">
        <w:rPr>
          <w:rFonts w:ascii="Times New Roman" w:hAnsi="Times New Roman"/>
          <w:sz w:val="24"/>
          <w:szCs w:val="24"/>
        </w:rPr>
        <w:t xml:space="preserve"> nahkoda, </w:t>
      </w:r>
      <w:r w:rsidR="000E7EFD">
        <w:rPr>
          <w:rFonts w:ascii="Times New Roman" w:hAnsi="Times New Roman"/>
          <w:sz w:val="24"/>
          <w:szCs w:val="24"/>
        </w:rPr>
        <w:t>dan kategori pelabuhan tujuan</w:t>
      </w:r>
    </w:p>
    <w:p w14:paraId="63A9EA80" w14:textId="02D062C0" w:rsidR="00FF53AF" w:rsidRDefault="00FF53AF" w:rsidP="00650BDE">
      <w:pPr>
        <w:numPr>
          <w:ilvl w:val="1"/>
          <w:numId w:val="19"/>
        </w:numPr>
        <w:spacing w:after="4" w:line="360" w:lineRule="auto"/>
        <w:ind w:right="60" w:hanging="360"/>
        <w:jc w:val="both"/>
        <w:rPr>
          <w:rFonts w:ascii="Times New Roman" w:hAnsi="Times New Roman"/>
          <w:sz w:val="24"/>
          <w:szCs w:val="24"/>
        </w:rPr>
      </w:pPr>
      <w:r w:rsidRPr="00A43179">
        <w:rPr>
          <w:rFonts w:ascii="Times New Roman" w:hAnsi="Times New Roman"/>
          <w:sz w:val="24"/>
          <w:szCs w:val="24"/>
        </w:rPr>
        <w:t xml:space="preserve">Melihat Data, DISHUB dapat menampilkan data seperti </w:t>
      </w:r>
      <w:proofErr w:type="gramStart"/>
      <w:r w:rsidR="000E7EFD">
        <w:rPr>
          <w:rFonts w:ascii="Times New Roman" w:hAnsi="Times New Roman"/>
          <w:sz w:val="24"/>
          <w:szCs w:val="24"/>
        </w:rPr>
        <w:t>nama</w:t>
      </w:r>
      <w:proofErr w:type="gramEnd"/>
      <w:r w:rsidR="000E7EFD" w:rsidRPr="00A43179">
        <w:rPr>
          <w:rFonts w:ascii="Times New Roman" w:hAnsi="Times New Roman"/>
          <w:sz w:val="24"/>
          <w:szCs w:val="24"/>
        </w:rPr>
        <w:t xml:space="preserve"> kapal,</w:t>
      </w:r>
      <w:r w:rsidR="000E7EFD">
        <w:rPr>
          <w:rFonts w:ascii="Times New Roman" w:hAnsi="Times New Roman"/>
          <w:sz w:val="24"/>
          <w:szCs w:val="24"/>
        </w:rPr>
        <w:t xml:space="preserve"> perusahaan, muatan, nama nahkoda, inisial</w:t>
      </w:r>
      <w:r w:rsidR="000E7EFD" w:rsidRPr="00A43179">
        <w:rPr>
          <w:rFonts w:ascii="Times New Roman" w:hAnsi="Times New Roman"/>
          <w:sz w:val="24"/>
          <w:szCs w:val="24"/>
        </w:rPr>
        <w:t xml:space="preserve"> nahkoda, </w:t>
      </w:r>
      <w:r w:rsidR="000E7EFD">
        <w:rPr>
          <w:rFonts w:ascii="Times New Roman" w:hAnsi="Times New Roman"/>
          <w:sz w:val="24"/>
          <w:szCs w:val="24"/>
        </w:rPr>
        <w:t>dan kategori pelabuhan tujuan.</w:t>
      </w:r>
    </w:p>
    <w:p w14:paraId="6F1C9CF5" w14:textId="77777777" w:rsidR="000E7EFD" w:rsidRDefault="000E7EFD" w:rsidP="000E7EFD">
      <w:pPr>
        <w:spacing w:after="4" w:line="360" w:lineRule="auto"/>
        <w:ind w:left="811" w:right="60"/>
        <w:jc w:val="both"/>
        <w:rPr>
          <w:rFonts w:ascii="Times New Roman" w:hAnsi="Times New Roman"/>
          <w:sz w:val="24"/>
          <w:szCs w:val="24"/>
        </w:rPr>
      </w:pPr>
    </w:p>
    <w:p w14:paraId="37BE54D2" w14:textId="46B0F738" w:rsidR="000E7EFD" w:rsidRPr="000E7EFD" w:rsidRDefault="000E7EFD" w:rsidP="000E7EFD">
      <w:pPr>
        <w:pStyle w:val="ListParagraph"/>
        <w:numPr>
          <w:ilvl w:val="0"/>
          <w:numId w:val="19"/>
        </w:numPr>
        <w:spacing w:after="4" w:line="360" w:lineRule="auto"/>
        <w:ind w:left="180" w:right="60"/>
        <w:jc w:val="both"/>
        <w:rPr>
          <w:rFonts w:ascii="Times New Roman" w:hAnsi="Times New Roman"/>
          <w:sz w:val="24"/>
          <w:szCs w:val="24"/>
        </w:rPr>
      </w:pPr>
      <w:r>
        <w:rPr>
          <w:rFonts w:ascii="Times New Roman" w:hAnsi="Times New Roman"/>
          <w:sz w:val="24"/>
          <w:szCs w:val="24"/>
          <w:lang w:val="en-US"/>
        </w:rPr>
        <w:t>Mengelola wilayah</w:t>
      </w:r>
    </w:p>
    <w:p w14:paraId="37E7FE07" w14:textId="77777777" w:rsidR="000E7EFD" w:rsidRPr="00A43179" w:rsidRDefault="000E7EFD" w:rsidP="000E7EFD">
      <w:pPr>
        <w:spacing w:line="360" w:lineRule="auto"/>
        <w:ind w:left="454" w:right="60"/>
        <w:jc w:val="both"/>
        <w:rPr>
          <w:rFonts w:ascii="Times New Roman" w:hAnsi="Times New Roman"/>
          <w:sz w:val="24"/>
          <w:szCs w:val="24"/>
        </w:rPr>
      </w:pPr>
      <w:r w:rsidRPr="00A43179">
        <w:rPr>
          <w:rFonts w:ascii="Times New Roman" w:hAnsi="Times New Roman"/>
          <w:sz w:val="24"/>
          <w:szCs w:val="24"/>
        </w:rPr>
        <w:t xml:space="preserve">DISHUB sebagai </w:t>
      </w:r>
      <w:r w:rsidRPr="00A43179">
        <w:rPr>
          <w:rFonts w:ascii="Times New Roman" w:hAnsi="Times New Roman"/>
          <w:i/>
          <w:sz w:val="24"/>
          <w:szCs w:val="24"/>
        </w:rPr>
        <w:t>user</w:t>
      </w:r>
      <w:r w:rsidRPr="00A43179">
        <w:rPr>
          <w:rFonts w:ascii="Times New Roman" w:hAnsi="Times New Roman"/>
          <w:sz w:val="24"/>
          <w:szCs w:val="24"/>
        </w:rPr>
        <w:t xml:space="preserve"> pada sistem penjadwalan kapal penyeb</w:t>
      </w:r>
      <w:r>
        <w:rPr>
          <w:rFonts w:ascii="Times New Roman" w:hAnsi="Times New Roman"/>
          <w:sz w:val="24"/>
          <w:szCs w:val="24"/>
        </w:rPr>
        <w:t>e</w:t>
      </w:r>
      <w:r w:rsidRPr="00A43179">
        <w:rPr>
          <w:rFonts w:ascii="Times New Roman" w:hAnsi="Times New Roman"/>
          <w:sz w:val="24"/>
          <w:szCs w:val="24"/>
        </w:rPr>
        <w:t xml:space="preserve">rangan yang </w:t>
      </w:r>
      <w:proofErr w:type="gramStart"/>
      <w:r w:rsidRPr="00A43179">
        <w:rPr>
          <w:rFonts w:ascii="Times New Roman" w:hAnsi="Times New Roman"/>
          <w:sz w:val="24"/>
          <w:szCs w:val="24"/>
        </w:rPr>
        <w:t>akan</w:t>
      </w:r>
      <w:proofErr w:type="gramEnd"/>
      <w:r w:rsidRPr="00A43179">
        <w:rPr>
          <w:rFonts w:ascii="Times New Roman" w:hAnsi="Times New Roman"/>
          <w:sz w:val="24"/>
          <w:szCs w:val="24"/>
        </w:rPr>
        <w:t xml:space="preserve"> dibangun dapat melakukan hal-hal sebagai berikut: </w:t>
      </w:r>
    </w:p>
    <w:p w14:paraId="5A0920B1" w14:textId="66BD26CF" w:rsidR="000E7EFD" w:rsidRPr="00A43179" w:rsidRDefault="000E7EFD" w:rsidP="000E7EFD">
      <w:pPr>
        <w:numPr>
          <w:ilvl w:val="1"/>
          <w:numId w:val="19"/>
        </w:numPr>
        <w:spacing w:after="4" w:line="360" w:lineRule="auto"/>
        <w:ind w:right="60" w:hanging="360"/>
        <w:jc w:val="both"/>
        <w:rPr>
          <w:rFonts w:ascii="Times New Roman" w:hAnsi="Times New Roman"/>
          <w:sz w:val="24"/>
          <w:szCs w:val="24"/>
        </w:rPr>
      </w:pPr>
      <w:r>
        <w:rPr>
          <w:rFonts w:ascii="Times New Roman" w:hAnsi="Times New Roman"/>
          <w:sz w:val="24"/>
          <w:szCs w:val="24"/>
        </w:rPr>
        <w:t>Menambahkan d</w:t>
      </w:r>
      <w:r w:rsidRPr="00A43179">
        <w:rPr>
          <w:rFonts w:ascii="Times New Roman" w:hAnsi="Times New Roman"/>
          <w:sz w:val="24"/>
          <w:szCs w:val="24"/>
        </w:rPr>
        <w:t>ata, DISHUB dapat menambahkan data seperti</w:t>
      </w:r>
      <w:r>
        <w:rPr>
          <w:rFonts w:ascii="Times New Roman" w:hAnsi="Times New Roman"/>
          <w:sz w:val="24"/>
          <w:szCs w:val="24"/>
        </w:rPr>
        <w:t xml:space="preserve"> jarak, pelabuhan awal dan pelabuhan tujuan.</w:t>
      </w:r>
    </w:p>
    <w:p w14:paraId="2B381173" w14:textId="1BCAC2E3" w:rsidR="000E7EFD" w:rsidRDefault="000E7EFD" w:rsidP="000E7EFD">
      <w:pPr>
        <w:numPr>
          <w:ilvl w:val="1"/>
          <w:numId w:val="19"/>
        </w:numPr>
        <w:spacing w:after="4" w:line="360" w:lineRule="auto"/>
        <w:ind w:right="60" w:hanging="360"/>
        <w:jc w:val="both"/>
        <w:rPr>
          <w:rFonts w:ascii="Times New Roman" w:hAnsi="Times New Roman"/>
          <w:sz w:val="24"/>
          <w:szCs w:val="24"/>
        </w:rPr>
      </w:pPr>
      <w:r>
        <w:rPr>
          <w:rFonts w:ascii="Times New Roman" w:hAnsi="Times New Roman"/>
          <w:sz w:val="24"/>
          <w:szCs w:val="24"/>
        </w:rPr>
        <w:t>Meng-</w:t>
      </w:r>
      <w:r w:rsidR="008E086F">
        <w:rPr>
          <w:rFonts w:ascii="Times New Roman" w:hAnsi="Times New Roman"/>
          <w:i/>
          <w:sz w:val="24"/>
          <w:szCs w:val="24"/>
        </w:rPr>
        <w:t>update data</w:t>
      </w:r>
      <w:r>
        <w:rPr>
          <w:rFonts w:ascii="Times New Roman" w:hAnsi="Times New Roman"/>
          <w:sz w:val="24"/>
          <w:szCs w:val="24"/>
        </w:rPr>
        <w:t>, DISHUB dapat mengu-</w:t>
      </w:r>
      <w:r>
        <w:rPr>
          <w:rFonts w:ascii="Times New Roman" w:hAnsi="Times New Roman"/>
          <w:i/>
          <w:sz w:val="24"/>
          <w:szCs w:val="24"/>
        </w:rPr>
        <w:t xml:space="preserve">update </w:t>
      </w:r>
      <w:r>
        <w:rPr>
          <w:rFonts w:ascii="Times New Roman" w:hAnsi="Times New Roman"/>
          <w:sz w:val="24"/>
          <w:szCs w:val="24"/>
        </w:rPr>
        <w:t>data</w:t>
      </w:r>
      <w:r w:rsidR="008E086F">
        <w:rPr>
          <w:rFonts w:ascii="Times New Roman" w:hAnsi="Times New Roman"/>
          <w:sz w:val="24"/>
          <w:szCs w:val="24"/>
        </w:rPr>
        <w:t xml:space="preserve"> yang diperlukan.</w:t>
      </w:r>
    </w:p>
    <w:p w14:paraId="7F27246A" w14:textId="7FEB1899" w:rsidR="00A22DC4" w:rsidRDefault="00A22DC4" w:rsidP="000E7EFD">
      <w:pPr>
        <w:numPr>
          <w:ilvl w:val="1"/>
          <w:numId w:val="19"/>
        </w:numPr>
        <w:spacing w:after="4" w:line="360" w:lineRule="auto"/>
        <w:ind w:right="60" w:hanging="360"/>
        <w:jc w:val="both"/>
        <w:rPr>
          <w:rFonts w:ascii="Times New Roman" w:hAnsi="Times New Roman"/>
          <w:sz w:val="24"/>
          <w:szCs w:val="24"/>
        </w:rPr>
      </w:pPr>
      <w:r>
        <w:rPr>
          <w:rFonts w:ascii="Times New Roman" w:hAnsi="Times New Roman"/>
          <w:sz w:val="24"/>
          <w:szCs w:val="24"/>
        </w:rPr>
        <w:t>Menghapus data, DISHUB dapat menghapus data yang diperlukan</w:t>
      </w:r>
    </w:p>
    <w:p w14:paraId="6D4CC9E1" w14:textId="0808CB1C" w:rsidR="000E7EFD" w:rsidRDefault="000E7EFD" w:rsidP="000E7EFD">
      <w:pPr>
        <w:numPr>
          <w:ilvl w:val="1"/>
          <w:numId w:val="19"/>
        </w:numPr>
        <w:spacing w:after="4" w:line="360" w:lineRule="auto"/>
        <w:ind w:right="60" w:hanging="360"/>
        <w:jc w:val="both"/>
        <w:rPr>
          <w:rFonts w:ascii="Times New Roman" w:hAnsi="Times New Roman"/>
          <w:sz w:val="24"/>
          <w:szCs w:val="24"/>
        </w:rPr>
      </w:pPr>
      <w:r w:rsidRPr="00A43179">
        <w:rPr>
          <w:rFonts w:ascii="Times New Roman" w:hAnsi="Times New Roman"/>
          <w:sz w:val="24"/>
          <w:szCs w:val="24"/>
        </w:rPr>
        <w:t xml:space="preserve">Melihat Data, DISHUB dapat menampilkan data seperti </w:t>
      </w:r>
      <w:r>
        <w:rPr>
          <w:rFonts w:ascii="Times New Roman" w:hAnsi="Times New Roman"/>
          <w:sz w:val="24"/>
          <w:szCs w:val="24"/>
        </w:rPr>
        <w:t>nama</w:t>
      </w:r>
      <w:r w:rsidRPr="00A43179">
        <w:rPr>
          <w:rFonts w:ascii="Times New Roman" w:hAnsi="Times New Roman"/>
          <w:sz w:val="24"/>
          <w:szCs w:val="24"/>
        </w:rPr>
        <w:t xml:space="preserve"> </w:t>
      </w:r>
      <w:r w:rsidR="00A22DC4">
        <w:rPr>
          <w:rFonts w:ascii="Times New Roman" w:hAnsi="Times New Roman"/>
          <w:sz w:val="24"/>
          <w:szCs w:val="24"/>
        </w:rPr>
        <w:t>pelabuhan, jarak dan katehgori pelabuhan tujuan</w:t>
      </w:r>
    </w:p>
    <w:p w14:paraId="36BC4712" w14:textId="77777777" w:rsidR="00A22DC4" w:rsidRDefault="00A22DC4" w:rsidP="00A22DC4">
      <w:pPr>
        <w:spacing w:after="4" w:line="360" w:lineRule="auto"/>
        <w:ind w:left="811" w:right="60"/>
        <w:jc w:val="both"/>
        <w:rPr>
          <w:rFonts w:ascii="Times New Roman" w:hAnsi="Times New Roman"/>
          <w:sz w:val="24"/>
          <w:szCs w:val="24"/>
        </w:rPr>
      </w:pPr>
    </w:p>
    <w:p w14:paraId="02C93D8D" w14:textId="77777777" w:rsidR="00A22DC4" w:rsidRDefault="00A22DC4" w:rsidP="00A22DC4">
      <w:pPr>
        <w:numPr>
          <w:ilvl w:val="0"/>
          <w:numId w:val="19"/>
        </w:numPr>
        <w:spacing w:after="113" w:line="360" w:lineRule="auto"/>
        <w:ind w:right="60" w:hanging="362"/>
        <w:jc w:val="both"/>
        <w:rPr>
          <w:rFonts w:ascii="Times New Roman" w:hAnsi="Times New Roman"/>
          <w:sz w:val="24"/>
          <w:szCs w:val="24"/>
        </w:rPr>
      </w:pPr>
      <w:r>
        <w:rPr>
          <w:rFonts w:ascii="Times New Roman" w:hAnsi="Times New Roman"/>
          <w:sz w:val="24"/>
          <w:szCs w:val="24"/>
        </w:rPr>
        <w:t>Mengelola Jadwal</w:t>
      </w:r>
    </w:p>
    <w:p w14:paraId="4B1F29CE" w14:textId="77777777" w:rsidR="00A22DC4" w:rsidRPr="00A43179" w:rsidRDefault="00A22DC4" w:rsidP="00A22DC4">
      <w:pPr>
        <w:spacing w:line="360" w:lineRule="auto"/>
        <w:ind w:left="454" w:right="60"/>
        <w:jc w:val="both"/>
        <w:rPr>
          <w:rFonts w:ascii="Times New Roman" w:hAnsi="Times New Roman"/>
          <w:sz w:val="24"/>
          <w:szCs w:val="24"/>
        </w:rPr>
      </w:pPr>
      <w:r w:rsidRPr="00A43179">
        <w:rPr>
          <w:rFonts w:ascii="Times New Roman" w:hAnsi="Times New Roman"/>
          <w:sz w:val="24"/>
          <w:szCs w:val="24"/>
        </w:rPr>
        <w:t xml:space="preserve">DISHUB sebagai </w:t>
      </w:r>
      <w:r w:rsidRPr="00A43179">
        <w:rPr>
          <w:rFonts w:ascii="Times New Roman" w:hAnsi="Times New Roman"/>
          <w:i/>
          <w:sz w:val="24"/>
          <w:szCs w:val="24"/>
        </w:rPr>
        <w:t>user</w:t>
      </w:r>
      <w:r w:rsidRPr="00A43179">
        <w:rPr>
          <w:rFonts w:ascii="Times New Roman" w:hAnsi="Times New Roman"/>
          <w:sz w:val="24"/>
          <w:szCs w:val="24"/>
        </w:rPr>
        <w:t xml:space="preserve"> pada sistem penjadwalan kapal penyeb</w:t>
      </w:r>
      <w:r>
        <w:rPr>
          <w:rFonts w:ascii="Times New Roman" w:hAnsi="Times New Roman"/>
          <w:sz w:val="24"/>
          <w:szCs w:val="24"/>
        </w:rPr>
        <w:t>e</w:t>
      </w:r>
      <w:r w:rsidRPr="00A43179">
        <w:rPr>
          <w:rFonts w:ascii="Times New Roman" w:hAnsi="Times New Roman"/>
          <w:sz w:val="24"/>
          <w:szCs w:val="24"/>
        </w:rPr>
        <w:t xml:space="preserve">rangan yang </w:t>
      </w:r>
      <w:proofErr w:type="gramStart"/>
      <w:r w:rsidRPr="00A43179">
        <w:rPr>
          <w:rFonts w:ascii="Times New Roman" w:hAnsi="Times New Roman"/>
          <w:sz w:val="24"/>
          <w:szCs w:val="24"/>
        </w:rPr>
        <w:t>akan</w:t>
      </w:r>
      <w:proofErr w:type="gramEnd"/>
      <w:r w:rsidRPr="00A43179">
        <w:rPr>
          <w:rFonts w:ascii="Times New Roman" w:hAnsi="Times New Roman"/>
          <w:sz w:val="24"/>
          <w:szCs w:val="24"/>
        </w:rPr>
        <w:t xml:space="preserve"> dibangun dapat melakukan hal-hal sebagai berikut: </w:t>
      </w:r>
    </w:p>
    <w:p w14:paraId="102105E8" w14:textId="3F3F7A4F" w:rsidR="00A22DC4" w:rsidRPr="00A22DC4" w:rsidRDefault="00A22DC4" w:rsidP="00A22DC4">
      <w:pPr>
        <w:numPr>
          <w:ilvl w:val="1"/>
          <w:numId w:val="19"/>
        </w:numPr>
        <w:spacing w:after="4" w:line="360" w:lineRule="auto"/>
        <w:ind w:right="60" w:hanging="360"/>
        <w:jc w:val="both"/>
        <w:rPr>
          <w:rFonts w:ascii="Times New Roman" w:hAnsi="Times New Roman"/>
          <w:sz w:val="24"/>
          <w:szCs w:val="24"/>
        </w:rPr>
      </w:pPr>
      <w:r>
        <w:rPr>
          <w:rFonts w:ascii="Times New Roman" w:hAnsi="Times New Roman"/>
          <w:sz w:val="24"/>
          <w:szCs w:val="24"/>
        </w:rPr>
        <w:t>Menambahkan d</w:t>
      </w:r>
      <w:r w:rsidRPr="00A43179">
        <w:rPr>
          <w:rFonts w:ascii="Times New Roman" w:hAnsi="Times New Roman"/>
          <w:sz w:val="24"/>
          <w:szCs w:val="24"/>
        </w:rPr>
        <w:t xml:space="preserve">ata, DISHUB dapat menambahkan data </w:t>
      </w:r>
      <w:r>
        <w:rPr>
          <w:rFonts w:ascii="Times New Roman" w:hAnsi="Times New Roman"/>
          <w:sz w:val="24"/>
          <w:szCs w:val="24"/>
        </w:rPr>
        <w:t xml:space="preserve">sesi keberapa, keberangkatan keberapa, dan </w:t>
      </w:r>
      <w:proofErr w:type="gramStart"/>
      <w:r>
        <w:rPr>
          <w:rFonts w:ascii="Times New Roman" w:hAnsi="Times New Roman"/>
          <w:sz w:val="24"/>
          <w:szCs w:val="24"/>
        </w:rPr>
        <w:t>nama</w:t>
      </w:r>
      <w:proofErr w:type="gramEnd"/>
      <w:r>
        <w:rPr>
          <w:rFonts w:ascii="Times New Roman" w:hAnsi="Times New Roman"/>
          <w:sz w:val="24"/>
          <w:szCs w:val="24"/>
        </w:rPr>
        <w:t xml:space="preserve"> nahkoda.</w:t>
      </w:r>
    </w:p>
    <w:p w14:paraId="657A0D43" w14:textId="77777777" w:rsidR="00A22DC4" w:rsidRDefault="00A22DC4" w:rsidP="00A22DC4">
      <w:pPr>
        <w:numPr>
          <w:ilvl w:val="1"/>
          <w:numId w:val="19"/>
        </w:numPr>
        <w:spacing w:after="4" w:line="360" w:lineRule="auto"/>
        <w:ind w:right="60" w:hanging="360"/>
        <w:jc w:val="both"/>
        <w:rPr>
          <w:rFonts w:ascii="Times New Roman" w:hAnsi="Times New Roman"/>
          <w:sz w:val="24"/>
          <w:szCs w:val="24"/>
        </w:rPr>
      </w:pPr>
      <w:r>
        <w:rPr>
          <w:rFonts w:ascii="Times New Roman" w:hAnsi="Times New Roman"/>
          <w:sz w:val="24"/>
          <w:szCs w:val="24"/>
        </w:rPr>
        <w:t>Menghapus data, DISHUB dapat menghapus data yang diperlukan</w:t>
      </w:r>
    </w:p>
    <w:p w14:paraId="6FFF3D13" w14:textId="11B911EB" w:rsidR="00A22DC4" w:rsidRPr="00A22DC4" w:rsidRDefault="00A22DC4" w:rsidP="00A22DC4">
      <w:pPr>
        <w:numPr>
          <w:ilvl w:val="1"/>
          <w:numId w:val="19"/>
        </w:numPr>
        <w:spacing w:after="4" w:line="360" w:lineRule="auto"/>
        <w:ind w:right="60" w:hanging="360"/>
        <w:jc w:val="both"/>
        <w:rPr>
          <w:rFonts w:ascii="Times New Roman" w:hAnsi="Times New Roman"/>
          <w:sz w:val="24"/>
          <w:szCs w:val="24"/>
        </w:rPr>
      </w:pPr>
      <w:r w:rsidRPr="00A43179">
        <w:rPr>
          <w:rFonts w:ascii="Times New Roman" w:hAnsi="Times New Roman"/>
          <w:sz w:val="24"/>
          <w:szCs w:val="24"/>
        </w:rPr>
        <w:t xml:space="preserve">Melihat Data, DISHUB dapat menampilkan data seperti </w:t>
      </w:r>
      <w:r>
        <w:rPr>
          <w:rFonts w:ascii="Times New Roman" w:hAnsi="Times New Roman"/>
          <w:sz w:val="24"/>
          <w:szCs w:val="24"/>
        </w:rPr>
        <w:t>nama</w:t>
      </w:r>
      <w:r w:rsidRPr="00A43179">
        <w:rPr>
          <w:rFonts w:ascii="Times New Roman" w:hAnsi="Times New Roman"/>
          <w:sz w:val="24"/>
          <w:szCs w:val="24"/>
        </w:rPr>
        <w:t xml:space="preserve"> </w:t>
      </w:r>
      <w:r>
        <w:rPr>
          <w:rFonts w:ascii="Times New Roman" w:hAnsi="Times New Roman"/>
          <w:sz w:val="24"/>
          <w:szCs w:val="24"/>
        </w:rPr>
        <w:t>pelabuhan, jarak dan katehgori pelabuhan tujuan</w:t>
      </w:r>
    </w:p>
    <w:p w14:paraId="0E08ECC0" w14:textId="77777777" w:rsidR="000E7EFD" w:rsidRPr="000E7EFD" w:rsidRDefault="000E7EFD" w:rsidP="000E7EFD">
      <w:pPr>
        <w:pStyle w:val="ListParagraph"/>
        <w:spacing w:after="4" w:line="360" w:lineRule="auto"/>
        <w:ind w:left="180" w:right="60"/>
        <w:jc w:val="both"/>
        <w:rPr>
          <w:rFonts w:ascii="Times New Roman" w:hAnsi="Times New Roman"/>
          <w:sz w:val="24"/>
          <w:szCs w:val="24"/>
        </w:rPr>
      </w:pPr>
    </w:p>
    <w:p w14:paraId="415339D6" w14:textId="4CBABB3C" w:rsidR="0076218C" w:rsidRDefault="00A22DC4" w:rsidP="0076218C">
      <w:pPr>
        <w:numPr>
          <w:ilvl w:val="0"/>
          <w:numId w:val="19"/>
        </w:numPr>
        <w:spacing w:after="113" w:line="360" w:lineRule="auto"/>
        <w:ind w:right="60" w:hanging="362"/>
        <w:jc w:val="both"/>
        <w:rPr>
          <w:rFonts w:ascii="Times New Roman" w:hAnsi="Times New Roman"/>
          <w:sz w:val="24"/>
          <w:szCs w:val="24"/>
        </w:rPr>
      </w:pPr>
      <w:r>
        <w:rPr>
          <w:rFonts w:ascii="Times New Roman" w:hAnsi="Times New Roman"/>
          <w:sz w:val="24"/>
          <w:szCs w:val="24"/>
        </w:rPr>
        <w:t>Meng-</w:t>
      </w:r>
      <w:r w:rsidRPr="00A22DC4">
        <w:rPr>
          <w:rFonts w:ascii="Times New Roman" w:hAnsi="Times New Roman"/>
          <w:i/>
          <w:sz w:val="24"/>
          <w:szCs w:val="24"/>
        </w:rPr>
        <w:t>genarate</w:t>
      </w:r>
      <w:r w:rsidR="0076218C">
        <w:rPr>
          <w:rFonts w:ascii="Times New Roman" w:hAnsi="Times New Roman"/>
          <w:sz w:val="24"/>
          <w:szCs w:val="24"/>
        </w:rPr>
        <w:t xml:space="preserve"> </w:t>
      </w:r>
      <w:r w:rsidR="000E7EFD">
        <w:rPr>
          <w:rFonts w:ascii="Times New Roman" w:hAnsi="Times New Roman"/>
          <w:sz w:val="24"/>
          <w:szCs w:val="24"/>
        </w:rPr>
        <w:t>Jadwal</w:t>
      </w:r>
    </w:p>
    <w:p w14:paraId="01CC3E1D" w14:textId="30DE914C" w:rsidR="00FF53AF" w:rsidRPr="0076218C" w:rsidRDefault="00FF53AF" w:rsidP="0076218C">
      <w:pPr>
        <w:spacing w:after="113" w:line="360" w:lineRule="auto"/>
        <w:ind w:left="454" w:right="60"/>
        <w:jc w:val="both"/>
        <w:rPr>
          <w:rFonts w:ascii="Times New Roman" w:hAnsi="Times New Roman"/>
          <w:sz w:val="24"/>
          <w:szCs w:val="24"/>
        </w:rPr>
      </w:pPr>
      <w:r w:rsidRPr="0076218C">
        <w:rPr>
          <w:rFonts w:ascii="Times New Roman" w:hAnsi="Times New Roman"/>
          <w:sz w:val="24"/>
          <w:szCs w:val="24"/>
        </w:rPr>
        <w:t xml:space="preserve">DISHUB sebagai </w:t>
      </w:r>
      <w:r w:rsidRPr="0076218C">
        <w:rPr>
          <w:rFonts w:ascii="Times New Roman" w:hAnsi="Times New Roman"/>
          <w:i/>
          <w:sz w:val="24"/>
          <w:szCs w:val="24"/>
        </w:rPr>
        <w:t>user</w:t>
      </w:r>
      <w:r w:rsidRPr="0076218C">
        <w:rPr>
          <w:rFonts w:ascii="Times New Roman" w:hAnsi="Times New Roman"/>
          <w:sz w:val="24"/>
          <w:szCs w:val="24"/>
        </w:rPr>
        <w:t xml:space="preserve"> pada sistem penjadwalan kapal penyeb</w:t>
      </w:r>
      <w:r w:rsidR="00D71650" w:rsidRPr="0076218C">
        <w:rPr>
          <w:rFonts w:ascii="Times New Roman" w:hAnsi="Times New Roman"/>
          <w:sz w:val="24"/>
          <w:szCs w:val="24"/>
        </w:rPr>
        <w:t>e</w:t>
      </w:r>
      <w:r w:rsidRPr="0076218C">
        <w:rPr>
          <w:rFonts w:ascii="Times New Roman" w:hAnsi="Times New Roman"/>
          <w:sz w:val="24"/>
          <w:szCs w:val="24"/>
        </w:rPr>
        <w:t xml:space="preserve">rangan yang </w:t>
      </w:r>
      <w:proofErr w:type="gramStart"/>
      <w:r w:rsidRPr="0076218C">
        <w:rPr>
          <w:rFonts w:ascii="Times New Roman" w:hAnsi="Times New Roman"/>
          <w:sz w:val="24"/>
          <w:szCs w:val="24"/>
        </w:rPr>
        <w:t>akan</w:t>
      </w:r>
      <w:proofErr w:type="gramEnd"/>
      <w:r w:rsidRPr="0076218C">
        <w:rPr>
          <w:rFonts w:ascii="Times New Roman" w:hAnsi="Times New Roman"/>
          <w:sz w:val="24"/>
          <w:szCs w:val="24"/>
        </w:rPr>
        <w:t xml:space="preserve"> dibangun dapat melakukan </w:t>
      </w:r>
      <w:r w:rsidRPr="0076218C">
        <w:rPr>
          <w:rFonts w:ascii="Times New Roman" w:hAnsi="Times New Roman"/>
          <w:i/>
          <w:sz w:val="24"/>
          <w:szCs w:val="24"/>
        </w:rPr>
        <w:t xml:space="preserve">generate </w:t>
      </w:r>
      <w:r w:rsidRPr="0076218C">
        <w:rPr>
          <w:rFonts w:ascii="Times New Roman" w:hAnsi="Times New Roman"/>
          <w:sz w:val="24"/>
          <w:szCs w:val="24"/>
        </w:rPr>
        <w:t>jadwal.</w:t>
      </w:r>
      <w:r w:rsidRPr="0076218C">
        <w:rPr>
          <w:rFonts w:ascii="Times New Roman" w:hAnsi="Times New Roman"/>
          <w:i/>
          <w:sz w:val="24"/>
          <w:szCs w:val="24"/>
        </w:rPr>
        <w:t xml:space="preserve"> Generate </w:t>
      </w:r>
      <w:r w:rsidRPr="0076218C">
        <w:rPr>
          <w:rFonts w:ascii="Times New Roman" w:hAnsi="Times New Roman"/>
          <w:sz w:val="24"/>
          <w:szCs w:val="24"/>
        </w:rPr>
        <w:t>jadwal terdiri dari dua tahap, per</w:t>
      </w:r>
      <w:r w:rsidR="002E5F8E" w:rsidRPr="0076218C">
        <w:rPr>
          <w:rFonts w:ascii="Times New Roman" w:hAnsi="Times New Roman"/>
          <w:sz w:val="24"/>
          <w:szCs w:val="24"/>
        </w:rPr>
        <w:t>tama yaitu menjalankan algoritme</w:t>
      </w:r>
      <w:r w:rsidRPr="0076218C">
        <w:rPr>
          <w:rFonts w:ascii="Times New Roman" w:hAnsi="Times New Roman"/>
          <w:sz w:val="24"/>
          <w:szCs w:val="24"/>
        </w:rPr>
        <w:t xml:space="preserve"> </w:t>
      </w:r>
      <w:r w:rsidRPr="0076218C">
        <w:rPr>
          <w:rFonts w:ascii="Times New Roman" w:hAnsi="Times New Roman"/>
          <w:i/>
          <w:sz w:val="24"/>
          <w:szCs w:val="24"/>
        </w:rPr>
        <w:t xml:space="preserve">Backtracking </w:t>
      </w:r>
      <w:r w:rsidRPr="0076218C">
        <w:rPr>
          <w:rFonts w:ascii="Times New Roman" w:hAnsi="Times New Roman"/>
          <w:sz w:val="24"/>
          <w:szCs w:val="24"/>
        </w:rPr>
        <w:t>dengan metode CSP. Pada</w:t>
      </w:r>
      <w:r w:rsidR="002E5F8E" w:rsidRPr="0076218C">
        <w:rPr>
          <w:rFonts w:ascii="Times New Roman" w:hAnsi="Times New Roman"/>
          <w:sz w:val="24"/>
          <w:szCs w:val="24"/>
        </w:rPr>
        <w:t xml:space="preserve"> bagian ini, digunakan algoritme</w:t>
      </w:r>
      <w:r w:rsidRPr="0076218C">
        <w:rPr>
          <w:rFonts w:ascii="Times New Roman" w:hAnsi="Times New Roman"/>
          <w:sz w:val="24"/>
          <w:szCs w:val="24"/>
        </w:rPr>
        <w:t xml:space="preserve"> </w:t>
      </w:r>
      <w:r w:rsidRPr="0076218C">
        <w:rPr>
          <w:rFonts w:ascii="Times New Roman" w:hAnsi="Times New Roman"/>
          <w:i/>
          <w:sz w:val="24"/>
          <w:szCs w:val="24"/>
        </w:rPr>
        <w:t xml:space="preserve">Backtracking </w:t>
      </w:r>
      <w:r w:rsidRPr="0076218C">
        <w:rPr>
          <w:rFonts w:ascii="Times New Roman" w:hAnsi="Times New Roman"/>
          <w:sz w:val="24"/>
          <w:szCs w:val="24"/>
        </w:rPr>
        <w:t xml:space="preserve">untuk menghasilkan jadwal yang tidak bentrok. Tahap kedua dilakukan </w:t>
      </w:r>
      <w:r w:rsidRPr="0076218C">
        <w:rPr>
          <w:rFonts w:ascii="Times New Roman" w:hAnsi="Times New Roman"/>
          <w:i/>
          <w:sz w:val="24"/>
          <w:szCs w:val="24"/>
        </w:rPr>
        <w:t>generate Steepest Ascent Hill Climbing</w:t>
      </w:r>
      <w:r w:rsidRPr="0076218C">
        <w:rPr>
          <w:rFonts w:ascii="Times New Roman" w:hAnsi="Times New Roman"/>
          <w:sz w:val="24"/>
          <w:szCs w:val="24"/>
        </w:rPr>
        <w:t xml:space="preserve"> untuk memperoleh wilayah berdasarkan jarak terdekat sesuai jadwal per</w:t>
      </w:r>
      <w:r w:rsidR="007B5DE4" w:rsidRPr="0076218C">
        <w:rPr>
          <w:rFonts w:ascii="Times New Roman" w:hAnsi="Times New Roman"/>
          <w:sz w:val="24"/>
          <w:szCs w:val="24"/>
        </w:rPr>
        <w:t xml:space="preserve"> </w:t>
      </w:r>
      <w:r w:rsidRPr="0076218C">
        <w:rPr>
          <w:rFonts w:ascii="Times New Roman" w:hAnsi="Times New Roman"/>
          <w:sz w:val="24"/>
          <w:szCs w:val="24"/>
        </w:rPr>
        <w:t xml:space="preserve">harinya. </w:t>
      </w:r>
    </w:p>
    <w:p w14:paraId="137795D6" w14:textId="77777777" w:rsidR="00FF53AF" w:rsidRPr="00A43179" w:rsidRDefault="00FF53AF" w:rsidP="00650BDE">
      <w:pPr>
        <w:numPr>
          <w:ilvl w:val="0"/>
          <w:numId w:val="19"/>
        </w:numPr>
        <w:spacing w:after="115" w:line="360" w:lineRule="auto"/>
        <w:ind w:left="453" w:right="60" w:hanging="362"/>
        <w:jc w:val="both"/>
        <w:rPr>
          <w:rFonts w:ascii="Times New Roman" w:hAnsi="Times New Roman"/>
          <w:sz w:val="24"/>
          <w:szCs w:val="24"/>
        </w:rPr>
      </w:pPr>
      <w:r w:rsidRPr="00A43179">
        <w:rPr>
          <w:rFonts w:ascii="Times New Roman" w:hAnsi="Times New Roman"/>
          <w:sz w:val="24"/>
          <w:szCs w:val="24"/>
        </w:rPr>
        <w:t xml:space="preserve">Mengunduh Jadwal </w:t>
      </w:r>
    </w:p>
    <w:p w14:paraId="6DBBE82A" w14:textId="77777777" w:rsidR="00FF53AF" w:rsidRDefault="00FF53AF" w:rsidP="00FF53AF">
      <w:pPr>
        <w:spacing w:after="245" w:line="360" w:lineRule="auto"/>
        <w:ind w:left="365" w:right="60"/>
        <w:jc w:val="both"/>
        <w:rPr>
          <w:rFonts w:ascii="Times New Roman" w:hAnsi="Times New Roman"/>
          <w:sz w:val="24"/>
          <w:szCs w:val="24"/>
        </w:rPr>
      </w:pPr>
      <w:r w:rsidRPr="00A43179">
        <w:rPr>
          <w:rFonts w:ascii="Times New Roman" w:hAnsi="Times New Roman"/>
          <w:sz w:val="24"/>
          <w:szCs w:val="24"/>
        </w:rPr>
        <w:t xml:space="preserve">DISHUB sebagai </w:t>
      </w:r>
      <w:r w:rsidRPr="00A43179">
        <w:rPr>
          <w:rFonts w:ascii="Times New Roman" w:hAnsi="Times New Roman"/>
          <w:i/>
          <w:sz w:val="24"/>
          <w:szCs w:val="24"/>
        </w:rPr>
        <w:t>user</w:t>
      </w:r>
      <w:r w:rsidRPr="00A43179">
        <w:rPr>
          <w:rFonts w:ascii="Times New Roman" w:hAnsi="Times New Roman"/>
          <w:sz w:val="24"/>
          <w:szCs w:val="24"/>
        </w:rPr>
        <w:t xml:space="preserve"> pada sistem penjadwalan kapal penyeb</w:t>
      </w:r>
      <w:r w:rsidR="00D71650">
        <w:rPr>
          <w:rFonts w:ascii="Times New Roman" w:hAnsi="Times New Roman"/>
          <w:sz w:val="24"/>
          <w:szCs w:val="24"/>
        </w:rPr>
        <w:t>e</w:t>
      </w:r>
      <w:r w:rsidRPr="00A43179">
        <w:rPr>
          <w:rFonts w:ascii="Times New Roman" w:hAnsi="Times New Roman"/>
          <w:sz w:val="24"/>
          <w:szCs w:val="24"/>
        </w:rPr>
        <w:t xml:space="preserve">rangan yang </w:t>
      </w:r>
      <w:proofErr w:type="gramStart"/>
      <w:r w:rsidRPr="00A43179">
        <w:rPr>
          <w:rFonts w:ascii="Times New Roman" w:hAnsi="Times New Roman"/>
          <w:sz w:val="24"/>
          <w:szCs w:val="24"/>
        </w:rPr>
        <w:t>akan</w:t>
      </w:r>
      <w:proofErr w:type="gramEnd"/>
      <w:r w:rsidRPr="00A43179">
        <w:rPr>
          <w:rFonts w:ascii="Times New Roman" w:hAnsi="Times New Roman"/>
          <w:sz w:val="24"/>
          <w:szCs w:val="24"/>
        </w:rPr>
        <w:t xml:space="preserve"> dibangun dapat melakukan unduh atau </w:t>
      </w:r>
      <w:r w:rsidRPr="00A43179">
        <w:rPr>
          <w:rFonts w:ascii="Times New Roman" w:hAnsi="Times New Roman"/>
          <w:i/>
          <w:sz w:val="24"/>
          <w:szCs w:val="24"/>
        </w:rPr>
        <w:t>download</w:t>
      </w:r>
      <w:r w:rsidRPr="00A43179">
        <w:rPr>
          <w:rFonts w:ascii="Times New Roman" w:hAnsi="Times New Roman"/>
          <w:sz w:val="24"/>
          <w:szCs w:val="24"/>
        </w:rPr>
        <w:t xml:space="preserve"> jadwal yang sudah di-</w:t>
      </w:r>
      <w:r w:rsidRPr="00A43179">
        <w:rPr>
          <w:rFonts w:ascii="Times New Roman" w:hAnsi="Times New Roman"/>
          <w:i/>
          <w:sz w:val="24"/>
          <w:szCs w:val="24"/>
        </w:rPr>
        <w:t>generate</w:t>
      </w:r>
      <w:r w:rsidRPr="00A43179">
        <w:rPr>
          <w:rFonts w:ascii="Times New Roman" w:hAnsi="Times New Roman"/>
          <w:sz w:val="24"/>
          <w:szCs w:val="24"/>
        </w:rPr>
        <w:t>. Mengunduh jadwal yang telah di-</w:t>
      </w:r>
      <w:r w:rsidRPr="00A43179">
        <w:rPr>
          <w:rFonts w:ascii="Times New Roman" w:hAnsi="Times New Roman"/>
          <w:i/>
          <w:sz w:val="24"/>
          <w:szCs w:val="24"/>
        </w:rPr>
        <w:t xml:space="preserve">generate </w:t>
      </w:r>
      <w:r w:rsidRPr="00A43179">
        <w:rPr>
          <w:rFonts w:ascii="Times New Roman" w:hAnsi="Times New Roman"/>
          <w:sz w:val="24"/>
          <w:szCs w:val="24"/>
        </w:rPr>
        <w:t xml:space="preserve">yaitu dengan </w:t>
      </w:r>
      <w:proofErr w:type="gramStart"/>
      <w:r w:rsidRPr="00A43179">
        <w:rPr>
          <w:rFonts w:ascii="Times New Roman" w:hAnsi="Times New Roman"/>
          <w:sz w:val="24"/>
          <w:szCs w:val="24"/>
        </w:rPr>
        <w:t>cara</w:t>
      </w:r>
      <w:proofErr w:type="gramEnd"/>
      <w:r w:rsidRPr="00A43179">
        <w:rPr>
          <w:rFonts w:ascii="Times New Roman" w:hAnsi="Times New Roman"/>
          <w:sz w:val="24"/>
          <w:szCs w:val="24"/>
        </w:rPr>
        <w:t xml:space="preserve"> melakukan </w:t>
      </w:r>
      <w:r w:rsidRPr="00A43179">
        <w:rPr>
          <w:rFonts w:ascii="Times New Roman" w:hAnsi="Times New Roman"/>
          <w:i/>
          <w:sz w:val="24"/>
          <w:szCs w:val="24"/>
        </w:rPr>
        <w:t>convert</w:t>
      </w:r>
      <w:r w:rsidRPr="00A43179">
        <w:rPr>
          <w:rFonts w:ascii="Times New Roman" w:hAnsi="Times New Roman"/>
          <w:sz w:val="24"/>
          <w:szCs w:val="24"/>
        </w:rPr>
        <w:t xml:space="preserve"> data ke </w:t>
      </w:r>
      <w:r w:rsidRPr="00A43179">
        <w:rPr>
          <w:rFonts w:ascii="Times New Roman" w:hAnsi="Times New Roman"/>
          <w:i/>
          <w:sz w:val="24"/>
          <w:szCs w:val="24"/>
        </w:rPr>
        <w:t>excel</w:t>
      </w:r>
      <w:r w:rsidRPr="00A43179">
        <w:rPr>
          <w:rFonts w:ascii="Times New Roman" w:hAnsi="Times New Roman"/>
          <w:sz w:val="24"/>
          <w:szCs w:val="24"/>
        </w:rPr>
        <w:t xml:space="preserve">. </w:t>
      </w:r>
    </w:p>
    <w:p w14:paraId="5CC697A8" w14:textId="77777777" w:rsidR="00FF53AF" w:rsidRPr="00D2468C" w:rsidRDefault="00FF53AF" w:rsidP="00650BDE">
      <w:pPr>
        <w:pStyle w:val="Heading3"/>
        <w:numPr>
          <w:ilvl w:val="2"/>
          <w:numId w:val="26"/>
        </w:numPr>
        <w:spacing w:line="360" w:lineRule="auto"/>
        <w:jc w:val="both"/>
        <w:rPr>
          <w:rFonts w:ascii="Times New Roman" w:hAnsi="Times New Roman"/>
          <w:i/>
          <w:sz w:val="24"/>
          <w:szCs w:val="24"/>
        </w:rPr>
      </w:pPr>
      <w:bookmarkStart w:id="163" w:name="_Toc30414100"/>
      <w:bookmarkStart w:id="164" w:name="_Toc30414164"/>
      <w:bookmarkStart w:id="165" w:name="_Toc45276898"/>
      <w:r w:rsidRPr="00D2468C">
        <w:rPr>
          <w:rFonts w:ascii="Times New Roman" w:hAnsi="Times New Roman"/>
          <w:i/>
          <w:sz w:val="24"/>
          <w:szCs w:val="24"/>
        </w:rPr>
        <w:t>Use Case Scneario</w:t>
      </w:r>
      <w:bookmarkEnd w:id="163"/>
      <w:bookmarkEnd w:id="164"/>
      <w:bookmarkEnd w:id="165"/>
      <w:r w:rsidRPr="00D2468C">
        <w:rPr>
          <w:rFonts w:ascii="Times New Roman" w:hAnsi="Times New Roman"/>
          <w:i/>
          <w:sz w:val="24"/>
          <w:szCs w:val="24"/>
        </w:rPr>
        <w:t xml:space="preserve"> </w:t>
      </w:r>
    </w:p>
    <w:p w14:paraId="49B4E05F" w14:textId="77777777" w:rsidR="00FF53AF" w:rsidRPr="00EB63D0" w:rsidRDefault="00FF53AF" w:rsidP="00FF53AF">
      <w:pPr>
        <w:spacing w:after="245" w:line="360" w:lineRule="auto"/>
        <w:ind w:right="60"/>
        <w:jc w:val="both"/>
        <w:rPr>
          <w:rFonts w:ascii="Times New Roman" w:hAnsi="Times New Roman"/>
          <w:sz w:val="24"/>
          <w:szCs w:val="24"/>
        </w:rPr>
      </w:pPr>
      <w:r w:rsidRPr="00EB63D0">
        <w:rPr>
          <w:rFonts w:ascii="Times New Roman" w:hAnsi="Times New Roman"/>
          <w:sz w:val="24"/>
          <w:szCs w:val="24"/>
        </w:rPr>
        <w:t xml:space="preserve">Pada bagian ini dijelaskan prosedur atau langkah-langkah </w:t>
      </w:r>
      <w:r w:rsidRPr="00EB63D0">
        <w:rPr>
          <w:rFonts w:ascii="Times New Roman" w:hAnsi="Times New Roman"/>
          <w:i/>
          <w:sz w:val="24"/>
          <w:szCs w:val="24"/>
        </w:rPr>
        <w:t>user</w:t>
      </w:r>
      <w:r w:rsidRPr="00EB63D0">
        <w:rPr>
          <w:rFonts w:ascii="Times New Roman" w:hAnsi="Times New Roman"/>
          <w:sz w:val="24"/>
          <w:szCs w:val="24"/>
        </w:rPr>
        <w:t xml:space="preserve"> petugas pelabuhan Ajibata menggunakan sistem penjadwalan yang digambarkan dalam bentuk </w:t>
      </w:r>
      <w:r w:rsidRPr="00EB63D0">
        <w:rPr>
          <w:rFonts w:ascii="Times New Roman" w:hAnsi="Times New Roman"/>
          <w:i/>
          <w:sz w:val="24"/>
          <w:szCs w:val="24"/>
        </w:rPr>
        <w:t xml:space="preserve">use case scenario </w:t>
      </w:r>
      <w:r w:rsidRPr="00EB63D0">
        <w:rPr>
          <w:rFonts w:ascii="Times New Roman" w:hAnsi="Times New Roman"/>
          <w:sz w:val="24"/>
          <w:szCs w:val="24"/>
        </w:rPr>
        <w:t>seperti berikut:</w:t>
      </w:r>
    </w:p>
    <w:p w14:paraId="3B107C45" w14:textId="77777777" w:rsidR="00FF53AF" w:rsidRPr="00031961" w:rsidRDefault="00836DB0" w:rsidP="00650BDE">
      <w:pPr>
        <w:pStyle w:val="Heading4"/>
        <w:numPr>
          <w:ilvl w:val="3"/>
          <w:numId w:val="26"/>
        </w:numPr>
        <w:spacing w:line="360" w:lineRule="auto"/>
        <w:jc w:val="both"/>
        <w:rPr>
          <w:rFonts w:ascii="Times New Roman" w:hAnsi="Times New Roman"/>
          <w:sz w:val="24"/>
          <w:szCs w:val="24"/>
        </w:rPr>
      </w:pPr>
      <w:bookmarkStart w:id="166" w:name="_Toc30414165"/>
      <w:bookmarkStart w:id="167" w:name="_Toc45276899"/>
      <w:r w:rsidRPr="00836DB0">
        <w:rPr>
          <w:rFonts w:ascii="Times New Roman" w:hAnsi="Times New Roman"/>
          <w:i/>
          <w:sz w:val="24"/>
          <w:szCs w:val="24"/>
        </w:rPr>
        <w:t>Use Case Scenario</w:t>
      </w:r>
      <w:r>
        <w:rPr>
          <w:rFonts w:ascii="Times New Roman" w:hAnsi="Times New Roman"/>
          <w:sz w:val="24"/>
          <w:szCs w:val="24"/>
        </w:rPr>
        <w:t xml:space="preserve"> </w:t>
      </w:r>
      <w:r w:rsidR="00FF53AF" w:rsidRPr="00031961">
        <w:rPr>
          <w:rFonts w:ascii="Times New Roman" w:hAnsi="Times New Roman"/>
          <w:sz w:val="24"/>
          <w:szCs w:val="24"/>
        </w:rPr>
        <w:t>Mengelola Data</w:t>
      </w:r>
      <w:bookmarkEnd w:id="166"/>
      <w:bookmarkEnd w:id="167"/>
    </w:p>
    <w:p w14:paraId="027C4228" w14:textId="77777777" w:rsidR="00FF53AF" w:rsidRDefault="005E557F" w:rsidP="00383999">
      <w:pPr>
        <w:spacing w:line="360" w:lineRule="auto"/>
        <w:ind w:right="60"/>
        <w:jc w:val="both"/>
        <w:rPr>
          <w:rFonts w:ascii="Times New Roman" w:hAnsi="Times New Roman"/>
          <w:sz w:val="24"/>
          <w:szCs w:val="24"/>
        </w:rPr>
      </w:pPr>
      <w:r w:rsidRPr="00D2468C">
        <w:rPr>
          <w:rFonts w:ascii="Times New Roman" w:hAnsi="Times New Roman"/>
          <w:i/>
          <w:sz w:val="24"/>
          <w:szCs w:val="24"/>
        </w:rPr>
        <w:t>Use case scenario</w:t>
      </w:r>
      <w:r w:rsidRPr="005E557F">
        <w:rPr>
          <w:rFonts w:ascii="Times New Roman" w:hAnsi="Times New Roman"/>
          <w:sz w:val="24"/>
          <w:szCs w:val="24"/>
        </w:rPr>
        <w:t xml:space="preserve"> untuk mengelola data dapat dilihat pada </w:t>
      </w:r>
      <w:r w:rsidR="006D78D4">
        <w:rPr>
          <w:rFonts w:ascii="Times New Roman" w:hAnsi="Times New Roman"/>
          <w:sz w:val="24"/>
          <w:szCs w:val="24"/>
        </w:rPr>
        <w:t xml:space="preserve">table - </w:t>
      </w:r>
      <w:r w:rsidR="00504BC1">
        <w:rPr>
          <w:rFonts w:ascii="Times New Roman" w:hAnsi="Times New Roman"/>
          <w:sz w:val="24"/>
          <w:szCs w:val="24"/>
        </w:rPr>
        <w:t xml:space="preserve">tabel </w:t>
      </w:r>
      <w:r w:rsidR="00504BC1" w:rsidRPr="00504BC1">
        <w:rPr>
          <w:rFonts w:ascii="Times New Roman" w:hAnsi="Times New Roman"/>
          <w:i/>
          <w:sz w:val="24"/>
          <w:szCs w:val="24"/>
        </w:rPr>
        <w:t>use</w:t>
      </w:r>
      <w:r w:rsidRPr="005E557F">
        <w:rPr>
          <w:rFonts w:ascii="Times New Roman" w:hAnsi="Times New Roman"/>
          <w:i/>
          <w:sz w:val="24"/>
          <w:szCs w:val="24"/>
        </w:rPr>
        <w:t xml:space="preserve"> case scenario </w:t>
      </w:r>
      <w:r w:rsidRPr="005E557F">
        <w:rPr>
          <w:rFonts w:ascii="Times New Roman" w:hAnsi="Times New Roman"/>
          <w:sz w:val="24"/>
          <w:szCs w:val="24"/>
        </w:rPr>
        <w:t>berikut</w:t>
      </w:r>
      <w:r w:rsidRPr="005E557F">
        <w:rPr>
          <w:rFonts w:ascii="Times New Roman" w:hAnsi="Times New Roman"/>
          <w:i/>
          <w:sz w:val="24"/>
          <w:szCs w:val="24"/>
        </w:rPr>
        <w:t xml:space="preserve">: </w:t>
      </w:r>
    </w:p>
    <w:p w14:paraId="740298E6" w14:textId="77777777" w:rsidR="00D62983" w:rsidRPr="00D62983" w:rsidRDefault="006D78D4" w:rsidP="00A3088A">
      <w:pPr>
        <w:pStyle w:val="ListParagraph"/>
        <w:numPr>
          <w:ilvl w:val="0"/>
          <w:numId w:val="36"/>
        </w:numPr>
        <w:spacing w:line="360" w:lineRule="auto"/>
        <w:ind w:right="60"/>
        <w:jc w:val="both"/>
        <w:rPr>
          <w:rFonts w:ascii="Times New Roman" w:hAnsi="Times New Roman"/>
          <w:sz w:val="24"/>
          <w:szCs w:val="24"/>
        </w:rPr>
      </w:pPr>
      <w:r w:rsidRPr="006D78D4">
        <w:rPr>
          <w:rFonts w:ascii="Times New Roman" w:hAnsi="Times New Roman"/>
          <w:i/>
          <w:sz w:val="24"/>
          <w:szCs w:val="24"/>
          <w:lang w:val="en-US"/>
        </w:rPr>
        <w:t xml:space="preserve">Use Case Scenario </w:t>
      </w:r>
      <w:r w:rsidR="005E557F">
        <w:rPr>
          <w:rFonts w:ascii="Times New Roman" w:hAnsi="Times New Roman"/>
          <w:sz w:val="24"/>
          <w:szCs w:val="24"/>
          <w:lang w:val="en-US"/>
        </w:rPr>
        <w:t>Mengelola Data Kapal</w:t>
      </w:r>
    </w:p>
    <w:p w14:paraId="22B09B62" w14:textId="77777777" w:rsidR="00D62983" w:rsidRPr="00D62983" w:rsidRDefault="00D62983" w:rsidP="00383999">
      <w:pPr>
        <w:spacing w:line="360" w:lineRule="auto"/>
        <w:ind w:right="60"/>
        <w:jc w:val="both"/>
        <w:rPr>
          <w:rFonts w:ascii="Times New Roman" w:hAnsi="Times New Roman"/>
          <w:sz w:val="24"/>
          <w:szCs w:val="24"/>
        </w:rPr>
      </w:pPr>
      <w:r>
        <w:rPr>
          <w:rFonts w:ascii="Times New Roman" w:hAnsi="Times New Roman"/>
          <w:sz w:val="24"/>
          <w:szCs w:val="24"/>
        </w:rPr>
        <w:t xml:space="preserve">Detail dari </w:t>
      </w:r>
      <w:r w:rsidRPr="00D2468C">
        <w:rPr>
          <w:rFonts w:ascii="Times New Roman" w:hAnsi="Times New Roman"/>
          <w:i/>
          <w:sz w:val="24"/>
          <w:szCs w:val="24"/>
        </w:rPr>
        <w:t>usecase scenario</w:t>
      </w:r>
      <w:r>
        <w:rPr>
          <w:rFonts w:ascii="Times New Roman" w:hAnsi="Times New Roman"/>
          <w:sz w:val="24"/>
          <w:szCs w:val="24"/>
        </w:rPr>
        <w:t xml:space="preserve"> mengelola data kapal dapat dilihat pada Table 14</w:t>
      </w:r>
      <w:r w:rsidRPr="00D62983">
        <w:rPr>
          <w:rFonts w:ascii="Times New Roman" w:hAnsi="Times New Roman"/>
          <w:sz w:val="24"/>
          <w:szCs w:val="24"/>
        </w:rPr>
        <w:t xml:space="preserve"> dibawah ini.</w:t>
      </w:r>
    </w:p>
    <w:p w14:paraId="6C45B153" w14:textId="6157EE0D" w:rsidR="00FF53AF" w:rsidRPr="006116EC" w:rsidRDefault="006116EC" w:rsidP="006116EC">
      <w:pPr>
        <w:pStyle w:val="Caption"/>
        <w:ind w:left="720" w:firstLine="720"/>
        <w:rPr>
          <w:rFonts w:ascii="Times New Roman" w:hAnsi="Times New Roman"/>
          <w:sz w:val="24"/>
          <w:szCs w:val="24"/>
        </w:rPr>
      </w:pPr>
      <w:bookmarkStart w:id="168" w:name="_Toc44550872"/>
      <w:r w:rsidRPr="006116EC">
        <w:rPr>
          <w:rFonts w:ascii="Times New Roman" w:hAnsi="Times New Roman"/>
          <w:sz w:val="24"/>
          <w:szCs w:val="24"/>
        </w:rPr>
        <w:t xml:space="preserve">Table </w:t>
      </w:r>
      <w:r w:rsidRPr="006116EC">
        <w:rPr>
          <w:rFonts w:ascii="Times New Roman" w:hAnsi="Times New Roman"/>
          <w:sz w:val="24"/>
          <w:szCs w:val="24"/>
        </w:rPr>
        <w:fldChar w:fldCharType="begin"/>
      </w:r>
      <w:r w:rsidRPr="006116EC">
        <w:rPr>
          <w:rFonts w:ascii="Times New Roman" w:hAnsi="Times New Roman"/>
          <w:sz w:val="24"/>
          <w:szCs w:val="24"/>
        </w:rPr>
        <w:instrText xml:space="preserve"> SEQ Table \* ARABIC </w:instrText>
      </w:r>
      <w:r w:rsidRPr="006116EC">
        <w:rPr>
          <w:rFonts w:ascii="Times New Roman" w:hAnsi="Times New Roman"/>
          <w:sz w:val="24"/>
          <w:szCs w:val="24"/>
        </w:rPr>
        <w:fldChar w:fldCharType="separate"/>
      </w:r>
      <w:r w:rsidR="006A7004">
        <w:rPr>
          <w:rFonts w:ascii="Times New Roman" w:hAnsi="Times New Roman"/>
          <w:noProof/>
          <w:sz w:val="24"/>
          <w:szCs w:val="24"/>
        </w:rPr>
        <w:t>14</w:t>
      </w:r>
      <w:r w:rsidRPr="006116EC">
        <w:rPr>
          <w:rFonts w:ascii="Times New Roman" w:hAnsi="Times New Roman"/>
          <w:sz w:val="24"/>
          <w:szCs w:val="24"/>
        </w:rPr>
        <w:fldChar w:fldCharType="end"/>
      </w:r>
      <w:r w:rsidRPr="006116EC">
        <w:rPr>
          <w:rFonts w:ascii="Times New Roman" w:hAnsi="Times New Roman"/>
          <w:sz w:val="24"/>
          <w:szCs w:val="24"/>
        </w:rPr>
        <w:t>. Use Case Scenario Mengelola Data Kapal</w:t>
      </w:r>
      <w:bookmarkEnd w:id="168"/>
    </w:p>
    <w:tbl>
      <w:tblPr>
        <w:tblW w:w="90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2"/>
        <w:gridCol w:w="2535"/>
        <w:gridCol w:w="4178"/>
      </w:tblGrid>
      <w:tr w:rsidR="005E557F" w:rsidRPr="005E557F" w14:paraId="7C2A33F6" w14:textId="77777777" w:rsidTr="00D60A5F">
        <w:trPr>
          <w:trHeight w:val="193"/>
          <w:jc w:val="center"/>
        </w:trPr>
        <w:tc>
          <w:tcPr>
            <w:tcW w:w="2332" w:type="dxa"/>
            <w:tcBorders>
              <w:top w:val="single" w:sz="4" w:space="0" w:color="auto"/>
              <w:left w:val="single" w:sz="4" w:space="0" w:color="auto"/>
              <w:bottom w:val="single" w:sz="4" w:space="0" w:color="auto"/>
              <w:right w:val="single" w:sz="4" w:space="0" w:color="auto"/>
            </w:tcBorders>
          </w:tcPr>
          <w:p w14:paraId="48B0BC3B" w14:textId="77777777" w:rsidR="005E557F" w:rsidRPr="00D60A5F" w:rsidRDefault="00D60A5F" w:rsidP="00F47FE4">
            <w:pPr>
              <w:spacing w:line="360" w:lineRule="auto"/>
              <w:ind w:left="34"/>
              <w:rPr>
                <w:rFonts w:ascii="Times New Roman" w:hAnsi="Times New Roman"/>
                <w:sz w:val="20"/>
              </w:rPr>
            </w:pPr>
            <w:r>
              <w:rPr>
                <w:rFonts w:ascii="Times New Roman" w:hAnsi="Times New Roman"/>
                <w:i/>
                <w:sz w:val="20"/>
              </w:rPr>
              <w:t xml:space="preserve">Use Cace </w:t>
            </w:r>
            <w:r>
              <w:rPr>
                <w:rFonts w:ascii="Times New Roman" w:hAnsi="Times New Roman"/>
                <w:sz w:val="20"/>
              </w:rPr>
              <w:t>ID</w:t>
            </w:r>
          </w:p>
        </w:tc>
        <w:tc>
          <w:tcPr>
            <w:tcW w:w="6713" w:type="dxa"/>
            <w:gridSpan w:val="2"/>
            <w:tcBorders>
              <w:top w:val="single" w:sz="4" w:space="0" w:color="auto"/>
              <w:left w:val="single" w:sz="4" w:space="0" w:color="auto"/>
              <w:bottom w:val="single" w:sz="4" w:space="0" w:color="auto"/>
              <w:right w:val="single" w:sz="4" w:space="0" w:color="auto"/>
            </w:tcBorders>
          </w:tcPr>
          <w:p w14:paraId="3F31FFAC" w14:textId="77777777" w:rsidR="005E557F" w:rsidRPr="005E557F" w:rsidRDefault="00D60A5F" w:rsidP="00F47FE4">
            <w:pPr>
              <w:spacing w:line="360" w:lineRule="auto"/>
              <w:rPr>
                <w:rFonts w:ascii="Times New Roman" w:hAnsi="Times New Roman"/>
                <w:sz w:val="20"/>
              </w:rPr>
            </w:pPr>
            <w:r>
              <w:rPr>
                <w:rFonts w:ascii="Times New Roman" w:hAnsi="Times New Roman"/>
                <w:sz w:val="20"/>
              </w:rPr>
              <w:t>UCS_001</w:t>
            </w:r>
          </w:p>
        </w:tc>
      </w:tr>
      <w:tr w:rsidR="00D60A5F" w:rsidRPr="005E557F" w14:paraId="04E90A9B" w14:textId="77777777" w:rsidTr="00F47FE4">
        <w:trPr>
          <w:trHeight w:val="193"/>
          <w:jc w:val="center"/>
        </w:trPr>
        <w:tc>
          <w:tcPr>
            <w:tcW w:w="2332" w:type="dxa"/>
            <w:tcBorders>
              <w:top w:val="single" w:sz="4" w:space="0" w:color="auto"/>
              <w:left w:val="single" w:sz="4" w:space="0" w:color="auto"/>
              <w:bottom w:val="single" w:sz="4" w:space="0" w:color="auto"/>
              <w:right w:val="single" w:sz="4" w:space="0" w:color="auto"/>
            </w:tcBorders>
          </w:tcPr>
          <w:p w14:paraId="7A185355" w14:textId="77777777" w:rsidR="00D60A5F" w:rsidRPr="00D2468C" w:rsidRDefault="00D60A5F" w:rsidP="00460881">
            <w:pPr>
              <w:spacing w:line="360" w:lineRule="auto"/>
              <w:ind w:left="34"/>
              <w:rPr>
                <w:rFonts w:ascii="Times New Roman" w:hAnsi="Times New Roman"/>
                <w:i/>
                <w:sz w:val="20"/>
              </w:rPr>
            </w:pPr>
            <w:r w:rsidRPr="00D2468C">
              <w:rPr>
                <w:rFonts w:ascii="Times New Roman" w:hAnsi="Times New Roman"/>
                <w:i/>
                <w:sz w:val="20"/>
              </w:rPr>
              <w:t>Use Case Name</w:t>
            </w:r>
          </w:p>
        </w:tc>
        <w:tc>
          <w:tcPr>
            <w:tcW w:w="6713" w:type="dxa"/>
            <w:gridSpan w:val="2"/>
            <w:tcBorders>
              <w:top w:val="single" w:sz="4" w:space="0" w:color="auto"/>
              <w:left w:val="single" w:sz="4" w:space="0" w:color="auto"/>
              <w:bottom w:val="single" w:sz="4" w:space="0" w:color="auto"/>
              <w:right w:val="single" w:sz="4" w:space="0" w:color="auto"/>
            </w:tcBorders>
          </w:tcPr>
          <w:p w14:paraId="1241E489" w14:textId="77777777" w:rsidR="00D60A5F" w:rsidRPr="005E557F" w:rsidRDefault="00D60A5F" w:rsidP="00460881">
            <w:pPr>
              <w:spacing w:line="360" w:lineRule="auto"/>
              <w:rPr>
                <w:rFonts w:ascii="Times New Roman" w:hAnsi="Times New Roman"/>
                <w:sz w:val="20"/>
              </w:rPr>
            </w:pPr>
            <w:r>
              <w:rPr>
                <w:rFonts w:ascii="Times New Roman" w:hAnsi="Times New Roman"/>
                <w:sz w:val="20"/>
              </w:rPr>
              <w:t>Mengelola data k</w:t>
            </w:r>
            <w:r w:rsidRPr="005E557F">
              <w:rPr>
                <w:rFonts w:ascii="Times New Roman" w:hAnsi="Times New Roman"/>
                <w:sz w:val="20"/>
              </w:rPr>
              <w:t>apal</w:t>
            </w:r>
          </w:p>
        </w:tc>
      </w:tr>
      <w:tr w:rsidR="005E557F" w:rsidRPr="005E557F" w14:paraId="3B155356" w14:textId="77777777" w:rsidTr="00F47FE4">
        <w:trPr>
          <w:trHeight w:val="198"/>
          <w:jc w:val="center"/>
        </w:trPr>
        <w:tc>
          <w:tcPr>
            <w:tcW w:w="2332" w:type="dxa"/>
            <w:tcBorders>
              <w:top w:val="single" w:sz="4" w:space="0" w:color="auto"/>
              <w:left w:val="single" w:sz="4" w:space="0" w:color="auto"/>
              <w:bottom w:val="single" w:sz="4" w:space="0" w:color="auto"/>
              <w:right w:val="single" w:sz="4" w:space="0" w:color="auto"/>
            </w:tcBorders>
            <w:hideMark/>
          </w:tcPr>
          <w:p w14:paraId="7B487D93" w14:textId="77777777" w:rsidR="005E557F" w:rsidRPr="00D2468C" w:rsidRDefault="00D60A5F" w:rsidP="00F47FE4">
            <w:pPr>
              <w:spacing w:line="360" w:lineRule="auto"/>
              <w:ind w:left="34"/>
              <w:rPr>
                <w:rFonts w:ascii="Times New Roman" w:hAnsi="Times New Roman"/>
                <w:i/>
                <w:sz w:val="20"/>
              </w:rPr>
            </w:pPr>
            <w:r>
              <w:rPr>
                <w:rFonts w:ascii="Times New Roman" w:hAnsi="Times New Roman"/>
                <w:i/>
                <w:sz w:val="20"/>
              </w:rPr>
              <w:t xml:space="preserve">Brief </w:t>
            </w:r>
            <w:r w:rsidR="005E557F" w:rsidRPr="00D2468C">
              <w:rPr>
                <w:rFonts w:ascii="Times New Roman" w:hAnsi="Times New Roman"/>
                <w:i/>
                <w:sz w:val="20"/>
              </w:rPr>
              <w:t>Description</w:t>
            </w:r>
          </w:p>
        </w:tc>
        <w:tc>
          <w:tcPr>
            <w:tcW w:w="6713" w:type="dxa"/>
            <w:gridSpan w:val="2"/>
            <w:tcBorders>
              <w:top w:val="single" w:sz="4" w:space="0" w:color="auto"/>
              <w:left w:val="single" w:sz="4" w:space="0" w:color="auto"/>
              <w:bottom w:val="single" w:sz="4" w:space="0" w:color="auto"/>
              <w:right w:val="single" w:sz="4" w:space="0" w:color="auto"/>
            </w:tcBorders>
            <w:hideMark/>
          </w:tcPr>
          <w:p w14:paraId="2706631F" w14:textId="77777777" w:rsidR="005E557F" w:rsidRPr="005E557F" w:rsidRDefault="00D60A5F" w:rsidP="00F47FE4">
            <w:pPr>
              <w:spacing w:line="360" w:lineRule="auto"/>
              <w:rPr>
                <w:rFonts w:ascii="Times New Roman" w:hAnsi="Times New Roman"/>
                <w:sz w:val="20"/>
              </w:rPr>
            </w:pPr>
            <w:r w:rsidRPr="00837417">
              <w:rPr>
                <w:rFonts w:ascii="Times New Roman" w:hAnsi="Times New Roman"/>
                <w:i/>
                <w:sz w:val="20"/>
              </w:rPr>
              <w:t>Use case</w:t>
            </w:r>
            <w:r>
              <w:rPr>
                <w:rFonts w:ascii="Times New Roman" w:hAnsi="Times New Roman"/>
                <w:sz w:val="20"/>
              </w:rPr>
              <w:t xml:space="preserve"> ini menjelaskan </w:t>
            </w:r>
            <w:r w:rsidRPr="00837417">
              <w:rPr>
                <w:rFonts w:ascii="Times New Roman" w:hAnsi="Times New Roman"/>
                <w:i/>
                <w:sz w:val="20"/>
              </w:rPr>
              <w:t>user</w:t>
            </w:r>
            <w:r>
              <w:rPr>
                <w:rFonts w:ascii="Times New Roman" w:hAnsi="Times New Roman"/>
                <w:sz w:val="20"/>
              </w:rPr>
              <w:t xml:space="preserve"> dapat menambah, mengupdate dan m</w:t>
            </w:r>
            <w:r w:rsidR="005E557F" w:rsidRPr="005E557F">
              <w:rPr>
                <w:rFonts w:ascii="Times New Roman" w:hAnsi="Times New Roman"/>
                <w:sz w:val="20"/>
              </w:rPr>
              <w:t xml:space="preserve">enghapus </w:t>
            </w:r>
            <w:r>
              <w:rPr>
                <w:rFonts w:ascii="Times New Roman" w:hAnsi="Times New Roman"/>
                <w:sz w:val="20"/>
              </w:rPr>
              <w:t>data k</w:t>
            </w:r>
            <w:r w:rsidR="005E557F" w:rsidRPr="005E557F">
              <w:rPr>
                <w:rFonts w:ascii="Times New Roman" w:hAnsi="Times New Roman"/>
                <w:sz w:val="20"/>
              </w:rPr>
              <w:t>apal</w:t>
            </w:r>
            <w:r w:rsidR="00F6340F">
              <w:rPr>
                <w:rFonts w:ascii="Times New Roman" w:hAnsi="Times New Roman"/>
                <w:sz w:val="20"/>
              </w:rPr>
              <w:t>, dengan cara memasukkan data nama kapal. Perusahaan, muatan, nama nahkoda, kategori</w:t>
            </w:r>
            <w:r w:rsidR="007B013D">
              <w:rPr>
                <w:rFonts w:ascii="Times New Roman" w:hAnsi="Times New Roman"/>
                <w:sz w:val="20"/>
              </w:rPr>
              <w:t xml:space="preserve"> pelabuhan</w:t>
            </w:r>
          </w:p>
        </w:tc>
      </w:tr>
      <w:tr w:rsidR="005E557F" w:rsidRPr="005E557F" w14:paraId="56F97C06" w14:textId="77777777" w:rsidTr="00F47FE4">
        <w:trPr>
          <w:trHeight w:val="193"/>
          <w:jc w:val="center"/>
        </w:trPr>
        <w:tc>
          <w:tcPr>
            <w:tcW w:w="2332" w:type="dxa"/>
            <w:tcBorders>
              <w:top w:val="single" w:sz="4" w:space="0" w:color="auto"/>
              <w:left w:val="single" w:sz="4" w:space="0" w:color="auto"/>
              <w:bottom w:val="single" w:sz="4" w:space="0" w:color="auto"/>
              <w:right w:val="single" w:sz="4" w:space="0" w:color="auto"/>
            </w:tcBorders>
            <w:hideMark/>
          </w:tcPr>
          <w:p w14:paraId="3C2AD120" w14:textId="77777777" w:rsidR="005E557F" w:rsidRPr="00D2468C" w:rsidRDefault="00D60A5F" w:rsidP="00F47FE4">
            <w:pPr>
              <w:spacing w:line="360" w:lineRule="auto"/>
              <w:ind w:left="34"/>
              <w:rPr>
                <w:rFonts w:ascii="Times New Roman" w:hAnsi="Times New Roman"/>
                <w:i/>
                <w:sz w:val="20"/>
              </w:rPr>
            </w:pPr>
            <w:r>
              <w:rPr>
                <w:rFonts w:ascii="Times New Roman" w:hAnsi="Times New Roman"/>
                <w:i/>
                <w:sz w:val="20"/>
              </w:rPr>
              <w:t xml:space="preserve">Primary </w:t>
            </w:r>
            <w:r w:rsidR="005E557F" w:rsidRPr="00D2468C">
              <w:rPr>
                <w:rFonts w:ascii="Times New Roman" w:hAnsi="Times New Roman"/>
                <w:i/>
                <w:sz w:val="20"/>
              </w:rPr>
              <w:t>Actor</w:t>
            </w:r>
          </w:p>
        </w:tc>
        <w:tc>
          <w:tcPr>
            <w:tcW w:w="6713" w:type="dxa"/>
            <w:gridSpan w:val="2"/>
            <w:tcBorders>
              <w:top w:val="single" w:sz="4" w:space="0" w:color="auto"/>
              <w:left w:val="single" w:sz="4" w:space="0" w:color="auto"/>
              <w:bottom w:val="single" w:sz="4" w:space="0" w:color="auto"/>
              <w:right w:val="single" w:sz="4" w:space="0" w:color="auto"/>
            </w:tcBorders>
            <w:hideMark/>
          </w:tcPr>
          <w:p w14:paraId="51A58C05" w14:textId="77777777" w:rsidR="005E557F" w:rsidRPr="005E557F" w:rsidRDefault="005E557F" w:rsidP="00F47FE4">
            <w:pPr>
              <w:spacing w:line="360" w:lineRule="auto"/>
              <w:rPr>
                <w:rFonts w:ascii="Times New Roman" w:hAnsi="Times New Roman"/>
                <w:sz w:val="20"/>
              </w:rPr>
            </w:pPr>
            <w:r w:rsidRPr="005E557F">
              <w:rPr>
                <w:rFonts w:ascii="Times New Roman" w:hAnsi="Times New Roman"/>
                <w:sz w:val="20"/>
              </w:rPr>
              <w:t>DISHUB</w:t>
            </w:r>
            <w:r w:rsidR="00D60A5F">
              <w:rPr>
                <w:rFonts w:ascii="Times New Roman" w:hAnsi="Times New Roman"/>
                <w:sz w:val="20"/>
              </w:rPr>
              <w:t xml:space="preserve"> Ajibata</w:t>
            </w:r>
          </w:p>
        </w:tc>
      </w:tr>
      <w:tr w:rsidR="00D60A5F" w:rsidRPr="005E557F" w14:paraId="5EC6691D" w14:textId="77777777" w:rsidTr="00F47FE4">
        <w:trPr>
          <w:trHeight w:val="193"/>
          <w:jc w:val="center"/>
        </w:trPr>
        <w:tc>
          <w:tcPr>
            <w:tcW w:w="2332" w:type="dxa"/>
            <w:tcBorders>
              <w:top w:val="single" w:sz="4" w:space="0" w:color="auto"/>
              <w:left w:val="single" w:sz="4" w:space="0" w:color="auto"/>
              <w:bottom w:val="single" w:sz="4" w:space="0" w:color="auto"/>
              <w:right w:val="single" w:sz="4" w:space="0" w:color="auto"/>
            </w:tcBorders>
          </w:tcPr>
          <w:p w14:paraId="3C17D4B6" w14:textId="77777777" w:rsidR="00D60A5F" w:rsidRDefault="00D60A5F" w:rsidP="00F47FE4">
            <w:pPr>
              <w:spacing w:line="360" w:lineRule="auto"/>
              <w:ind w:left="34"/>
              <w:rPr>
                <w:rFonts w:ascii="Times New Roman" w:hAnsi="Times New Roman"/>
                <w:i/>
                <w:sz w:val="20"/>
              </w:rPr>
            </w:pPr>
            <w:r>
              <w:rPr>
                <w:rFonts w:ascii="Times New Roman" w:hAnsi="Times New Roman"/>
                <w:i/>
                <w:sz w:val="20"/>
              </w:rPr>
              <w:t>Secondary Actor</w:t>
            </w:r>
          </w:p>
        </w:tc>
        <w:tc>
          <w:tcPr>
            <w:tcW w:w="6713" w:type="dxa"/>
            <w:gridSpan w:val="2"/>
            <w:tcBorders>
              <w:top w:val="single" w:sz="4" w:space="0" w:color="auto"/>
              <w:left w:val="single" w:sz="4" w:space="0" w:color="auto"/>
              <w:bottom w:val="single" w:sz="4" w:space="0" w:color="auto"/>
              <w:right w:val="single" w:sz="4" w:space="0" w:color="auto"/>
            </w:tcBorders>
          </w:tcPr>
          <w:p w14:paraId="79481E7C" w14:textId="77777777" w:rsidR="00D60A5F" w:rsidRPr="005E557F" w:rsidRDefault="00D60A5F" w:rsidP="00F47FE4">
            <w:pPr>
              <w:spacing w:line="360" w:lineRule="auto"/>
              <w:rPr>
                <w:rFonts w:ascii="Times New Roman" w:hAnsi="Times New Roman"/>
                <w:sz w:val="20"/>
              </w:rPr>
            </w:pPr>
            <w:r>
              <w:rPr>
                <w:rFonts w:ascii="Times New Roman" w:hAnsi="Times New Roman"/>
                <w:sz w:val="20"/>
              </w:rPr>
              <w:t>-</w:t>
            </w:r>
          </w:p>
        </w:tc>
      </w:tr>
      <w:tr w:rsidR="005E557F" w:rsidRPr="005E557F" w14:paraId="263A3CAC" w14:textId="77777777" w:rsidTr="00F47FE4">
        <w:trPr>
          <w:trHeight w:val="198"/>
          <w:jc w:val="center"/>
        </w:trPr>
        <w:tc>
          <w:tcPr>
            <w:tcW w:w="2332" w:type="dxa"/>
            <w:tcBorders>
              <w:top w:val="single" w:sz="4" w:space="0" w:color="auto"/>
              <w:left w:val="single" w:sz="4" w:space="0" w:color="auto"/>
              <w:bottom w:val="single" w:sz="4" w:space="0" w:color="auto"/>
              <w:right w:val="single" w:sz="4" w:space="0" w:color="auto"/>
            </w:tcBorders>
            <w:hideMark/>
          </w:tcPr>
          <w:p w14:paraId="7CBB774A" w14:textId="77777777" w:rsidR="005E557F" w:rsidRPr="00D2468C" w:rsidRDefault="005E557F" w:rsidP="00F47FE4">
            <w:pPr>
              <w:spacing w:line="360" w:lineRule="auto"/>
              <w:ind w:left="34"/>
              <w:rPr>
                <w:rFonts w:ascii="Times New Roman" w:hAnsi="Times New Roman"/>
                <w:i/>
                <w:sz w:val="20"/>
              </w:rPr>
            </w:pPr>
            <w:r w:rsidRPr="00D2468C">
              <w:rPr>
                <w:rFonts w:ascii="Times New Roman" w:hAnsi="Times New Roman"/>
                <w:i/>
                <w:sz w:val="20"/>
              </w:rPr>
              <w:t>Pre</w:t>
            </w:r>
            <w:r w:rsidR="00D60A5F">
              <w:rPr>
                <w:rFonts w:ascii="Times New Roman" w:hAnsi="Times New Roman"/>
                <w:i/>
                <w:sz w:val="20"/>
              </w:rPr>
              <w:t>-</w:t>
            </w:r>
            <w:r w:rsidRPr="00D2468C">
              <w:rPr>
                <w:rFonts w:ascii="Times New Roman" w:hAnsi="Times New Roman"/>
                <w:i/>
                <w:sz w:val="20"/>
              </w:rPr>
              <w:t>condition</w:t>
            </w:r>
          </w:p>
        </w:tc>
        <w:tc>
          <w:tcPr>
            <w:tcW w:w="6713" w:type="dxa"/>
            <w:gridSpan w:val="2"/>
            <w:tcBorders>
              <w:top w:val="single" w:sz="4" w:space="0" w:color="auto"/>
              <w:left w:val="single" w:sz="4" w:space="0" w:color="auto"/>
              <w:bottom w:val="single" w:sz="4" w:space="0" w:color="auto"/>
              <w:right w:val="single" w:sz="4" w:space="0" w:color="auto"/>
            </w:tcBorders>
            <w:hideMark/>
          </w:tcPr>
          <w:p w14:paraId="3EDC5874" w14:textId="77777777" w:rsidR="005E557F" w:rsidRPr="005E557F" w:rsidRDefault="00D60A5F" w:rsidP="00F47FE4">
            <w:pPr>
              <w:spacing w:line="360" w:lineRule="auto"/>
              <w:ind w:left="34"/>
              <w:rPr>
                <w:rFonts w:ascii="Times New Roman" w:hAnsi="Times New Roman"/>
                <w:sz w:val="20"/>
              </w:rPr>
            </w:pPr>
            <w:r>
              <w:rPr>
                <w:rFonts w:ascii="Times New Roman" w:hAnsi="Times New Roman"/>
                <w:sz w:val="20"/>
              </w:rPr>
              <w:t>DISHUB sudah mengakses sistem</w:t>
            </w:r>
          </w:p>
        </w:tc>
      </w:tr>
      <w:tr w:rsidR="00D60A5F" w:rsidRPr="005E557F" w14:paraId="2861AF06" w14:textId="77777777" w:rsidTr="00F47FE4">
        <w:trPr>
          <w:trHeight w:val="198"/>
          <w:jc w:val="center"/>
        </w:trPr>
        <w:tc>
          <w:tcPr>
            <w:tcW w:w="2332" w:type="dxa"/>
            <w:tcBorders>
              <w:top w:val="single" w:sz="4" w:space="0" w:color="auto"/>
              <w:left w:val="single" w:sz="4" w:space="0" w:color="auto"/>
              <w:bottom w:val="single" w:sz="4" w:space="0" w:color="auto"/>
              <w:right w:val="single" w:sz="4" w:space="0" w:color="auto"/>
            </w:tcBorders>
          </w:tcPr>
          <w:p w14:paraId="233666DB" w14:textId="77777777" w:rsidR="00D60A5F" w:rsidRPr="00D2468C" w:rsidRDefault="00D60A5F" w:rsidP="00F47FE4">
            <w:pPr>
              <w:spacing w:line="360" w:lineRule="auto"/>
              <w:ind w:left="34"/>
              <w:rPr>
                <w:rFonts w:ascii="Times New Roman" w:hAnsi="Times New Roman"/>
                <w:i/>
                <w:sz w:val="20"/>
              </w:rPr>
            </w:pPr>
            <w:r>
              <w:rPr>
                <w:rFonts w:ascii="Times New Roman" w:hAnsi="Times New Roman"/>
                <w:i/>
                <w:sz w:val="20"/>
              </w:rPr>
              <w:t>Post-condition</w:t>
            </w:r>
          </w:p>
        </w:tc>
        <w:tc>
          <w:tcPr>
            <w:tcW w:w="6713" w:type="dxa"/>
            <w:gridSpan w:val="2"/>
            <w:tcBorders>
              <w:top w:val="single" w:sz="4" w:space="0" w:color="auto"/>
              <w:left w:val="single" w:sz="4" w:space="0" w:color="auto"/>
              <w:bottom w:val="single" w:sz="4" w:space="0" w:color="auto"/>
              <w:right w:val="single" w:sz="4" w:space="0" w:color="auto"/>
            </w:tcBorders>
          </w:tcPr>
          <w:p w14:paraId="7914A743" w14:textId="77777777" w:rsidR="00D60A5F" w:rsidRDefault="00D60A5F" w:rsidP="00F47FE4">
            <w:pPr>
              <w:spacing w:line="360" w:lineRule="auto"/>
              <w:ind w:left="34"/>
              <w:rPr>
                <w:rFonts w:ascii="Times New Roman" w:hAnsi="Times New Roman"/>
                <w:sz w:val="20"/>
              </w:rPr>
            </w:pPr>
            <w:r>
              <w:rPr>
                <w:rFonts w:ascii="Times New Roman" w:hAnsi="Times New Roman"/>
                <w:sz w:val="20"/>
              </w:rPr>
              <w:t>DISHUB berhasil melakukan mengelola (menambah, mengupdate, atau menghapus) data kapal</w:t>
            </w:r>
          </w:p>
        </w:tc>
      </w:tr>
      <w:tr w:rsidR="005E557F" w:rsidRPr="005E557F" w14:paraId="265B4114" w14:textId="77777777" w:rsidTr="00F47FE4">
        <w:trPr>
          <w:trHeight w:val="95"/>
          <w:jc w:val="center"/>
        </w:trPr>
        <w:tc>
          <w:tcPr>
            <w:tcW w:w="2332" w:type="dxa"/>
            <w:tcBorders>
              <w:top w:val="single" w:sz="4" w:space="0" w:color="auto"/>
              <w:left w:val="single" w:sz="4" w:space="0" w:color="auto"/>
              <w:bottom w:val="single" w:sz="4" w:space="0" w:color="auto"/>
              <w:right w:val="single" w:sz="4" w:space="0" w:color="auto"/>
            </w:tcBorders>
            <w:hideMark/>
          </w:tcPr>
          <w:p w14:paraId="4684526B" w14:textId="77777777" w:rsidR="005E557F" w:rsidRPr="00D2468C" w:rsidRDefault="005E557F" w:rsidP="00F47FE4">
            <w:pPr>
              <w:spacing w:line="360" w:lineRule="auto"/>
              <w:ind w:left="34"/>
              <w:rPr>
                <w:rFonts w:ascii="Times New Roman" w:hAnsi="Times New Roman"/>
                <w:i/>
                <w:sz w:val="20"/>
              </w:rPr>
            </w:pPr>
            <w:r w:rsidRPr="00D2468C">
              <w:rPr>
                <w:rFonts w:ascii="Times New Roman" w:hAnsi="Times New Roman"/>
                <w:i/>
                <w:sz w:val="20"/>
              </w:rPr>
              <w:t>Primary Flow of Events</w:t>
            </w:r>
          </w:p>
        </w:tc>
        <w:tc>
          <w:tcPr>
            <w:tcW w:w="2535" w:type="dxa"/>
            <w:tcBorders>
              <w:top w:val="single" w:sz="4" w:space="0" w:color="auto"/>
              <w:left w:val="single" w:sz="4" w:space="0" w:color="auto"/>
              <w:bottom w:val="single" w:sz="4" w:space="0" w:color="auto"/>
              <w:right w:val="single" w:sz="4" w:space="0" w:color="auto"/>
            </w:tcBorders>
            <w:hideMark/>
          </w:tcPr>
          <w:p w14:paraId="5D5AB985" w14:textId="77777777" w:rsidR="005E557F" w:rsidRPr="00D2468C" w:rsidRDefault="005E557F" w:rsidP="00F47FE4">
            <w:pPr>
              <w:spacing w:line="360" w:lineRule="auto"/>
              <w:ind w:left="720" w:hanging="333"/>
              <w:rPr>
                <w:rFonts w:ascii="Times New Roman" w:hAnsi="Times New Roman"/>
                <w:i/>
                <w:sz w:val="20"/>
                <w:lang w:val="es-ES"/>
              </w:rPr>
            </w:pPr>
            <w:r w:rsidRPr="00D2468C">
              <w:rPr>
                <w:rFonts w:ascii="Times New Roman" w:hAnsi="Times New Roman"/>
                <w:i/>
                <w:sz w:val="20"/>
                <w:lang w:val="es-ES"/>
              </w:rPr>
              <w:t>User Action</w:t>
            </w:r>
          </w:p>
        </w:tc>
        <w:tc>
          <w:tcPr>
            <w:tcW w:w="4178" w:type="dxa"/>
            <w:tcBorders>
              <w:top w:val="single" w:sz="4" w:space="0" w:color="auto"/>
              <w:left w:val="single" w:sz="4" w:space="0" w:color="auto"/>
              <w:bottom w:val="single" w:sz="4" w:space="0" w:color="auto"/>
              <w:right w:val="single" w:sz="4" w:space="0" w:color="auto"/>
            </w:tcBorders>
            <w:hideMark/>
          </w:tcPr>
          <w:p w14:paraId="7C8C1DAC" w14:textId="77777777" w:rsidR="005E557F" w:rsidRPr="00D2468C" w:rsidRDefault="005E557F" w:rsidP="00F47FE4">
            <w:pPr>
              <w:spacing w:line="360" w:lineRule="auto"/>
              <w:ind w:left="720" w:hanging="49"/>
              <w:rPr>
                <w:rFonts w:ascii="Times New Roman" w:hAnsi="Times New Roman"/>
                <w:i/>
                <w:sz w:val="20"/>
                <w:lang w:val="es-ES"/>
              </w:rPr>
            </w:pPr>
            <w:r w:rsidRPr="00D2468C">
              <w:rPr>
                <w:rFonts w:ascii="Times New Roman" w:hAnsi="Times New Roman"/>
                <w:i/>
                <w:sz w:val="20"/>
                <w:lang w:val="es-ES"/>
              </w:rPr>
              <w:t>S</w:t>
            </w:r>
            <w:r w:rsidR="001D2DD8">
              <w:rPr>
                <w:rFonts w:ascii="Times New Roman" w:hAnsi="Times New Roman"/>
                <w:i/>
                <w:sz w:val="20"/>
                <w:lang w:val="es-ES"/>
              </w:rPr>
              <w:t>y</w:t>
            </w:r>
            <w:r w:rsidRPr="00D2468C">
              <w:rPr>
                <w:rFonts w:ascii="Times New Roman" w:hAnsi="Times New Roman"/>
                <w:i/>
                <w:sz w:val="20"/>
                <w:lang w:val="es-ES"/>
              </w:rPr>
              <w:t>stem Response</w:t>
            </w:r>
          </w:p>
        </w:tc>
      </w:tr>
      <w:tr w:rsidR="005E557F" w:rsidRPr="005E557F" w14:paraId="6F6C206E" w14:textId="77777777" w:rsidTr="00F47FE4">
        <w:trPr>
          <w:trHeight w:val="323"/>
          <w:jc w:val="center"/>
        </w:trPr>
        <w:tc>
          <w:tcPr>
            <w:tcW w:w="2332" w:type="dxa"/>
            <w:tcBorders>
              <w:top w:val="single" w:sz="4" w:space="0" w:color="auto"/>
              <w:left w:val="single" w:sz="4" w:space="0" w:color="auto"/>
              <w:bottom w:val="single" w:sz="4" w:space="0" w:color="auto"/>
              <w:right w:val="single" w:sz="4" w:space="0" w:color="auto"/>
            </w:tcBorders>
          </w:tcPr>
          <w:p w14:paraId="15DC5DD5" w14:textId="77777777" w:rsidR="005E557F" w:rsidRPr="005E557F" w:rsidRDefault="005E557F" w:rsidP="00F47FE4">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hideMark/>
          </w:tcPr>
          <w:p w14:paraId="42086562" w14:textId="77777777" w:rsidR="005E557F" w:rsidRPr="005E557F" w:rsidRDefault="005E557F" w:rsidP="00F47FE4">
            <w:pPr>
              <w:spacing w:line="360" w:lineRule="auto"/>
              <w:ind w:left="34"/>
              <w:rPr>
                <w:rFonts w:ascii="Times New Roman" w:hAnsi="Times New Roman"/>
                <w:sz w:val="20"/>
                <w:lang w:val="es-ES"/>
              </w:rPr>
            </w:pPr>
            <w:r w:rsidRPr="005E557F">
              <w:rPr>
                <w:rFonts w:ascii="Times New Roman" w:hAnsi="Times New Roman"/>
                <w:sz w:val="20"/>
                <w:lang w:val="es-ES"/>
              </w:rPr>
              <w:t>1. DISHUB</w:t>
            </w:r>
            <w:r w:rsidRPr="005E557F">
              <w:rPr>
                <w:rFonts w:ascii="Times New Roman" w:hAnsi="Times New Roman"/>
                <w:i/>
                <w:sz w:val="20"/>
                <w:lang w:val="es-ES"/>
              </w:rPr>
              <w:t xml:space="preserve"> </w:t>
            </w:r>
            <w:r w:rsidRPr="005E557F">
              <w:rPr>
                <w:rFonts w:ascii="Times New Roman" w:hAnsi="Times New Roman"/>
                <w:sz w:val="20"/>
                <w:lang w:val="es-ES"/>
              </w:rPr>
              <w:t xml:space="preserve">memilih </w:t>
            </w:r>
            <w:r w:rsidRPr="005E557F">
              <w:rPr>
                <w:rFonts w:ascii="Times New Roman" w:hAnsi="Times New Roman"/>
                <w:i/>
                <w:sz w:val="20"/>
                <w:lang w:val="es-ES"/>
              </w:rPr>
              <w:t xml:space="preserve">button </w:t>
            </w:r>
            <w:r w:rsidRPr="005E557F">
              <w:rPr>
                <w:rFonts w:ascii="Times New Roman" w:hAnsi="Times New Roman"/>
                <w:sz w:val="20"/>
                <w:lang w:val="es-ES"/>
              </w:rPr>
              <w:t>K</w:t>
            </w:r>
            <w:r w:rsidR="00D60A5F">
              <w:rPr>
                <w:rFonts w:ascii="Times New Roman" w:hAnsi="Times New Roman"/>
                <w:sz w:val="20"/>
                <w:lang w:val="es-ES"/>
              </w:rPr>
              <w:t>elola K</w:t>
            </w:r>
            <w:r w:rsidRPr="005E557F">
              <w:rPr>
                <w:rFonts w:ascii="Times New Roman" w:hAnsi="Times New Roman"/>
                <w:sz w:val="20"/>
                <w:lang w:val="es-ES"/>
              </w:rPr>
              <w:t>apal</w:t>
            </w:r>
          </w:p>
        </w:tc>
        <w:tc>
          <w:tcPr>
            <w:tcW w:w="4178" w:type="dxa"/>
            <w:tcBorders>
              <w:top w:val="single" w:sz="4" w:space="0" w:color="auto"/>
              <w:left w:val="single" w:sz="4" w:space="0" w:color="auto"/>
              <w:bottom w:val="single" w:sz="4" w:space="0" w:color="auto"/>
              <w:right w:val="single" w:sz="4" w:space="0" w:color="auto"/>
            </w:tcBorders>
          </w:tcPr>
          <w:p w14:paraId="5726327F" w14:textId="77777777" w:rsidR="005E557F" w:rsidRPr="005E557F" w:rsidRDefault="005E557F" w:rsidP="00F47FE4">
            <w:pPr>
              <w:spacing w:line="360" w:lineRule="auto"/>
              <w:ind w:left="104"/>
              <w:rPr>
                <w:rFonts w:ascii="Times New Roman" w:hAnsi="Times New Roman"/>
                <w:i/>
                <w:sz w:val="20"/>
                <w:lang w:val="es-ES"/>
              </w:rPr>
            </w:pPr>
          </w:p>
        </w:tc>
      </w:tr>
      <w:tr w:rsidR="005E557F" w:rsidRPr="005E557F" w14:paraId="7C67C16C" w14:textId="77777777" w:rsidTr="00F47FE4">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22250430" w14:textId="77777777" w:rsidR="005E557F" w:rsidRPr="005E557F" w:rsidRDefault="005E557F" w:rsidP="00F47FE4">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tcPr>
          <w:p w14:paraId="011E7265" w14:textId="77777777" w:rsidR="005E557F" w:rsidRPr="005E557F" w:rsidRDefault="005E557F" w:rsidP="00F47FE4">
            <w:pPr>
              <w:spacing w:line="360" w:lineRule="auto"/>
              <w:ind w:left="34"/>
              <w:rPr>
                <w:rFonts w:ascii="Times New Roman" w:hAnsi="Times New Roman"/>
                <w:sz w:val="20"/>
                <w:lang w:val="es-ES"/>
              </w:rPr>
            </w:pPr>
          </w:p>
        </w:tc>
        <w:tc>
          <w:tcPr>
            <w:tcW w:w="4178" w:type="dxa"/>
            <w:tcBorders>
              <w:top w:val="single" w:sz="4" w:space="0" w:color="auto"/>
              <w:left w:val="single" w:sz="4" w:space="0" w:color="auto"/>
              <w:bottom w:val="single" w:sz="4" w:space="0" w:color="auto"/>
              <w:right w:val="single" w:sz="4" w:space="0" w:color="auto"/>
            </w:tcBorders>
            <w:hideMark/>
          </w:tcPr>
          <w:p w14:paraId="08172EB6" w14:textId="77777777" w:rsidR="005E557F" w:rsidRPr="005E557F" w:rsidRDefault="005E557F" w:rsidP="00F47FE4">
            <w:pPr>
              <w:spacing w:line="360" w:lineRule="auto"/>
              <w:ind w:left="105"/>
              <w:rPr>
                <w:rFonts w:ascii="Times New Roman" w:hAnsi="Times New Roman"/>
                <w:sz w:val="20"/>
                <w:lang w:val="es-ES"/>
              </w:rPr>
            </w:pPr>
            <w:r w:rsidRPr="005E557F">
              <w:rPr>
                <w:rFonts w:ascii="Times New Roman" w:hAnsi="Times New Roman"/>
                <w:sz w:val="20"/>
                <w:lang w:val="es-ES"/>
              </w:rPr>
              <w:t xml:space="preserve">2. Aplikasi menampilkan halaman </w:t>
            </w:r>
            <w:r w:rsidR="00D60A5F">
              <w:rPr>
                <w:rFonts w:ascii="Times New Roman" w:hAnsi="Times New Roman"/>
                <w:sz w:val="20"/>
                <w:lang w:val="es-ES"/>
              </w:rPr>
              <w:t xml:space="preserve">Kelola </w:t>
            </w:r>
            <w:r w:rsidRPr="005E557F">
              <w:rPr>
                <w:rFonts w:ascii="Times New Roman" w:hAnsi="Times New Roman"/>
                <w:sz w:val="20"/>
                <w:lang w:val="es-ES"/>
              </w:rPr>
              <w:t>Kapal</w:t>
            </w:r>
          </w:p>
        </w:tc>
      </w:tr>
      <w:tr w:rsidR="005E557F" w:rsidRPr="005E557F" w14:paraId="028E57B0" w14:textId="77777777" w:rsidTr="00F47FE4">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3374589D" w14:textId="77777777" w:rsidR="005E557F" w:rsidRPr="005E557F" w:rsidRDefault="005E557F" w:rsidP="00F47FE4">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hideMark/>
          </w:tcPr>
          <w:p w14:paraId="11785162" w14:textId="77777777" w:rsidR="005E557F" w:rsidRPr="005E557F" w:rsidRDefault="00D60A5F" w:rsidP="00F47FE4">
            <w:pPr>
              <w:spacing w:line="360" w:lineRule="auto"/>
              <w:ind w:left="34"/>
              <w:rPr>
                <w:rFonts w:ascii="Times New Roman" w:hAnsi="Times New Roman"/>
                <w:sz w:val="20"/>
                <w:lang w:val="es-ES"/>
              </w:rPr>
            </w:pPr>
            <w:r>
              <w:rPr>
                <w:rFonts w:ascii="Times New Roman" w:hAnsi="Times New Roman"/>
                <w:sz w:val="20"/>
                <w:lang w:val="es-ES"/>
              </w:rPr>
              <w:t xml:space="preserve">3. DISHUB mengisi </w:t>
            </w:r>
            <w:r w:rsidRPr="00D60A5F">
              <w:rPr>
                <w:rFonts w:ascii="Times New Roman" w:hAnsi="Times New Roman"/>
                <w:i/>
                <w:sz w:val="20"/>
                <w:lang w:val="es-ES"/>
              </w:rPr>
              <w:t>field</w:t>
            </w:r>
            <w:r>
              <w:rPr>
                <w:rFonts w:ascii="Times New Roman" w:hAnsi="Times New Roman"/>
                <w:sz w:val="20"/>
                <w:lang w:val="es-ES"/>
              </w:rPr>
              <w:t xml:space="preserve"> yang tersedia</w:t>
            </w:r>
          </w:p>
        </w:tc>
        <w:tc>
          <w:tcPr>
            <w:tcW w:w="4178" w:type="dxa"/>
            <w:tcBorders>
              <w:top w:val="single" w:sz="4" w:space="0" w:color="auto"/>
              <w:left w:val="single" w:sz="4" w:space="0" w:color="auto"/>
              <w:bottom w:val="single" w:sz="4" w:space="0" w:color="auto"/>
              <w:right w:val="single" w:sz="4" w:space="0" w:color="auto"/>
            </w:tcBorders>
          </w:tcPr>
          <w:p w14:paraId="4FD6E7FB" w14:textId="77777777" w:rsidR="005E557F" w:rsidRPr="005E557F" w:rsidRDefault="005E557F" w:rsidP="00F47FE4">
            <w:pPr>
              <w:spacing w:line="360" w:lineRule="auto"/>
              <w:ind w:left="105"/>
              <w:rPr>
                <w:rFonts w:ascii="Times New Roman" w:hAnsi="Times New Roman"/>
                <w:sz w:val="20"/>
                <w:lang w:val="es-ES"/>
              </w:rPr>
            </w:pPr>
          </w:p>
        </w:tc>
      </w:tr>
      <w:tr w:rsidR="005E557F" w:rsidRPr="005E557F" w14:paraId="44811EF9" w14:textId="77777777" w:rsidTr="00F47FE4">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29C6A3B3" w14:textId="77777777" w:rsidR="005E557F" w:rsidRPr="005E557F" w:rsidRDefault="005E557F" w:rsidP="00F47FE4">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hideMark/>
          </w:tcPr>
          <w:p w14:paraId="4482DCAD" w14:textId="77777777" w:rsidR="005E557F" w:rsidRPr="005E557F" w:rsidRDefault="00880773" w:rsidP="00880773">
            <w:pPr>
              <w:spacing w:line="360" w:lineRule="auto"/>
              <w:ind w:left="34"/>
              <w:rPr>
                <w:rFonts w:ascii="Times New Roman" w:hAnsi="Times New Roman"/>
                <w:sz w:val="20"/>
                <w:lang w:val="es-ES"/>
              </w:rPr>
            </w:pPr>
            <w:r>
              <w:rPr>
                <w:rFonts w:ascii="Times New Roman" w:hAnsi="Times New Roman"/>
                <w:sz w:val="20"/>
                <w:lang w:val="es-ES"/>
              </w:rPr>
              <w:t>4. DISHUB</w:t>
            </w:r>
            <w:r w:rsidR="005E557F" w:rsidRPr="005E557F">
              <w:rPr>
                <w:rFonts w:ascii="Times New Roman" w:hAnsi="Times New Roman"/>
                <w:sz w:val="20"/>
                <w:lang w:val="es-ES"/>
              </w:rPr>
              <w:t xml:space="preserve"> memilih tombol</w:t>
            </w:r>
            <w:r>
              <w:rPr>
                <w:rFonts w:ascii="Times New Roman" w:hAnsi="Times New Roman"/>
                <w:sz w:val="20"/>
                <w:lang w:val="es-ES"/>
              </w:rPr>
              <w:t xml:space="preserve"> </w:t>
            </w:r>
            <w:r w:rsidR="00837417">
              <w:rPr>
                <w:rFonts w:ascii="Times New Roman" w:hAnsi="Times New Roman"/>
                <w:sz w:val="20"/>
                <w:lang w:val="es-ES"/>
              </w:rPr>
              <w:t>Tambah</w:t>
            </w:r>
          </w:p>
        </w:tc>
        <w:tc>
          <w:tcPr>
            <w:tcW w:w="4178" w:type="dxa"/>
            <w:tcBorders>
              <w:top w:val="single" w:sz="4" w:space="0" w:color="auto"/>
              <w:left w:val="single" w:sz="4" w:space="0" w:color="auto"/>
              <w:bottom w:val="single" w:sz="4" w:space="0" w:color="auto"/>
              <w:right w:val="single" w:sz="4" w:space="0" w:color="auto"/>
            </w:tcBorders>
          </w:tcPr>
          <w:p w14:paraId="6B58B0BC" w14:textId="77777777" w:rsidR="005E557F" w:rsidRPr="005E557F" w:rsidRDefault="005E557F" w:rsidP="00F47FE4">
            <w:pPr>
              <w:spacing w:line="360" w:lineRule="auto"/>
              <w:ind w:left="105"/>
              <w:rPr>
                <w:rFonts w:ascii="Times New Roman" w:hAnsi="Times New Roman"/>
                <w:sz w:val="20"/>
                <w:lang w:val="es-ES"/>
              </w:rPr>
            </w:pPr>
          </w:p>
        </w:tc>
      </w:tr>
      <w:tr w:rsidR="005E557F" w:rsidRPr="005E557F" w14:paraId="2AEFD674" w14:textId="77777777" w:rsidTr="00F47FE4">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288E07E8" w14:textId="77777777" w:rsidR="005E557F" w:rsidRPr="005E557F" w:rsidRDefault="005E557F" w:rsidP="00F47FE4">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tcPr>
          <w:p w14:paraId="6BD213C3" w14:textId="77777777" w:rsidR="005E557F" w:rsidRPr="005E557F" w:rsidRDefault="005E557F" w:rsidP="00F47FE4">
            <w:pPr>
              <w:spacing w:line="360" w:lineRule="auto"/>
              <w:ind w:left="34"/>
              <w:rPr>
                <w:rFonts w:ascii="Times New Roman" w:hAnsi="Times New Roman"/>
                <w:sz w:val="20"/>
                <w:lang w:val="es-ES"/>
              </w:rPr>
            </w:pPr>
          </w:p>
        </w:tc>
        <w:tc>
          <w:tcPr>
            <w:tcW w:w="4178" w:type="dxa"/>
            <w:tcBorders>
              <w:top w:val="single" w:sz="4" w:space="0" w:color="auto"/>
              <w:left w:val="single" w:sz="4" w:space="0" w:color="auto"/>
              <w:bottom w:val="single" w:sz="4" w:space="0" w:color="auto"/>
              <w:right w:val="single" w:sz="4" w:space="0" w:color="auto"/>
            </w:tcBorders>
            <w:hideMark/>
          </w:tcPr>
          <w:p w14:paraId="754D20CA" w14:textId="77777777" w:rsidR="005E557F" w:rsidRPr="005E557F" w:rsidRDefault="00880773" w:rsidP="00880773">
            <w:pPr>
              <w:spacing w:line="360" w:lineRule="auto"/>
              <w:ind w:left="105"/>
              <w:rPr>
                <w:rFonts w:ascii="Times New Roman" w:hAnsi="Times New Roman"/>
                <w:sz w:val="20"/>
                <w:lang w:val="es-ES"/>
              </w:rPr>
            </w:pPr>
            <w:r>
              <w:rPr>
                <w:rFonts w:ascii="Times New Roman" w:hAnsi="Times New Roman"/>
                <w:sz w:val="20"/>
                <w:lang w:val="es-ES"/>
              </w:rPr>
              <w:t>5. Sistem</w:t>
            </w:r>
            <w:r w:rsidR="005E557F" w:rsidRPr="005E557F">
              <w:rPr>
                <w:rFonts w:ascii="Times New Roman" w:hAnsi="Times New Roman"/>
                <w:sz w:val="20"/>
                <w:lang w:val="es-ES"/>
              </w:rPr>
              <w:t xml:space="preserve"> </w:t>
            </w:r>
            <w:r>
              <w:rPr>
                <w:rFonts w:ascii="Times New Roman" w:hAnsi="Times New Roman"/>
                <w:sz w:val="20"/>
                <w:lang w:val="es-ES"/>
              </w:rPr>
              <w:t>menyimpan dan menampilkan data pada tabel yang tersedia</w:t>
            </w:r>
          </w:p>
        </w:tc>
      </w:tr>
      <w:tr w:rsidR="005E557F" w:rsidRPr="00D2468C" w14:paraId="09B077D4" w14:textId="77777777" w:rsidTr="00F47FE4">
        <w:trPr>
          <w:trHeight w:val="198"/>
          <w:jc w:val="center"/>
        </w:trPr>
        <w:tc>
          <w:tcPr>
            <w:tcW w:w="2332" w:type="dxa"/>
            <w:tcBorders>
              <w:top w:val="single" w:sz="4" w:space="0" w:color="auto"/>
              <w:left w:val="single" w:sz="4" w:space="0" w:color="auto"/>
              <w:bottom w:val="single" w:sz="4" w:space="0" w:color="auto"/>
              <w:right w:val="single" w:sz="4" w:space="0" w:color="auto"/>
            </w:tcBorders>
            <w:hideMark/>
          </w:tcPr>
          <w:p w14:paraId="4E02D75D" w14:textId="77777777" w:rsidR="005E557F" w:rsidRPr="00D2468C" w:rsidRDefault="005E557F" w:rsidP="00F47FE4">
            <w:pPr>
              <w:spacing w:line="360" w:lineRule="auto"/>
              <w:ind w:left="34"/>
              <w:rPr>
                <w:rFonts w:ascii="Times New Roman" w:hAnsi="Times New Roman"/>
                <w:i/>
                <w:sz w:val="20"/>
              </w:rPr>
            </w:pPr>
            <w:r w:rsidRPr="00D2468C">
              <w:rPr>
                <w:rFonts w:ascii="Times New Roman" w:hAnsi="Times New Roman"/>
                <w:i/>
                <w:sz w:val="20"/>
              </w:rPr>
              <w:t>Alternate Flow of Events</w:t>
            </w:r>
          </w:p>
        </w:tc>
        <w:tc>
          <w:tcPr>
            <w:tcW w:w="2535" w:type="dxa"/>
            <w:tcBorders>
              <w:top w:val="single" w:sz="4" w:space="0" w:color="auto"/>
              <w:left w:val="single" w:sz="4" w:space="0" w:color="auto"/>
              <w:bottom w:val="single" w:sz="4" w:space="0" w:color="auto"/>
              <w:right w:val="single" w:sz="4" w:space="0" w:color="auto"/>
            </w:tcBorders>
            <w:hideMark/>
          </w:tcPr>
          <w:p w14:paraId="5E0CDF9A" w14:textId="77777777" w:rsidR="005E557F" w:rsidRPr="00D2468C" w:rsidRDefault="005E557F" w:rsidP="00F47FE4">
            <w:pPr>
              <w:tabs>
                <w:tab w:val="left" w:pos="34"/>
              </w:tabs>
              <w:spacing w:line="360" w:lineRule="auto"/>
              <w:jc w:val="center"/>
              <w:rPr>
                <w:rFonts w:ascii="Times New Roman" w:hAnsi="Times New Roman"/>
                <w:i/>
                <w:sz w:val="20"/>
                <w:lang w:val="es-ES"/>
              </w:rPr>
            </w:pPr>
            <w:r w:rsidRPr="00D2468C">
              <w:rPr>
                <w:rFonts w:ascii="Times New Roman" w:hAnsi="Times New Roman"/>
                <w:i/>
                <w:sz w:val="20"/>
                <w:lang w:val="es-ES"/>
              </w:rPr>
              <w:t>User Action</w:t>
            </w:r>
          </w:p>
        </w:tc>
        <w:tc>
          <w:tcPr>
            <w:tcW w:w="4178" w:type="dxa"/>
            <w:tcBorders>
              <w:top w:val="single" w:sz="4" w:space="0" w:color="auto"/>
              <w:left w:val="single" w:sz="4" w:space="0" w:color="auto"/>
              <w:bottom w:val="single" w:sz="4" w:space="0" w:color="auto"/>
              <w:right w:val="single" w:sz="4" w:space="0" w:color="auto"/>
            </w:tcBorders>
            <w:hideMark/>
          </w:tcPr>
          <w:p w14:paraId="2EEB0877" w14:textId="77777777" w:rsidR="005E557F" w:rsidRPr="00D2468C" w:rsidRDefault="005E557F" w:rsidP="00F47FE4">
            <w:pPr>
              <w:spacing w:line="360" w:lineRule="auto"/>
              <w:jc w:val="center"/>
              <w:rPr>
                <w:rFonts w:ascii="Times New Roman" w:hAnsi="Times New Roman"/>
                <w:i/>
                <w:sz w:val="20"/>
              </w:rPr>
            </w:pPr>
            <w:r w:rsidRPr="00D2468C">
              <w:rPr>
                <w:rFonts w:ascii="Times New Roman" w:hAnsi="Times New Roman"/>
                <w:i/>
                <w:sz w:val="20"/>
                <w:lang w:val="es-ES"/>
              </w:rPr>
              <w:t>System Response</w:t>
            </w:r>
          </w:p>
        </w:tc>
      </w:tr>
      <w:tr w:rsidR="005E557F" w:rsidRPr="005E557F" w14:paraId="65891185" w14:textId="77777777" w:rsidTr="00F47FE4">
        <w:trPr>
          <w:trHeight w:val="70"/>
          <w:jc w:val="center"/>
        </w:trPr>
        <w:tc>
          <w:tcPr>
            <w:tcW w:w="2332" w:type="dxa"/>
            <w:vMerge w:val="restart"/>
            <w:tcBorders>
              <w:top w:val="single" w:sz="4" w:space="0" w:color="auto"/>
              <w:left w:val="single" w:sz="4" w:space="0" w:color="auto"/>
              <w:bottom w:val="single" w:sz="4" w:space="0" w:color="auto"/>
              <w:right w:val="single" w:sz="4" w:space="0" w:color="auto"/>
            </w:tcBorders>
          </w:tcPr>
          <w:p w14:paraId="51F1B524" w14:textId="77777777" w:rsidR="005E557F" w:rsidRPr="005E557F" w:rsidRDefault="005E557F" w:rsidP="00F47FE4">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tcPr>
          <w:p w14:paraId="40BEF79A" w14:textId="77777777" w:rsidR="005E557F" w:rsidRPr="005E557F" w:rsidRDefault="005E557F" w:rsidP="00F47FE4">
            <w:pPr>
              <w:spacing w:line="360" w:lineRule="auto"/>
              <w:ind w:left="34" w:hanging="34"/>
              <w:rPr>
                <w:rFonts w:ascii="Times New Roman" w:hAnsi="Times New Roman"/>
                <w:sz w:val="20"/>
              </w:rPr>
            </w:pPr>
            <w:r w:rsidRPr="005E557F">
              <w:rPr>
                <w:rFonts w:ascii="Times New Roman" w:hAnsi="Times New Roman"/>
                <w:i/>
                <w:sz w:val="20"/>
              </w:rPr>
              <w:t xml:space="preserve">a. Form </w:t>
            </w:r>
            <w:r w:rsidRPr="005E557F">
              <w:rPr>
                <w:rFonts w:ascii="Times New Roman" w:hAnsi="Times New Roman"/>
                <w:sz w:val="20"/>
              </w:rPr>
              <w:t>tidak diisi dengan benar</w:t>
            </w:r>
          </w:p>
        </w:tc>
        <w:tc>
          <w:tcPr>
            <w:tcW w:w="4178" w:type="dxa"/>
            <w:tcBorders>
              <w:top w:val="single" w:sz="4" w:space="0" w:color="auto"/>
              <w:left w:val="single" w:sz="4" w:space="0" w:color="auto"/>
              <w:bottom w:val="single" w:sz="4" w:space="0" w:color="auto"/>
              <w:right w:val="single" w:sz="4" w:space="0" w:color="auto"/>
            </w:tcBorders>
          </w:tcPr>
          <w:p w14:paraId="792D9A65" w14:textId="77777777" w:rsidR="005E557F" w:rsidRPr="005E557F" w:rsidRDefault="005E557F" w:rsidP="00F47FE4">
            <w:pPr>
              <w:spacing w:line="360" w:lineRule="auto"/>
              <w:rPr>
                <w:rFonts w:ascii="Times New Roman" w:hAnsi="Times New Roman"/>
                <w:sz w:val="20"/>
              </w:rPr>
            </w:pPr>
          </w:p>
        </w:tc>
      </w:tr>
      <w:tr w:rsidR="005E557F" w:rsidRPr="005E557F" w14:paraId="10194589" w14:textId="77777777" w:rsidTr="00F47FE4">
        <w:trPr>
          <w:trHeight w:val="6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720CD5" w14:textId="77777777" w:rsidR="005E557F" w:rsidRPr="005E557F" w:rsidRDefault="005E557F" w:rsidP="00F47FE4">
            <w:pPr>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tcPr>
          <w:p w14:paraId="70632855" w14:textId="77777777" w:rsidR="005E557F" w:rsidRPr="005E557F" w:rsidRDefault="005E557F" w:rsidP="00F47FE4">
            <w:pPr>
              <w:spacing w:line="360" w:lineRule="auto"/>
              <w:rPr>
                <w:rFonts w:ascii="Times New Roman" w:hAnsi="Times New Roman"/>
                <w:sz w:val="20"/>
              </w:rPr>
            </w:pPr>
          </w:p>
        </w:tc>
        <w:tc>
          <w:tcPr>
            <w:tcW w:w="4178" w:type="dxa"/>
            <w:tcBorders>
              <w:top w:val="single" w:sz="4" w:space="0" w:color="auto"/>
              <w:left w:val="single" w:sz="4" w:space="0" w:color="auto"/>
              <w:bottom w:val="single" w:sz="4" w:space="0" w:color="auto"/>
              <w:right w:val="single" w:sz="4" w:space="0" w:color="auto"/>
            </w:tcBorders>
          </w:tcPr>
          <w:p w14:paraId="270F46BB" w14:textId="77777777" w:rsidR="005E557F" w:rsidRPr="005E557F" w:rsidRDefault="00880773" w:rsidP="00F47FE4">
            <w:pPr>
              <w:spacing w:line="360" w:lineRule="auto"/>
              <w:ind w:left="105"/>
              <w:rPr>
                <w:rFonts w:ascii="Times New Roman" w:hAnsi="Times New Roman"/>
                <w:sz w:val="20"/>
              </w:rPr>
            </w:pPr>
            <w:r>
              <w:rPr>
                <w:rFonts w:ascii="Times New Roman" w:hAnsi="Times New Roman"/>
                <w:sz w:val="20"/>
              </w:rPr>
              <w:t>b. I</w:t>
            </w:r>
            <w:r w:rsidR="005E557F" w:rsidRPr="005E557F">
              <w:rPr>
                <w:rFonts w:ascii="Times New Roman" w:hAnsi="Times New Roman"/>
                <w:sz w:val="20"/>
              </w:rPr>
              <w:t>nstruksi tidak dilanjutkan</w:t>
            </w:r>
          </w:p>
        </w:tc>
      </w:tr>
      <w:tr w:rsidR="00E067C7" w:rsidRPr="005E557F" w14:paraId="5DE8A0A2" w14:textId="77777777" w:rsidTr="00F47FE4">
        <w:trPr>
          <w:trHeight w:val="64"/>
          <w:jc w:val="center"/>
        </w:trPr>
        <w:tc>
          <w:tcPr>
            <w:tcW w:w="0" w:type="auto"/>
            <w:tcBorders>
              <w:top w:val="single" w:sz="4" w:space="0" w:color="auto"/>
              <w:left w:val="single" w:sz="4" w:space="0" w:color="auto"/>
              <w:bottom w:val="single" w:sz="4" w:space="0" w:color="auto"/>
              <w:right w:val="single" w:sz="4" w:space="0" w:color="auto"/>
            </w:tcBorders>
            <w:vAlign w:val="center"/>
          </w:tcPr>
          <w:p w14:paraId="273253EF" w14:textId="65AA4691" w:rsidR="00E067C7" w:rsidRPr="00E067C7" w:rsidRDefault="00E067C7" w:rsidP="00F47FE4">
            <w:pPr>
              <w:rPr>
                <w:rFonts w:ascii="Times New Roman" w:hAnsi="Times New Roman"/>
                <w:i/>
                <w:sz w:val="20"/>
              </w:rPr>
            </w:pPr>
            <w:r>
              <w:rPr>
                <w:rFonts w:ascii="Times New Roman" w:hAnsi="Times New Roman"/>
                <w:i/>
                <w:sz w:val="20"/>
              </w:rPr>
              <w:t>Error Flow of Events</w:t>
            </w:r>
          </w:p>
        </w:tc>
        <w:tc>
          <w:tcPr>
            <w:tcW w:w="2535" w:type="dxa"/>
            <w:tcBorders>
              <w:top w:val="single" w:sz="4" w:space="0" w:color="auto"/>
              <w:left w:val="single" w:sz="4" w:space="0" w:color="auto"/>
              <w:bottom w:val="single" w:sz="4" w:space="0" w:color="auto"/>
              <w:right w:val="single" w:sz="4" w:space="0" w:color="auto"/>
            </w:tcBorders>
          </w:tcPr>
          <w:p w14:paraId="50CAB81D" w14:textId="58B6ACAB" w:rsidR="00E067C7" w:rsidRPr="00E067C7" w:rsidRDefault="00E067C7" w:rsidP="00F47FE4">
            <w:pPr>
              <w:spacing w:line="360" w:lineRule="auto"/>
              <w:rPr>
                <w:rFonts w:ascii="Times New Roman" w:hAnsi="Times New Roman"/>
                <w:i/>
                <w:sz w:val="20"/>
              </w:rPr>
            </w:pPr>
            <w:r>
              <w:rPr>
                <w:rFonts w:ascii="Times New Roman" w:hAnsi="Times New Roman"/>
                <w:i/>
                <w:sz w:val="20"/>
              </w:rPr>
              <w:t>User Action</w:t>
            </w:r>
          </w:p>
        </w:tc>
        <w:tc>
          <w:tcPr>
            <w:tcW w:w="4178" w:type="dxa"/>
            <w:tcBorders>
              <w:top w:val="single" w:sz="4" w:space="0" w:color="auto"/>
              <w:left w:val="single" w:sz="4" w:space="0" w:color="auto"/>
              <w:bottom w:val="single" w:sz="4" w:space="0" w:color="auto"/>
              <w:right w:val="single" w:sz="4" w:space="0" w:color="auto"/>
            </w:tcBorders>
          </w:tcPr>
          <w:p w14:paraId="0C060489" w14:textId="719BEE1A" w:rsidR="00E067C7" w:rsidRPr="00E067C7" w:rsidRDefault="00E067C7" w:rsidP="00F47FE4">
            <w:pPr>
              <w:spacing w:line="360" w:lineRule="auto"/>
              <w:ind w:left="105"/>
              <w:rPr>
                <w:rFonts w:ascii="Times New Roman" w:hAnsi="Times New Roman"/>
                <w:i/>
                <w:sz w:val="20"/>
              </w:rPr>
            </w:pPr>
            <w:r>
              <w:rPr>
                <w:rFonts w:ascii="Times New Roman" w:hAnsi="Times New Roman"/>
                <w:i/>
                <w:sz w:val="20"/>
              </w:rPr>
              <w:t>System Response</w:t>
            </w:r>
          </w:p>
        </w:tc>
      </w:tr>
      <w:tr w:rsidR="00E067C7" w:rsidRPr="005E557F" w14:paraId="3ADC7857" w14:textId="77777777" w:rsidTr="00F47FE4">
        <w:trPr>
          <w:trHeight w:val="64"/>
          <w:jc w:val="center"/>
        </w:trPr>
        <w:tc>
          <w:tcPr>
            <w:tcW w:w="0" w:type="auto"/>
            <w:tcBorders>
              <w:top w:val="single" w:sz="4" w:space="0" w:color="auto"/>
              <w:left w:val="single" w:sz="4" w:space="0" w:color="auto"/>
              <w:bottom w:val="single" w:sz="4" w:space="0" w:color="auto"/>
              <w:right w:val="single" w:sz="4" w:space="0" w:color="auto"/>
            </w:tcBorders>
            <w:vAlign w:val="center"/>
          </w:tcPr>
          <w:p w14:paraId="505A83E4" w14:textId="5601D302" w:rsidR="00E067C7" w:rsidRDefault="00E067C7" w:rsidP="00F47FE4">
            <w:pPr>
              <w:rPr>
                <w:rFonts w:ascii="Times New Roman" w:hAnsi="Times New Roman"/>
                <w:i/>
                <w:sz w:val="20"/>
              </w:rPr>
            </w:pPr>
            <w:r>
              <w:rPr>
                <w:rFonts w:ascii="Times New Roman" w:hAnsi="Times New Roman"/>
                <w:i/>
                <w:sz w:val="20"/>
              </w:rPr>
              <w:t>Post Condition</w:t>
            </w:r>
          </w:p>
        </w:tc>
        <w:tc>
          <w:tcPr>
            <w:tcW w:w="2535" w:type="dxa"/>
            <w:tcBorders>
              <w:top w:val="single" w:sz="4" w:space="0" w:color="auto"/>
              <w:left w:val="single" w:sz="4" w:space="0" w:color="auto"/>
              <w:bottom w:val="single" w:sz="4" w:space="0" w:color="auto"/>
              <w:right w:val="single" w:sz="4" w:space="0" w:color="auto"/>
            </w:tcBorders>
          </w:tcPr>
          <w:p w14:paraId="3B829AD8" w14:textId="7ED8106D" w:rsidR="00E067C7" w:rsidRPr="00E067C7" w:rsidRDefault="00E067C7" w:rsidP="00E067C7">
            <w:pPr>
              <w:spacing w:line="360" w:lineRule="auto"/>
              <w:rPr>
                <w:rFonts w:ascii="Times New Roman" w:hAnsi="Times New Roman"/>
                <w:sz w:val="20"/>
              </w:rPr>
            </w:pPr>
            <w:r>
              <w:rPr>
                <w:rFonts w:ascii="Times New Roman" w:hAnsi="Times New Roman"/>
                <w:sz w:val="20"/>
              </w:rPr>
              <w:t>Data Kapal diperbaharui</w:t>
            </w:r>
          </w:p>
        </w:tc>
        <w:tc>
          <w:tcPr>
            <w:tcW w:w="4178" w:type="dxa"/>
            <w:tcBorders>
              <w:top w:val="single" w:sz="4" w:space="0" w:color="auto"/>
              <w:left w:val="single" w:sz="4" w:space="0" w:color="auto"/>
              <w:bottom w:val="single" w:sz="4" w:space="0" w:color="auto"/>
              <w:right w:val="single" w:sz="4" w:space="0" w:color="auto"/>
            </w:tcBorders>
          </w:tcPr>
          <w:p w14:paraId="1C7B2238" w14:textId="77777777" w:rsidR="00E067C7" w:rsidRDefault="00E067C7" w:rsidP="00F47FE4">
            <w:pPr>
              <w:spacing w:line="360" w:lineRule="auto"/>
              <w:ind w:left="105"/>
              <w:rPr>
                <w:rFonts w:ascii="Times New Roman" w:hAnsi="Times New Roman"/>
                <w:i/>
                <w:sz w:val="20"/>
              </w:rPr>
            </w:pPr>
          </w:p>
        </w:tc>
      </w:tr>
    </w:tbl>
    <w:p w14:paraId="348D44D4" w14:textId="77777777" w:rsidR="002F410D" w:rsidRDefault="002F410D" w:rsidP="002F410D"/>
    <w:p w14:paraId="2A964B5D" w14:textId="77777777" w:rsidR="00FE03DD" w:rsidRDefault="00FE03DD" w:rsidP="002F410D"/>
    <w:p w14:paraId="62D5FA29" w14:textId="77777777" w:rsidR="00031961" w:rsidRPr="00D62983" w:rsidRDefault="007876B5" w:rsidP="00A3088A">
      <w:pPr>
        <w:pStyle w:val="ListParagraph"/>
        <w:numPr>
          <w:ilvl w:val="0"/>
          <w:numId w:val="36"/>
        </w:numPr>
        <w:spacing w:line="360" w:lineRule="auto"/>
        <w:jc w:val="both"/>
        <w:rPr>
          <w:rFonts w:ascii="Times New Roman" w:hAnsi="Times New Roman" w:cs="Times New Roman"/>
          <w:sz w:val="24"/>
        </w:rPr>
      </w:pPr>
      <w:r w:rsidRPr="006D78D4">
        <w:rPr>
          <w:rFonts w:ascii="Times New Roman" w:hAnsi="Times New Roman"/>
          <w:i/>
          <w:sz w:val="24"/>
          <w:szCs w:val="24"/>
          <w:lang w:val="en-US"/>
        </w:rPr>
        <w:t xml:space="preserve">Use Case Scenario </w:t>
      </w:r>
      <w:r w:rsidR="005E557F" w:rsidRPr="005E557F">
        <w:rPr>
          <w:rFonts w:ascii="Times New Roman" w:hAnsi="Times New Roman" w:cs="Times New Roman"/>
          <w:sz w:val="24"/>
          <w:lang w:val="en-US"/>
        </w:rPr>
        <w:t xml:space="preserve">Mengelola Data </w:t>
      </w:r>
      <w:r w:rsidR="007B013D">
        <w:rPr>
          <w:rFonts w:ascii="Times New Roman" w:hAnsi="Times New Roman" w:cs="Times New Roman"/>
          <w:sz w:val="24"/>
          <w:lang w:val="en-US"/>
        </w:rPr>
        <w:t>Wilayah</w:t>
      </w:r>
    </w:p>
    <w:p w14:paraId="45EAECC2" w14:textId="77777777" w:rsidR="00D62983" w:rsidRPr="006116EC" w:rsidRDefault="00D62983" w:rsidP="00383999">
      <w:pPr>
        <w:spacing w:line="360" w:lineRule="auto"/>
        <w:jc w:val="both"/>
        <w:rPr>
          <w:rFonts w:ascii="Times New Roman" w:hAnsi="Times New Roman"/>
          <w:sz w:val="24"/>
        </w:rPr>
      </w:pPr>
      <w:r>
        <w:rPr>
          <w:rFonts w:ascii="Times New Roman" w:hAnsi="Times New Roman"/>
          <w:sz w:val="24"/>
          <w:szCs w:val="24"/>
        </w:rPr>
        <w:t xml:space="preserve">Detail dari </w:t>
      </w:r>
      <w:r w:rsidRPr="00D2468C">
        <w:rPr>
          <w:rFonts w:ascii="Times New Roman" w:hAnsi="Times New Roman"/>
          <w:i/>
          <w:sz w:val="24"/>
          <w:szCs w:val="24"/>
        </w:rPr>
        <w:t>usecase scenario</w:t>
      </w:r>
      <w:r w:rsidR="007B013D">
        <w:rPr>
          <w:rFonts w:ascii="Times New Roman" w:hAnsi="Times New Roman"/>
          <w:sz w:val="24"/>
          <w:szCs w:val="24"/>
        </w:rPr>
        <w:t xml:space="preserve"> mengelola data wilayah</w:t>
      </w:r>
      <w:r>
        <w:rPr>
          <w:rFonts w:ascii="Times New Roman" w:hAnsi="Times New Roman"/>
          <w:sz w:val="24"/>
          <w:szCs w:val="24"/>
        </w:rPr>
        <w:t xml:space="preserve"> dapat dilihat pada Table 15</w:t>
      </w:r>
      <w:r w:rsidRPr="00D62983">
        <w:rPr>
          <w:rFonts w:ascii="Times New Roman" w:hAnsi="Times New Roman"/>
          <w:sz w:val="24"/>
          <w:szCs w:val="24"/>
        </w:rPr>
        <w:t xml:space="preserve"> dibawah ini</w:t>
      </w:r>
      <w:r>
        <w:rPr>
          <w:rFonts w:ascii="Times New Roman" w:hAnsi="Times New Roman"/>
          <w:sz w:val="24"/>
          <w:szCs w:val="24"/>
        </w:rPr>
        <w:t>.</w:t>
      </w:r>
    </w:p>
    <w:p w14:paraId="60899D99" w14:textId="6DDB30F8" w:rsidR="005A629D" w:rsidRPr="006116EC" w:rsidRDefault="006116EC" w:rsidP="006116EC">
      <w:pPr>
        <w:pStyle w:val="Caption"/>
        <w:ind w:firstLine="720"/>
        <w:rPr>
          <w:rFonts w:ascii="Times New Roman" w:hAnsi="Times New Roman"/>
          <w:sz w:val="24"/>
          <w:szCs w:val="24"/>
        </w:rPr>
      </w:pPr>
      <w:bookmarkStart w:id="169" w:name="_Toc44550873"/>
      <w:r w:rsidRPr="006116EC">
        <w:rPr>
          <w:rFonts w:ascii="Times New Roman" w:hAnsi="Times New Roman"/>
          <w:sz w:val="24"/>
          <w:szCs w:val="24"/>
        </w:rPr>
        <w:t xml:space="preserve">Table </w:t>
      </w:r>
      <w:r w:rsidRPr="006116EC">
        <w:rPr>
          <w:rFonts w:ascii="Times New Roman" w:hAnsi="Times New Roman"/>
          <w:sz w:val="24"/>
          <w:szCs w:val="24"/>
        </w:rPr>
        <w:fldChar w:fldCharType="begin"/>
      </w:r>
      <w:r w:rsidRPr="006116EC">
        <w:rPr>
          <w:rFonts w:ascii="Times New Roman" w:hAnsi="Times New Roman"/>
          <w:sz w:val="24"/>
          <w:szCs w:val="24"/>
        </w:rPr>
        <w:instrText xml:space="preserve"> SEQ Table \* ARABIC </w:instrText>
      </w:r>
      <w:r w:rsidRPr="006116EC">
        <w:rPr>
          <w:rFonts w:ascii="Times New Roman" w:hAnsi="Times New Roman"/>
          <w:sz w:val="24"/>
          <w:szCs w:val="24"/>
        </w:rPr>
        <w:fldChar w:fldCharType="separate"/>
      </w:r>
      <w:r w:rsidR="006A7004">
        <w:rPr>
          <w:rFonts w:ascii="Times New Roman" w:hAnsi="Times New Roman"/>
          <w:noProof/>
          <w:sz w:val="24"/>
          <w:szCs w:val="24"/>
        </w:rPr>
        <w:t>15</w:t>
      </w:r>
      <w:r w:rsidRPr="006116EC">
        <w:rPr>
          <w:rFonts w:ascii="Times New Roman" w:hAnsi="Times New Roman"/>
          <w:sz w:val="24"/>
          <w:szCs w:val="24"/>
        </w:rPr>
        <w:fldChar w:fldCharType="end"/>
      </w:r>
      <w:r w:rsidRPr="006116EC">
        <w:rPr>
          <w:rFonts w:ascii="Times New Roman" w:hAnsi="Times New Roman"/>
          <w:sz w:val="24"/>
          <w:szCs w:val="24"/>
        </w:rPr>
        <w:t>. Use Case Scenario Mengelola Data wilayah</w:t>
      </w:r>
      <w:bookmarkEnd w:id="169"/>
      <w:r w:rsidRPr="006116EC">
        <w:rPr>
          <w:rFonts w:ascii="Times New Roman" w:hAnsi="Times New Roman"/>
          <w:sz w:val="24"/>
          <w:szCs w:val="24"/>
        </w:rPr>
        <w:t xml:space="preserve"> </w:t>
      </w:r>
    </w:p>
    <w:tbl>
      <w:tblPr>
        <w:tblW w:w="90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2"/>
        <w:gridCol w:w="2535"/>
        <w:gridCol w:w="4178"/>
      </w:tblGrid>
      <w:tr w:rsidR="007B013D" w:rsidRPr="005E557F" w14:paraId="737F002F" w14:textId="77777777" w:rsidTr="00460881">
        <w:trPr>
          <w:trHeight w:val="193"/>
          <w:jc w:val="center"/>
        </w:trPr>
        <w:tc>
          <w:tcPr>
            <w:tcW w:w="2332" w:type="dxa"/>
            <w:tcBorders>
              <w:top w:val="single" w:sz="4" w:space="0" w:color="auto"/>
              <w:left w:val="single" w:sz="4" w:space="0" w:color="auto"/>
              <w:bottom w:val="single" w:sz="4" w:space="0" w:color="auto"/>
              <w:right w:val="single" w:sz="4" w:space="0" w:color="auto"/>
            </w:tcBorders>
          </w:tcPr>
          <w:p w14:paraId="1A6FEF98" w14:textId="77777777" w:rsidR="007B013D" w:rsidRPr="00D60A5F" w:rsidRDefault="007B013D" w:rsidP="007B013D">
            <w:pPr>
              <w:spacing w:line="360" w:lineRule="auto"/>
              <w:ind w:left="34"/>
              <w:rPr>
                <w:rFonts w:ascii="Times New Roman" w:hAnsi="Times New Roman"/>
                <w:sz w:val="20"/>
              </w:rPr>
            </w:pPr>
            <w:r>
              <w:rPr>
                <w:rFonts w:ascii="Times New Roman" w:hAnsi="Times New Roman"/>
                <w:i/>
                <w:sz w:val="20"/>
              </w:rPr>
              <w:t xml:space="preserve">Use Cace </w:t>
            </w:r>
            <w:r>
              <w:rPr>
                <w:rFonts w:ascii="Times New Roman" w:hAnsi="Times New Roman"/>
                <w:sz w:val="20"/>
              </w:rPr>
              <w:t>ID</w:t>
            </w:r>
          </w:p>
        </w:tc>
        <w:tc>
          <w:tcPr>
            <w:tcW w:w="6713" w:type="dxa"/>
            <w:gridSpan w:val="2"/>
            <w:tcBorders>
              <w:top w:val="single" w:sz="4" w:space="0" w:color="auto"/>
              <w:left w:val="single" w:sz="4" w:space="0" w:color="auto"/>
              <w:bottom w:val="single" w:sz="4" w:space="0" w:color="auto"/>
              <w:right w:val="single" w:sz="4" w:space="0" w:color="auto"/>
            </w:tcBorders>
          </w:tcPr>
          <w:p w14:paraId="53475B1B" w14:textId="77777777" w:rsidR="007B013D" w:rsidRPr="005E557F" w:rsidRDefault="007B013D" w:rsidP="007B013D">
            <w:pPr>
              <w:spacing w:line="360" w:lineRule="auto"/>
              <w:rPr>
                <w:rFonts w:ascii="Times New Roman" w:hAnsi="Times New Roman"/>
                <w:sz w:val="20"/>
              </w:rPr>
            </w:pPr>
            <w:r>
              <w:rPr>
                <w:rFonts w:ascii="Times New Roman" w:hAnsi="Times New Roman"/>
                <w:sz w:val="20"/>
              </w:rPr>
              <w:t>UCS_002</w:t>
            </w:r>
          </w:p>
        </w:tc>
      </w:tr>
      <w:tr w:rsidR="007B013D" w:rsidRPr="005E557F" w14:paraId="2F83F212" w14:textId="77777777" w:rsidTr="00460881">
        <w:trPr>
          <w:trHeight w:val="193"/>
          <w:jc w:val="center"/>
        </w:trPr>
        <w:tc>
          <w:tcPr>
            <w:tcW w:w="2332" w:type="dxa"/>
            <w:tcBorders>
              <w:top w:val="single" w:sz="4" w:space="0" w:color="auto"/>
              <w:left w:val="single" w:sz="4" w:space="0" w:color="auto"/>
              <w:bottom w:val="single" w:sz="4" w:space="0" w:color="auto"/>
              <w:right w:val="single" w:sz="4" w:space="0" w:color="auto"/>
            </w:tcBorders>
          </w:tcPr>
          <w:p w14:paraId="6A37020F" w14:textId="77777777" w:rsidR="007B013D" w:rsidRPr="00D2468C" w:rsidRDefault="007B013D" w:rsidP="007B013D">
            <w:pPr>
              <w:spacing w:line="360" w:lineRule="auto"/>
              <w:ind w:left="34"/>
              <w:rPr>
                <w:rFonts w:ascii="Times New Roman" w:hAnsi="Times New Roman"/>
                <w:i/>
                <w:sz w:val="20"/>
              </w:rPr>
            </w:pPr>
            <w:r w:rsidRPr="00D2468C">
              <w:rPr>
                <w:rFonts w:ascii="Times New Roman" w:hAnsi="Times New Roman"/>
                <w:i/>
                <w:sz w:val="20"/>
              </w:rPr>
              <w:t>Use Case Name</w:t>
            </w:r>
          </w:p>
        </w:tc>
        <w:tc>
          <w:tcPr>
            <w:tcW w:w="6713" w:type="dxa"/>
            <w:gridSpan w:val="2"/>
            <w:tcBorders>
              <w:top w:val="single" w:sz="4" w:space="0" w:color="auto"/>
              <w:left w:val="single" w:sz="4" w:space="0" w:color="auto"/>
              <w:bottom w:val="single" w:sz="4" w:space="0" w:color="auto"/>
              <w:right w:val="single" w:sz="4" w:space="0" w:color="auto"/>
            </w:tcBorders>
          </w:tcPr>
          <w:p w14:paraId="5B56E45F" w14:textId="77777777" w:rsidR="007B013D" w:rsidRPr="005E557F" w:rsidRDefault="007B013D" w:rsidP="007B013D">
            <w:pPr>
              <w:spacing w:line="360" w:lineRule="auto"/>
              <w:rPr>
                <w:rFonts w:ascii="Times New Roman" w:hAnsi="Times New Roman"/>
                <w:sz w:val="20"/>
              </w:rPr>
            </w:pPr>
            <w:r>
              <w:rPr>
                <w:rFonts w:ascii="Times New Roman" w:hAnsi="Times New Roman"/>
                <w:sz w:val="20"/>
              </w:rPr>
              <w:t>Mengelola data wilayah</w:t>
            </w:r>
          </w:p>
        </w:tc>
      </w:tr>
      <w:tr w:rsidR="007B013D" w:rsidRPr="005E557F" w14:paraId="06B9643F" w14:textId="77777777" w:rsidTr="00460881">
        <w:trPr>
          <w:trHeight w:val="198"/>
          <w:jc w:val="center"/>
        </w:trPr>
        <w:tc>
          <w:tcPr>
            <w:tcW w:w="2332" w:type="dxa"/>
            <w:tcBorders>
              <w:top w:val="single" w:sz="4" w:space="0" w:color="auto"/>
              <w:left w:val="single" w:sz="4" w:space="0" w:color="auto"/>
              <w:bottom w:val="single" w:sz="4" w:space="0" w:color="auto"/>
              <w:right w:val="single" w:sz="4" w:space="0" w:color="auto"/>
            </w:tcBorders>
            <w:hideMark/>
          </w:tcPr>
          <w:p w14:paraId="73EA630B" w14:textId="77777777" w:rsidR="007B013D" w:rsidRPr="00D2468C" w:rsidRDefault="007B013D" w:rsidP="007B013D">
            <w:pPr>
              <w:spacing w:line="360" w:lineRule="auto"/>
              <w:ind w:left="34"/>
              <w:rPr>
                <w:rFonts w:ascii="Times New Roman" w:hAnsi="Times New Roman"/>
                <w:i/>
                <w:sz w:val="20"/>
              </w:rPr>
            </w:pPr>
            <w:r>
              <w:rPr>
                <w:rFonts w:ascii="Times New Roman" w:hAnsi="Times New Roman"/>
                <w:i/>
                <w:sz w:val="20"/>
              </w:rPr>
              <w:t xml:space="preserve">Brief </w:t>
            </w:r>
            <w:r w:rsidRPr="00D2468C">
              <w:rPr>
                <w:rFonts w:ascii="Times New Roman" w:hAnsi="Times New Roman"/>
                <w:i/>
                <w:sz w:val="20"/>
              </w:rPr>
              <w:t>Description</w:t>
            </w:r>
          </w:p>
        </w:tc>
        <w:tc>
          <w:tcPr>
            <w:tcW w:w="6713" w:type="dxa"/>
            <w:gridSpan w:val="2"/>
            <w:tcBorders>
              <w:top w:val="single" w:sz="4" w:space="0" w:color="auto"/>
              <w:left w:val="single" w:sz="4" w:space="0" w:color="auto"/>
              <w:bottom w:val="single" w:sz="4" w:space="0" w:color="auto"/>
              <w:right w:val="single" w:sz="4" w:space="0" w:color="auto"/>
            </w:tcBorders>
            <w:hideMark/>
          </w:tcPr>
          <w:p w14:paraId="01E69A48" w14:textId="77777777" w:rsidR="007B013D" w:rsidRPr="005E557F" w:rsidRDefault="007B013D" w:rsidP="007B013D">
            <w:pPr>
              <w:spacing w:line="360" w:lineRule="auto"/>
              <w:rPr>
                <w:rFonts w:ascii="Times New Roman" w:hAnsi="Times New Roman"/>
                <w:sz w:val="20"/>
              </w:rPr>
            </w:pPr>
            <w:r w:rsidRPr="00837417">
              <w:rPr>
                <w:rFonts w:ascii="Times New Roman" w:hAnsi="Times New Roman"/>
                <w:i/>
                <w:sz w:val="20"/>
              </w:rPr>
              <w:t>Use case</w:t>
            </w:r>
            <w:r>
              <w:rPr>
                <w:rFonts w:ascii="Times New Roman" w:hAnsi="Times New Roman"/>
                <w:sz w:val="20"/>
              </w:rPr>
              <w:t xml:space="preserve"> ini menjelaskan </w:t>
            </w:r>
            <w:r w:rsidRPr="00837417">
              <w:rPr>
                <w:rFonts w:ascii="Times New Roman" w:hAnsi="Times New Roman"/>
                <w:i/>
                <w:sz w:val="20"/>
              </w:rPr>
              <w:t>user</w:t>
            </w:r>
            <w:r>
              <w:rPr>
                <w:rFonts w:ascii="Times New Roman" w:hAnsi="Times New Roman"/>
                <w:sz w:val="20"/>
              </w:rPr>
              <w:t xml:space="preserve"> dapat menambah, mengupdate dan m</w:t>
            </w:r>
            <w:r w:rsidRPr="005E557F">
              <w:rPr>
                <w:rFonts w:ascii="Times New Roman" w:hAnsi="Times New Roman"/>
                <w:sz w:val="20"/>
              </w:rPr>
              <w:t xml:space="preserve">enghapus </w:t>
            </w:r>
            <w:r>
              <w:rPr>
                <w:rFonts w:ascii="Times New Roman" w:hAnsi="Times New Roman"/>
                <w:sz w:val="20"/>
              </w:rPr>
              <w:t>data wilayah, dengan cara memasukkan jarak antar pelabuhan.</w:t>
            </w:r>
          </w:p>
        </w:tc>
      </w:tr>
      <w:tr w:rsidR="007B013D" w:rsidRPr="005E557F" w14:paraId="7FAB7743" w14:textId="77777777" w:rsidTr="00460881">
        <w:trPr>
          <w:trHeight w:val="193"/>
          <w:jc w:val="center"/>
        </w:trPr>
        <w:tc>
          <w:tcPr>
            <w:tcW w:w="2332" w:type="dxa"/>
            <w:tcBorders>
              <w:top w:val="single" w:sz="4" w:space="0" w:color="auto"/>
              <w:left w:val="single" w:sz="4" w:space="0" w:color="auto"/>
              <w:bottom w:val="single" w:sz="4" w:space="0" w:color="auto"/>
              <w:right w:val="single" w:sz="4" w:space="0" w:color="auto"/>
            </w:tcBorders>
            <w:hideMark/>
          </w:tcPr>
          <w:p w14:paraId="11477F30" w14:textId="77777777" w:rsidR="007B013D" w:rsidRPr="00D2468C" w:rsidRDefault="007B013D" w:rsidP="007B013D">
            <w:pPr>
              <w:spacing w:line="360" w:lineRule="auto"/>
              <w:ind w:left="34"/>
              <w:rPr>
                <w:rFonts w:ascii="Times New Roman" w:hAnsi="Times New Roman"/>
                <w:i/>
                <w:sz w:val="20"/>
              </w:rPr>
            </w:pPr>
            <w:r>
              <w:rPr>
                <w:rFonts w:ascii="Times New Roman" w:hAnsi="Times New Roman"/>
                <w:i/>
                <w:sz w:val="20"/>
              </w:rPr>
              <w:t xml:space="preserve">Primary </w:t>
            </w:r>
            <w:r w:rsidRPr="00D2468C">
              <w:rPr>
                <w:rFonts w:ascii="Times New Roman" w:hAnsi="Times New Roman"/>
                <w:i/>
                <w:sz w:val="20"/>
              </w:rPr>
              <w:t>Actor</w:t>
            </w:r>
          </w:p>
        </w:tc>
        <w:tc>
          <w:tcPr>
            <w:tcW w:w="6713" w:type="dxa"/>
            <w:gridSpan w:val="2"/>
            <w:tcBorders>
              <w:top w:val="single" w:sz="4" w:space="0" w:color="auto"/>
              <w:left w:val="single" w:sz="4" w:space="0" w:color="auto"/>
              <w:bottom w:val="single" w:sz="4" w:space="0" w:color="auto"/>
              <w:right w:val="single" w:sz="4" w:space="0" w:color="auto"/>
            </w:tcBorders>
            <w:hideMark/>
          </w:tcPr>
          <w:p w14:paraId="7EE704AE" w14:textId="77777777" w:rsidR="007B013D" w:rsidRPr="005E557F" w:rsidRDefault="007B013D" w:rsidP="007B013D">
            <w:pPr>
              <w:spacing w:line="360" w:lineRule="auto"/>
              <w:rPr>
                <w:rFonts w:ascii="Times New Roman" w:hAnsi="Times New Roman"/>
                <w:sz w:val="20"/>
              </w:rPr>
            </w:pPr>
            <w:r w:rsidRPr="005E557F">
              <w:rPr>
                <w:rFonts w:ascii="Times New Roman" w:hAnsi="Times New Roman"/>
                <w:sz w:val="20"/>
              </w:rPr>
              <w:t>DISHUB</w:t>
            </w:r>
            <w:r>
              <w:rPr>
                <w:rFonts w:ascii="Times New Roman" w:hAnsi="Times New Roman"/>
                <w:sz w:val="20"/>
              </w:rPr>
              <w:t xml:space="preserve"> Ajibata</w:t>
            </w:r>
          </w:p>
        </w:tc>
      </w:tr>
      <w:tr w:rsidR="007B013D" w:rsidRPr="005E557F" w14:paraId="1B1841DE" w14:textId="77777777" w:rsidTr="00460881">
        <w:trPr>
          <w:trHeight w:val="193"/>
          <w:jc w:val="center"/>
        </w:trPr>
        <w:tc>
          <w:tcPr>
            <w:tcW w:w="2332" w:type="dxa"/>
            <w:tcBorders>
              <w:top w:val="single" w:sz="4" w:space="0" w:color="auto"/>
              <w:left w:val="single" w:sz="4" w:space="0" w:color="auto"/>
              <w:bottom w:val="single" w:sz="4" w:space="0" w:color="auto"/>
              <w:right w:val="single" w:sz="4" w:space="0" w:color="auto"/>
            </w:tcBorders>
          </w:tcPr>
          <w:p w14:paraId="700B4B16" w14:textId="77777777" w:rsidR="007B013D" w:rsidRDefault="007B013D" w:rsidP="007B013D">
            <w:pPr>
              <w:spacing w:line="360" w:lineRule="auto"/>
              <w:ind w:left="34"/>
              <w:rPr>
                <w:rFonts w:ascii="Times New Roman" w:hAnsi="Times New Roman"/>
                <w:i/>
                <w:sz w:val="20"/>
              </w:rPr>
            </w:pPr>
            <w:r>
              <w:rPr>
                <w:rFonts w:ascii="Times New Roman" w:hAnsi="Times New Roman"/>
                <w:i/>
                <w:sz w:val="20"/>
              </w:rPr>
              <w:t>Secondary Actor</w:t>
            </w:r>
          </w:p>
        </w:tc>
        <w:tc>
          <w:tcPr>
            <w:tcW w:w="6713" w:type="dxa"/>
            <w:gridSpan w:val="2"/>
            <w:tcBorders>
              <w:top w:val="single" w:sz="4" w:space="0" w:color="auto"/>
              <w:left w:val="single" w:sz="4" w:space="0" w:color="auto"/>
              <w:bottom w:val="single" w:sz="4" w:space="0" w:color="auto"/>
              <w:right w:val="single" w:sz="4" w:space="0" w:color="auto"/>
            </w:tcBorders>
          </w:tcPr>
          <w:p w14:paraId="7C4C6DAB" w14:textId="77777777" w:rsidR="007B013D" w:rsidRPr="005E557F" w:rsidRDefault="007B013D" w:rsidP="007B013D">
            <w:pPr>
              <w:spacing w:line="360" w:lineRule="auto"/>
              <w:rPr>
                <w:rFonts w:ascii="Times New Roman" w:hAnsi="Times New Roman"/>
                <w:sz w:val="20"/>
              </w:rPr>
            </w:pPr>
            <w:r>
              <w:rPr>
                <w:rFonts w:ascii="Times New Roman" w:hAnsi="Times New Roman"/>
                <w:sz w:val="20"/>
              </w:rPr>
              <w:t>-</w:t>
            </w:r>
          </w:p>
        </w:tc>
      </w:tr>
      <w:tr w:rsidR="007B013D" w:rsidRPr="005E557F" w14:paraId="541A533A" w14:textId="77777777" w:rsidTr="00460881">
        <w:trPr>
          <w:trHeight w:val="198"/>
          <w:jc w:val="center"/>
        </w:trPr>
        <w:tc>
          <w:tcPr>
            <w:tcW w:w="2332" w:type="dxa"/>
            <w:tcBorders>
              <w:top w:val="single" w:sz="4" w:space="0" w:color="auto"/>
              <w:left w:val="single" w:sz="4" w:space="0" w:color="auto"/>
              <w:bottom w:val="single" w:sz="4" w:space="0" w:color="auto"/>
              <w:right w:val="single" w:sz="4" w:space="0" w:color="auto"/>
            </w:tcBorders>
            <w:hideMark/>
          </w:tcPr>
          <w:p w14:paraId="0CA3A829" w14:textId="77777777" w:rsidR="007B013D" w:rsidRPr="00D2468C" w:rsidRDefault="007B013D" w:rsidP="007B013D">
            <w:pPr>
              <w:spacing w:line="360" w:lineRule="auto"/>
              <w:ind w:left="34"/>
              <w:rPr>
                <w:rFonts w:ascii="Times New Roman" w:hAnsi="Times New Roman"/>
                <w:i/>
                <w:sz w:val="20"/>
              </w:rPr>
            </w:pPr>
            <w:r w:rsidRPr="00D2468C">
              <w:rPr>
                <w:rFonts w:ascii="Times New Roman" w:hAnsi="Times New Roman"/>
                <w:i/>
                <w:sz w:val="20"/>
              </w:rPr>
              <w:t>Pre</w:t>
            </w:r>
            <w:r>
              <w:rPr>
                <w:rFonts w:ascii="Times New Roman" w:hAnsi="Times New Roman"/>
                <w:i/>
                <w:sz w:val="20"/>
              </w:rPr>
              <w:t>-</w:t>
            </w:r>
            <w:r w:rsidRPr="00D2468C">
              <w:rPr>
                <w:rFonts w:ascii="Times New Roman" w:hAnsi="Times New Roman"/>
                <w:i/>
                <w:sz w:val="20"/>
              </w:rPr>
              <w:t>condition</w:t>
            </w:r>
          </w:p>
        </w:tc>
        <w:tc>
          <w:tcPr>
            <w:tcW w:w="6713" w:type="dxa"/>
            <w:gridSpan w:val="2"/>
            <w:tcBorders>
              <w:top w:val="single" w:sz="4" w:space="0" w:color="auto"/>
              <w:left w:val="single" w:sz="4" w:space="0" w:color="auto"/>
              <w:bottom w:val="single" w:sz="4" w:space="0" w:color="auto"/>
              <w:right w:val="single" w:sz="4" w:space="0" w:color="auto"/>
            </w:tcBorders>
            <w:hideMark/>
          </w:tcPr>
          <w:p w14:paraId="7D76DD72" w14:textId="77777777" w:rsidR="007B013D" w:rsidRPr="005E557F" w:rsidRDefault="007B013D" w:rsidP="007B013D">
            <w:pPr>
              <w:spacing w:line="360" w:lineRule="auto"/>
              <w:ind w:left="34"/>
              <w:rPr>
                <w:rFonts w:ascii="Times New Roman" w:hAnsi="Times New Roman"/>
                <w:sz w:val="20"/>
              </w:rPr>
            </w:pPr>
            <w:r>
              <w:rPr>
                <w:rFonts w:ascii="Times New Roman" w:hAnsi="Times New Roman"/>
                <w:sz w:val="20"/>
              </w:rPr>
              <w:t>DISHUB sudah mengakses sistem</w:t>
            </w:r>
          </w:p>
        </w:tc>
      </w:tr>
      <w:tr w:rsidR="007B013D" w:rsidRPr="005E557F" w14:paraId="71CD4FC1" w14:textId="77777777" w:rsidTr="00460881">
        <w:trPr>
          <w:trHeight w:val="198"/>
          <w:jc w:val="center"/>
        </w:trPr>
        <w:tc>
          <w:tcPr>
            <w:tcW w:w="2332" w:type="dxa"/>
            <w:tcBorders>
              <w:top w:val="single" w:sz="4" w:space="0" w:color="auto"/>
              <w:left w:val="single" w:sz="4" w:space="0" w:color="auto"/>
              <w:bottom w:val="single" w:sz="4" w:space="0" w:color="auto"/>
              <w:right w:val="single" w:sz="4" w:space="0" w:color="auto"/>
            </w:tcBorders>
          </w:tcPr>
          <w:p w14:paraId="10F7B8CE" w14:textId="77777777" w:rsidR="007B013D" w:rsidRPr="00D2468C" w:rsidRDefault="007B013D" w:rsidP="007B013D">
            <w:pPr>
              <w:spacing w:line="360" w:lineRule="auto"/>
              <w:ind w:left="34"/>
              <w:rPr>
                <w:rFonts w:ascii="Times New Roman" w:hAnsi="Times New Roman"/>
                <w:i/>
                <w:sz w:val="20"/>
              </w:rPr>
            </w:pPr>
            <w:r>
              <w:rPr>
                <w:rFonts w:ascii="Times New Roman" w:hAnsi="Times New Roman"/>
                <w:i/>
                <w:sz w:val="20"/>
              </w:rPr>
              <w:t>Post-condition</w:t>
            </w:r>
          </w:p>
        </w:tc>
        <w:tc>
          <w:tcPr>
            <w:tcW w:w="6713" w:type="dxa"/>
            <w:gridSpan w:val="2"/>
            <w:tcBorders>
              <w:top w:val="single" w:sz="4" w:space="0" w:color="auto"/>
              <w:left w:val="single" w:sz="4" w:space="0" w:color="auto"/>
              <w:bottom w:val="single" w:sz="4" w:space="0" w:color="auto"/>
              <w:right w:val="single" w:sz="4" w:space="0" w:color="auto"/>
            </w:tcBorders>
          </w:tcPr>
          <w:p w14:paraId="0A797D6C" w14:textId="77777777" w:rsidR="007B013D" w:rsidRDefault="007B013D" w:rsidP="007B013D">
            <w:pPr>
              <w:spacing w:line="360" w:lineRule="auto"/>
              <w:ind w:left="34"/>
              <w:rPr>
                <w:rFonts w:ascii="Times New Roman" w:hAnsi="Times New Roman"/>
                <w:sz w:val="20"/>
              </w:rPr>
            </w:pPr>
            <w:r>
              <w:rPr>
                <w:rFonts w:ascii="Times New Roman" w:hAnsi="Times New Roman"/>
                <w:sz w:val="20"/>
              </w:rPr>
              <w:t>DISHUB berhasil melakukan mengelola (menambah, mengupdate, atau menghapus) data wilayah</w:t>
            </w:r>
          </w:p>
        </w:tc>
      </w:tr>
      <w:tr w:rsidR="007B013D" w:rsidRPr="005E557F" w14:paraId="6A15A614" w14:textId="77777777" w:rsidTr="00460881">
        <w:trPr>
          <w:trHeight w:val="95"/>
          <w:jc w:val="center"/>
        </w:trPr>
        <w:tc>
          <w:tcPr>
            <w:tcW w:w="2332" w:type="dxa"/>
            <w:tcBorders>
              <w:top w:val="single" w:sz="4" w:space="0" w:color="auto"/>
              <w:left w:val="single" w:sz="4" w:space="0" w:color="auto"/>
              <w:bottom w:val="single" w:sz="4" w:space="0" w:color="auto"/>
              <w:right w:val="single" w:sz="4" w:space="0" w:color="auto"/>
            </w:tcBorders>
            <w:hideMark/>
          </w:tcPr>
          <w:p w14:paraId="6C798FCE" w14:textId="77777777" w:rsidR="007B013D" w:rsidRPr="00D2468C" w:rsidRDefault="007B013D" w:rsidP="007B013D">
            <w:pPr>
              <w:spacing w:line="360" w:lineRule="auto"/>
              <w:ind w:left="34"/>
              <w:rPr>
                <w:rFonts w:ascii="Times New Roman" w:hAnsi="Times New Roman"/>
                <w:i/>
                <w:sz w:val="20"/>
              </w:rPr>
            </w:pPr>
            <w:r w:rsidRPr="00D2468C">
              <w:rPr>
                <w:rFonts w:ascii="Times New Roman" w:hAnsi="Times New Roman"/>
                <w:i/>
                <w:sz w:val="20"/>
              </w:rPr>
              <w:t>Primary Flow of Events</w:t>
            </w:r>
          </w:p>
        </w:tc>
        <w:tc>
          <w:tcPr>
            <w:tcW w:w="2535" w:type="dxa"/>
            <w:tcBorders>
              <w:top w:val="single" w:sz="4" w:space="0" w:color="auto"/>
              <w:left w:val="single" w:sz="4" w:space="0" w:color="auto"/>
              <w:bottom w:val="single" w:sz="4" w:space="0" w:color="auto"/>
              <w:right w:val="single" w:sz="4" w:space="0" w:color="auto"/>
            </w:tcBorders>
            <w:hideMark/>
          </w:tcPr>
          <w:p w14:paraId="0E8EB2DF" w14:textId="77777777" w:rsidR="007B013D" w:rsidRPr="00D2468C" w:rsidRDefault="007B013D" w:rsidP="007B013D">
            <w:pPr>
              <w:spacing w:line="360" w:lineRule="auto"/>
              <w:ind w:left="720" w:hanging="333"/>
              <w:rPr>
                <w:rFonts w:ascii="Times New Roman" w:hAnsi="Times New Roman"/>
                <w:i/>
                <w:sz w:val="20"/>
                <w:lang w:val="es-ES"/>
              </w:rPr>
            </w:pPr>
            <w:r w:rsidRPr="00D2468C">
              <w:rPr>
                <w:rFonts w:ascii="Times New Roman" w:hAnsi="Times New Roman"/>
                <w:i/>
                <w:sz w:val="20"/>
                <w:lang w:val="es-ES"/>
              </w:rPr>
              <w:t>User Action</w:t>
            </w:r>
          </w:p>
        </w:tc>
        <w:tc>
          <w:tcPr>
            <w:tcW w:w="4178" w:type="dxa"/>
            <w:tcBorders>
              <w:top w:val="single" w:sz="4" w:space="0" w:color="auto"/>
              <w:left w:val="single" w:sz="4" w:space="0" w:color="auto"/>
              <w:bottom w:val="single" w:sz="4" w:space="0" w:color="auto"/>
              <w:right w:val="single" w:sz="4" w:space="0" w:color="auto"/>
            </w:tcBorders>
            <w:hideMark/>
          </w:tcPr>
          <w:p w14:paraId="1370D12F" w14:textId="77777777" w:rsidR="007B013D" w:rsidRPr="00D2468C" w:rsidRDefault="007B013D" w:rsidP="007B013D">
            <w:pPr>
              <w:spacing w:line="360" w:lineRule="auto"/>
              <w:ind w:left="34"/>
              <w:rPr>
                <w:rFonts w:ascii="Times New Roman" w:hAnsi="Times New Roman"/>
                <w:i/>
                <w:sz w:val="20"/>
              </w:rPr>
            </w:pPr>
            <w:r w:rsidRPr="00D2468C">
              <w:rPr>
                <w:rFonts w:ascii="Times New Roman" w:hAnsi="Times New Roman"/>
                <w:i/>
                <w:sz w:val="20"/>
              </w:rPr>
              <w:t>Primary Flow of Events</w:t>
            </w:r>
          </w:p>
        </w:tc>
      </w:tr>
      <w:tr w:rsidR="007B013D" w:rsidRPr="005E557F" w14:paraId="004DADF4" w14:textId="77777777" w:rsidTr="00460881">
        <w:trPr>
          <w:trHeight w:val="323"/>
          <w:jc w:val="center"/>
        </w:trPr>
        <w:tc>
          <w:tcPr>
            <w:tcW w:w="2332" w:type="dxa"/>
            <w:tcBorders>
              <w:top w:val="single" w:sz="4" w:space="0" w:color="auto"/>
              <w:left w:val="single" w:sz="4" w:space="0" w:color="auto"/>
              <w:bottom w:val="single" w:sz="4" w:space="0" w:color="auto"/>
              <w:right w:val="single" w:sz="4" w:space="0" w:color="auto"/>
            </w:tcBorders>
          </w:tcPr>
          <w:p w14:paraId="5B913B55" w14:textId="77777777" w:rsidR="007B013D" w:rsidRPr="005E557F" w:rsidRDefault="007B013D" w:rsidP="007B013D">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hideMark/>
          </w:tcPr>
          <w:p w14:paraId="6D9E258F" w14:textId="77777777" w:rsidR="007B013D" w:rsidRPr="005E557F" w:rsidRDefault="007B013D" w:rsidP="007B013D">
            <w:pPr>
              <w:spacing w:line="360" w:lineRule="auto"/>
              <w:ind w:left="34"/>
              <w:rPr>
                <w:rFonts w:ascii="Times New Roman" w:hAnsi="Times New Roman"/>
                <w:sz w:val="20"/>
                <w:lang w:val="es-ES"/>
              </w:rPr>
            </w:pPr>
            <w:r w:rsidRPr="005E557F">
              <w:rPr>
                <w:rFonts w:ascii="Times New Roman" w:hAnsi="Times New Roman"/>
                <w:sz w:val="20"/>
                <w:lang w:val="es-ES"/>
              </w:rPr>
              <w:t>1. DISHUB</w:t>
            </w:r>
            <w:r w:rsidRPr="005E557F">
              <w:rPr>
                <w:rFonts w:ascii="Times New Roman" w:hAnsi="Times New Roman"/>
                <w:i/>
                <w:sz w:val="20"/>
                <w:lang w:val="es-ES"/>
              </w:rPr>
              <w:t xml:space="preserve"> </w:t>
            </w:r>
            <w:r w:rsidRPr="005E557F">
              <w:rPr>
                <w:rFonts w:ascii="Times New Roman" w:hAnsi="Times New Roman"/>
                <w:sz w:val="20"/>
                <w:lang w:val="es-ES"/>
              </w:rPr>
              <w:t xml:space="preserve">memilih </w:t>
            </w:r>
            <w:r w:rsidRPr="005E557F">
              <w:rPr>
                <w:rFonts w:ascii="Times New Roman" w:hAnsi="Times New Roman"/>
                <w:i/>
                <w:sz w:val="20"/>
                <w:lang w:val="es-ES"/>
              </w:rPr>
              <w:t xml:space="preserve">button </w:t>
            </w:r>
            <w:r w:rsidRPr="005E557F">
              <w:rPr>
                <w:rFonts w:ascii="Times New Roman" w:hAnsi="Times New Roman"/>
                <w:sz w:val="20"/>
                <w:lang w:val="es-ES"/>
              </w:rPr>
              <w:t>K</w:t>
            </w:r>
            <w:r>
              <w:rPr>
                <w:rFonts w:ascii="Times New Roman" w:hAnsi="Times New Roman"/>
                <w:sz w:val="20"/>
                <w:lang w:val="es-ES"/>
              </w:rPr>
              <w:t>elola Wilayah</w:t>
            </w:r>
          </w:p>
        </w:tc>
        <w:tc>
          <w:tcPr>
            <w:tcW w:w="4178" w:type="dxa"/>
            <w:tcBorders>
              <w:top w:val="single" w:sz="4" w:space="0" w:color="auto"/>
              <w:left w:val="single" w:sz="4" w:space="0" w:color="auto"/>
              <w:bottom w:val="single" w:sz="4" w:space="0" w:color="auto"/>
              <w:right w:val="single" w:sz="4" w:space="0" w:color="auto"/>
            </w:tcBorders>
          </w:tcPr>
          <w:p w14:paraId="6713DE8D" w14:textId="77777777" w:rsidR="007B013D" w:rsidRPr="005E557F" w:rsidRDefault="007B013D" w:rsidP="007B013D">
            <w:pPr>
              <w:spacing w:line="360" w:lineRule="auto"/>
              <w:ind w:left="34"/>
              <w:rPr>
                <w:rFonts w:ascii="Times New Roman" w:hAnsi="Times New Roman"/>
                <w:sz w:val="20"/>
              </w:rPr>
            </w:pPr>
          </w:p>
        </w:tc>
      </w:tr>
      <w:tr w:rsidR="007B013D" w:rsidRPr="005E557F" w14:paraId="3BBAD766" w14:textId="77777777" w:rsidTr="00460881">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3F171E3E" w14:textId="77777777" w:rsidR="007B013D" w:rsidRPr="005E557F" w:rsidRDefault="007B013D" w:rsidP="007B013D">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tcPr>
          <w:p w14:paraId="74EFF7A1" w14:textId="77777777" w:rsidR="007B013D" w:rsidRPr="005E557F" w:rsidRDefault="007B013D" w:rsidP="007B013D">
            <w:pPr>
              <w:spacing w:line="360" w:lineRule="auto"/>
              <w:ind w:left="34"/>
              <w:rPr>
                <w:rFonts w:ascii="Times New Roman" w:hAnsi="Times New Roman"/>
                <w:sz w:val="20"/>
                <w:lang w:val="es-ES"/>
              </w:rPr>
            </w:pPr>
          </w:p>
        </w:tc>
        <w:tc>
          <w:tcPr>
            <w:tcW w:w="4178" w:type="dxa"/>
            <w:tcBorders>
              <w:top w:val="single" w:sz="4" w:space="0" w:color="auto"/>
              <w:left w:val="single" w:sz="4" w:space="0" w:color="auto"/>
              <w:bottom w:val="single" w:sz="4" w:space="0" w:color="auto"/>
              <w:right w:val="single" w:sz="4" w:space="0" w:color="auto"/>
            </w:tcBorders>
            <w:hideMark/>
          </w:tcPr>
          <w:p w14:paraId="34FBD22D" w14:textId="77777777" w:rsidR="007B013D" w:rsidRPr="005E557F" w:rsidRDefault="007B013D" w:rsidP="007B013D">
            <w:pPr>
              <w:spacing w:line="360" w:lineRule="auto"/>
              <w:ind w:left="34"/>
              <w:rPr>
                <w:rFonts w:ascii="Times New Roman" w:hAnsi="Times New Roman"/>
                <w:sz w:val="20"/>
              </w:rPr>
            </w:pPr>
            <w:r w:rsidRPr="005E557F">
              <w:rPr>
                <w:rFonts w:ascii="Times New Roman" w:hAnsi="Times New Roman"/>
                <w:sz w:val="20"/>
                <w:lang w:val="es-ES"/>
              </w:rPr>
              <w:t xml:space="preserve">2. Aplikasi menampilkan halaman </w:t>
            </w:r>
            <w:r>
              <w:rPr>
                <w:rFonts w:ascii="Times New Roman" w:hAnsi="Times New Roman"/>
                <w:sz w:val="20"/>
                <w:lang w:val="es-ES"/>
              </w:rPr>
              <w:t>Kelola Wilayah</w:t>
            </w:r>
          </w:p>
        </w:tc>
      </w:tr>
      <w:tr w:rsidR="007B013D" w:rsidRPr="005E557F" w14:paraId="386F22C0" w14:textId="77777777" w:rsidTr="00460881">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09E62FBC" w14:textId="77777777" w:rsidR="007B013D" w:rsidRPr="005E557F" w:rsidRDefault="007B013D" w:rsidP="007B013D">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hideMark/>
          </w:tcPr>
          <w:p w14:paraId="5EC2044E" w14:textId="77777777" w:rsidR="007B013D" w:rsidRPr="005E557F" w:rsidRDefault="007B013D" w:rsidP="007B013D">
            <w:pPr>
              <w:spacing w:line="360" w:lineRule="auto"/>
              <w:ind w:left="34"/>
              <w:rPr>
                <w:rFonts w:ascii="Times New Roman" w:hAnsi="Times New Roman"/>
                <w:sz w:val="20"/>
                <w:lang w:val="es-ES"/>
              </w:rPr>
            </w:pPr>
            <w:r>
              <w:rPr>
                <w:rFonts w:ascii="Times New Roman" w:hAnsi="Times New Roman"/>
                <w:sz w:val="20"/>
                <w:lang w:val="es-ES"/>
              </w:rPr>
              <w:t xml:space="preserve">3. DISHUB mengisi </w:t>
            </w:r>
            <w:r w:rsidRPr="00D60A5F">
              <w:rPr>
                <w:rFonts w:ascii="Times New Roman" w:hAnsi="Times New Roman"/>
                <w:i/>
                <w:sz w:val="20"/>
                <w:lang w:val="es-ES"/>
              </w:rPr>
              <w:t>field</w:t>
            </w:r>
            <w:r>
              <w:rPr>
                <w:rFonts w:ascii="Times New Roman" w:hAnsi="Times New Roman"/>
                <w:sz w:val="20"/>
                <w:lang w:val="es-ES"/>
              </w:rPr>
              <w:t xml:space="preserve"> yang tersedia</w:t>
            </w:r>
          </w:p>
        </w:tc>
        <w:tc>
          <w:tcPr>
            <w:tcW w:w="4178" w:type="dxa"/>
            <w:tcBorders>
              <w:top w:val="single" w:sz="4" w:space="0" w:color="auto"/>
              <w:left w:val="single" w:sz="4" w:space="0" w:color="auto"/>
              <w:bottom w:val="single" w:sz="4" w:space="0" w:color="auto"/>
              <w:right w:val="single" w:sz="4" w:space="0" w:color="auto"/>
            </w:tcBorders>
          </w:tcPr>
          <w:p w14:paraId="542C0957" w14:textId="77777777" w:rsidR="007B013D" w:rsidRPr="005E557F" w:rsidRDefault="007B013D" w:rsidP="007B013D">
            <w:pPr>
              <w:spacing w:line="360" w:lineRule="auto"/>
              <w:ind w:left="34"/>
              <w:rPr>
                <w:rFonts w:ascii="Times New Roman" w:hAnsi="Times New Roman"/>
                <w:sz w:val="20"/>
              </w:rPr>
            </w:pPr>
          </w:p>
        </w:tc>
      </w:tr>
      <w:tr w:rsidR="007B013D" w:rsidRPr="005E557F" w14:paraId="6BDA41B9" w14:textId="77777777" w:rsidTr="00460881">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1A94F8EB" w14:textId="77777777" w:rsidR="007B013D" w:rsidRPr="005E557F" w:rsidRDefault="007B013D" w:rsidP="007B013D">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hideMark/>
          </w:tcPr>
          <w:p w14:paraId="601E08B1" w14:textId="77777777" w:rsidR="007B013D" w:rsidRPr="005E557F" w:rsidRDefault="007B013D" w:rsidP="007B013D">
            <w:pPr>
              <w:spacing w:line="360" w:lineRule="auto"/>
              <w:ind w:left="34"/>
              <w:rPr>
                <w:rFonts w:ascii="Times New Roman" w:hAnsi="Times New Roman"/>
                <w:sz w:val="20"/>
                <w:lang w:val="es-ES"/>
              </w:rPr>
            </w:pPr>
            <w:r>
              <w:rPr>
                <w:rFonts w:ascii="Times New Roman" w:hAnsi="Times New Roman"/>
                <w:sz w:val="20"/>
                <w:lang w:val="es-ES"/>
              </w:rPr>
              <w:t>4. DISHUB</w:t>
            </w:r>
            <w:r w:rsidRPr="005E557F">
              <w:rPr>
                <w:rFonts w:ascii="Times New Roman" w:hAnsi="Times New Roman"/>
                <w:sz w:val="20"/>
                <w:lang w:val="es-ES"/>
              </w:rPr>
              <w:t xml:space="preserve"> memilih tombol</w:t>
            </w:r>
            <w:r>
              <w:rPr>
                <w:rFonts w:ascii="Times New Roman" w:hAnsi="Times New Roman"/>
                <w:sz w:val="20"/>
                <w:lang w:val="es-ES"/>
              </w:rPr>
              <w:t xml:space="preserve"> Tambah</w:t>
            </w:r>
          </w:p>
        </w:tc>
        <w:tc>
          <w:tcPr>
            <w:tcW w:w="4178" w:type="dxa"/>
            <w:tcBorders>
              <w:top w:val="single" w:sz="4" w:space="0" w:color="auto"/>
              <w:left w:val="single" w:sz="4" w:space="0" w:color="auto"/>
              <w:bottom w:val="single" w:sz="4" w:space="0" w:color="auto"/>
              <w:right w:val="single" w:sz="4" w:space="0" w:color="auto"/>
            </w:tcBorders>
          </w:tcPr>
          <w:p w14:paraId="7B40466A" w14:textId="77777777" w:rsidR="007B013D" w:rsidRPr="005E557F" w:rsidRDefault="007B013D" w:rsidP="007B013D">
            <w:pPr>
              <w:spacing w:line="360" w:lineRule="auto"/>
              <w:ind w:left="34"/>
              <w:rPr>
                <w:rFonts w:ascii="Times New Roman" w:hAnsi="Times New Roman"/>
                <w:sz w:val="20"/>
              </w:rPr>
            </w:pPr>
          </w:p>
        </w:tc>
      </w:tr>
      <w:tr w:rsidR="007B013D" w:rsidRPr="005E557F" w14:paraId="49B3E594" w14:textId="77777777" w:rsidTr="00460881">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2F1841BB" w14:textId="77777777" w:rsidR="007B013D" w:rsidRPr="005E557F" w:rsidRDefault="007B013D" w:rsidP="007B013D">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tcPr>
          <w:p w14:paraId="509E6F96" w14:textId="77777777" w:rsidR="007B013D" w:rsidRPr="005E557F" w:rsidRDefault="007B013D" w:rsidP="007B013D">
            <w:pPr>
              <w:spacing w:line="360" w:lineRule="auto"/>
              <w:ind w:left="34"/>
              <w:rPr>
                <w:rFonts w:ascii="Times New Roman" w:hAnsi="Times New Roman"/>
                <w:sz w:val="20"/>
                <w:lang w:val="es-ES"/>
              </w:rPr>
            </w:pPr>
          </w:p>
        </w:tc>
        <w:tc>
          <w:tcPr>
            <w:tcW w:w="4178" w:type="dxa"/>
            <w:tcBorders>
              <w:top w:val="single" w:sz="4" w:space="0" w:color="auto"/>
              <w:left w:val="single" w:sz="4" w:space="0" w:color="auto"/>
              <w:bottom w:val="single" w:sz="4" w:space="0" w:color="auto"/>
              <w:right w:val="single" w:sz="4" w:space="0" w:color="auto"/>
            </w:tcBorders>
            <w:hideMark/>
          </w:tcPr>
          <w:p w14:paraId="692BA05C" w14:textId="77777777" w:rsidR="007B013D" w:rsidRPr="005E557F" w:rsidRDefault="007B013D" w:rsidP="007B013D">
            <w:pPr>
              <w:spacing w:line="360" w:lineRule="auto"/>
              <w:ind w:left="34"/>
              <w:rPr>
                <w:rFonts w:ascii="Times New Roman" w:hAnsi="Times New Roman"/>
                <w:sz w:val="20"/>
              </w:rPr>
            </w:pPr>
            <w:r>
              <w:rPr>
                <w:rFonts w:ascii="Times New Roman" w:hAnsi="Times New Roman"/>
                <w:sz w:val="20"/>
                <w:lang w:val="es-ES"/>
              </w:rPr>
              <w:t>5. Sistem</w:t>
            </w:r>
            <w:r w:rsidRPr="005E557F">
              <w:rPr>
                <w:rFonts w:ascii="Times New Roman" w:hAnsi="Times New Roman"/>
                <w:sz w:val="20"/>
                <w:lang w:val="es-ES"/>
              </w:rPr>
              <w:t xml:space="preserve"> </w:t>
            </w:r>
            <w:r>
              <w:rPr>
                <w:rFonts w:ascii="Times New Roman" w:hAnsi="Times New Roman"/>
                <w:sz w:val="20"/>
                <w:lang w:val="es-ES"/>
              </w:rPr>
              <w:t>menyimpan dan menampilkan data pada tabel yang tersedia</w:t>
            </w:r>
          </w:p>
        </w:tc>
      </w:tr>
      <w:tr w:rsidR="007B013D" w:rsidRPr="00D2468C" w14:paraId="4D47FC66" w14:textId="77777777" w:rsidTr="00460881">
        <w:trPr>
          <w:trHeight w:val="198"/>
          <w:jc w:val="center"/>
        </w:trPr>
        <w:tc>
          <w:tcPr>
            <w:tcW w:w="2332" w:type="dxa"/>
            <w:tcBorders>
              <w:top w:val="single" w:sz="4" w:space="0" w:color="auto"/>
              <w:left w:val="single" w:sz="4" w:space="0" w:color="auto"/>
              <w:bottom w:val="single" w:sz="4" w:space="0" w:color="auto"/>
              <w:right w:val="single" w:sz="4" w:space="0" w:color="auto"/>
            </w:tcBorders>
            <w:hideMark/>
          </w:tcPr>
          <w:p w14:paraId="157B37C9" w14:textId="77777777" w:rsidR="007B013D" w:rsidRPr="00D2468C" w:rsidRDefault="007B013D" w:rsidP="007B013D">
            <w:pPr>
              <w:spacing w:line="360" w:lineRule="auto"/>
              <w:ind w:left="34"/>
              <w:rPr>
                <w:rFonts w:ascii="Times New Roman" w:hAnsi="Times New Roman"/>
                <w:i/>
                <w:sz w:val="20"/>
              </w:rPr>
            </w:pPr>
            <w:r w:rsidRPr="00D2468C">
              <w:rPr>
                <w:rFonts w:ascii="Times New Roman" w:hAnsi="Times New Roman"/>
                <w:i/>
                <w:sz w:val="20"/>
              </w:rPr>
              <w:t>Alternate Flow of Events</w:t>
            </w:r>
          </w:p>
        </w:tc>
        <w:tc>
          <w:tcPr>
            <w:tcW w:w="2535" w:type="dxa"/>
            <w:tcBorders>
              <w:top w:val="single" w:sz="4" w:space="0" w:color="auto"/>
              <w:left w:val="single" w:sz="4" w:space="0" w:color="auto"/>
              <w:bottom w:val="single" w:sz="4" w:space="0" w:color="auto"/>
              <w:right w:val="single" w:sz="4" w:space="0" w:color="auto"/>
            </w:tcBorders>
            <w:hideMark/>
          </w:tcPr>
          <w:p w14:paraId="3317C567" w14:textId="77777777" w:rsidR="007B013D" w:rsidRPr="00D2468C" w:rsidRDefault="007B013D" w:rsidP="007B013D">
            <w:pPr>
              <w:tabs>
                <w:tab w:val="left" w:pos="34"/>
              </w:tabs>
              <w:spacing w:line="360" w:lineRule="auto"/>
              <w:jc w:val="center"/>
              <w:rPr>
                <w:rFonts w:ascii="Times New Roman" w:hAnsi="Times New Roman"/>
                <w:i/>
                <w:sz w:val="20"/>
                <w:lang w:val="es-ES"/>
              </w:rPr>
            </w:pPr>
            <w:r w:rsidRPr="00D2468C">
              <w:rPr>
                <w:rFonts w:ascii="Times New Roman" w:hAnsi="Times New Roman"/>
                <w:i/>
                <w:sz w:val="20"/>
                <w:lang w:val="es-ES"/>
              </w:rPr>
              <w:t>User Action</w:t>
            </w:r>
          </w:p>
        </w:tc>
        <w:tc>
          <w:tcPr>
            <w:tcW w:w="4178" w:type="dxa"/>
            <w:tcBorders>
              <w:top w:val="single" w:sz="4" w:space="0" w:color="auto"/>
              <w:left w:val="single" w:sz="4" w:space="0" w:color="auto"/>
              <w:bottom w:val="single" w:sz="4" w:space="0" w:color="auto"/>
              <w:right w:val="single" w:sz="4" w:space="0" w:color="auto"/>
            </w:tcBorders>
            <w:hideMark/>
          </w:tcPr>
          <w:p w14:paraId="31FCE0C7" w14:textId="77777777" w:rsidR="007B013D" w:rsidRPr="00D2468C" w:rsidRDefault="007B013D" w:rsidP="007B013D">
            <w:pPr>
              <w:spacing w:line="360" w:lineRule="auto"/>
              <w:ind w:left="34"/>
              <w:rPr>
                <w:rFonts w:ascii="Times New Roman" w:hAnsi="Times New Roman"/>
                <w:i/>
                <w:sz w:val="20"/>
              </w:rPr>
            </w:pPr>
            <w:r w:rsidRPr="00D2468C">
              <w:rPr>
                <w:rFonts w:ascii="Times New Roman" w:hAnsi="Times New Roman"/>
                <w:i/>
                <w:sz w:val="20"/>
              </w:rPr>
              <w:t>Alternate Flow of Events</w:t>
            </w:r>
          </w:p>
        </w:tc>
      </w:tr>
      <w:tr w:rsidR="007B013D" w:rsidRPr="005E557F" w14:paraId="0A57391F" w14:textId="77777777" w:rsidTr="00460881">
        <w:trPr>
          <w:trHeight w:val="70"/>
          <w:jc w:val="center"/>
        </w:trPr>
        <w:tc>
          <w:tcPr>
            <w:tcW w:w="2332" w:type="dxa"/>
            <w:vMerge w:val="restart"/>
            <w:tcBorders>
              <w:top w:val="single" w:sz="4" w:space="0" w:color="auto"/>
              <w:left w:val="single" w:sz="4" w:space="0" w:color="auto"/>
              <w:bottom w:val="single" w:sz="4" w:space="0" w:color="auto"/>
              <w:right w:val="single" w:sz="4" w:space="0" w:color="auto"/>
            </w:tcBorders>
          </w:tcPr>
          <w:p w14:paraId="5DAAA12E" w14:textId="77777777" w:rsidR="007B013D" w:rsidRPr="005E557F" w:rsidRDefault="007B013D" w:rsidP="007B013D">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tcPr>
          <w:p w14:paraId="75F65087" w14:textId="77777777" w:rsidR="007B013D" w:rsidRPr="005E557F" w:rsidRDefault="007B013D" w:rsidP="007B013D">
            <w:pPr>
              <w:spacing w:line="360" w:lineRule="auto"/>
              <w:ind w:left="34" w:hanging="34"/>
              <w:rPr>
                <w:rFonts w:ascii="Times New Roman" w:hAnsi="Times New Roman"/>
                <w:sz w:val="20"/>
              </w:rPr>
            </w:pPr>
            <w:r w:rsidRPr="005E557F">
              <w:rPr>
                <w:rFonts w:ascii="Times New Roman" w:hAnsi="Times New Roman"/>
                <w:i/>
                <w:sz w:val="20"/>
              </w:rPr>
              <w:t xml:space="preserve">a. Form </w:t>
            </w:r>
            <w:r w:rsidRPr="005E557F">
              <w:rPr>
                <w:rFonts w:ascii="Times New Roman" w:hAnsi="Times New Roman"/>
                <w:sz w:val="20"/>
              </w:rPr>
              <w:t>tidak diisi dengan benar</w:t>
            </w:r>
          </w:p>
        </w:tc>
        <w:tc>
          <w:tcPr>
            <w:tcW w:w="4178" w:type="dxa"/>
            <w:tcBorders>
              <w:top w:val="single" w:sz="4" w:space="0" w:color="auto"/>
              <w:left w:val="single" w:sz="4" w:space="0" w:color="auto"/>
              <w:bottom w:val="single" w:sz="4" w:space="0" w:color="auto"/>
              <w:right w:val="single" w:sz="4" w:space="0" w:color="auto"/>
            </w:tcBorders>
          </w:tcPr>
          <w:p w14:paraId="057C3DB0" w14:textId="77777777" w:rsidR="007B013D" w:rsidRPr="005E557F" w:rsidRDefault="007B013D" w:rsidP="007B013D">
            <w:pPr>
              <w:spacing w:line="360" w:lineRule="auto"/>
              <w:ind w:left="34"/>
              <w:rPr>
                <w:rFonts w:ascii="Times New Roman" w:hAnsi="Times New Roman"/>
                <w:sz w:val="20"/>
              </w:rPr>
            </w:pPr>
          </w:p>
        </w:tc>
      </w:tr>
      <w:tr w:rsidR="007B013D" w:rsidRPr="005E557F" w14:paraId="39764300" w14:textId="77777777" w:rsidTr="000865DA">
        <w:trPr>
          <w:trHeight w:val="6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3705DF" w14:textId="77777777" w:rsidR="007B013D" w:rsidRPr="005E557F" w:rsidRDefault="007B013D" w:rsidP="007B013D">
            <w:pPr>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tcPr>
          <w:p w14:paraId="0CE90AEA" w14:textId="77777777" w:rsidR="007B013D" w:rsidRPr="005E557F" w:rsidRDefault="007B013D" w:rsidP="007B013D">
            <w:pPr>
              <w:spacing w:line="360" w:lineRule="auto"/>
              <w:rPr>
                <w:rFonts w:ascii="Times New Roman" w:hAnsi="Times New Roman"/>
                <w:sz w:val="20"/>
              </w:rPr>
            </w:pPr>
          </w:p>
        </w:tc>
        <w:tc>
          <w:tcPr>
            <w:tcW w:w="4178" w:type="dxa"/>
            <w:tcBorders>
              <w:top w:val="single" w:sz="4" w:space="0" w:color="auto"/>
              <w:left w:val="single" w:sz="4" w:space="0" w:color="auto"/>
              <w:bottom w:val="single" w:sz="4" w:space="0" w:color="auto"/>
              <w:right w:val="single" w:sz="4" w:space="0" w:color="auto"/>
            </w:tcBorders>
            <w:vAlign w:val="center"/>
          </w:tcPr>
          <w:p w14:paraId="635470BF" w14:textId="77777777" w:rsidR="007B013D" w:rsidRPr="005E557F" w:rsidRDefault="007B013D" w:rsidP="007B013D">
            <w:pPr>
              <w:keepNext/>
              <w:rPr>
                <w:rFonts w:ascii="Times New Roman" w:hAnsi="Times New Roman"/>
                <w:sz w:val="20"/>
              </w:rPr>
            </w:pPr>
            <w:r>
              <w:rPr>
                <w:rFonts w:ascii="Times New Roman" w:hAnsi="Times New Roman"/>
                <w:sz w:val="20"/>
              </w:rPr>
              <w:t>b. I</w:t>
            </w:r>
            <w:r w:rsidRPr="005E557F">
              <w:rPr>
                <w:rFonts w:ascii="Times New Roman" w:hAnsi="Times New Roman"/>
                <w:sz w:val="20"/>
              </w:rPr>
              <w:t>nstruksi tidak dilanjutkan</w:t>
            </w:r>
          </w:p>
        </w:tc>
      </w:tr>
      <w:tr w:rsidR="00E067C7" w:rsidRPr="005E557F" w14:paraId="09D6D0FD" w14:textId="77777777" w:rsidTr="000865DA">
        <w:trPr>
          <w:trHeight w:val="64"/>
          <w:jc w:val="center"/>
        </w:trPr>
        <w:tc>
          <w:tcPr>
            <w:tcW w:w="0" w:type="auto"/>
            <w:tcBorders>
              <w:top w:val="single" w:sz="4" w:space="0" w:color="auto"/>
              <w:left w:val="single" w:sz="4" w:space="0" w:color="auto"/>
              <w:bottom w:val="single" w:sz="4" w:space="0" w:color="auto"/>
              <w:right w:val="single" w:sz="4" w:space="0" w:color="auto"/>
            </w:tcBorders>
            <w:vAlign w:val="center"/>
          </w:tcPr>
          <w:p w14:paraId="1459FC61" w14:textId="0C5BA3F5" w:rsidR="00E067C7" w:rsidRPr="005E557F" w:rsidRDefault="00E067C7" w:rsidP="007B013D">
            <w:pPr>
              <w:rPr>
                <w:rFonts w:ascii="Times New Roman" w:hAnsi="Times New Roman"/>
                <w:sz w:val="20"/>
              </w:rPr>
            </w:pPr>
            <w:r w:rsidRPr="00D2468C">
              <w:rPr>
                <w:rFonts w:ascii="Times New Roman" w:hAnsi="Times New Roman"/>
                <w:i/>
                <w:sz w:val="20"/>
              </w:rPr>
              <w:t>Error Flow of Events</w:t>
            </w:r>
          </w:p>
        </w:tc>
        <w:tc>
          <w:tcPr>
            <w:tcW w:w="2535" w:type="dxa"/>
            <w:tcBorders>
              <w:top w:val="single" w:sz="4" w:space="0" w:color="auto"/>
              <w:left w:val="single" w:sz="4" w:space="0" w:color="auto"/>
              <w:bottom w:val="single" w:sz="4" w:space="0" w:color="auto"/>
              <w:right w:val="single" w:sz="4" w:space="0" w:color="auto"/>
            </w:tcBorders>
          </w:tcPr>
          <w:p w14:paraId="5B33D154" w14:textId="7CBA28E7" w:rsidR="00E067C7" w:rsidRPr="005E557F" w:rsidRDefault="00E067C7" w:rsidP="007B013D">
            <w:pPr>
              <w:spacing w:line="360" w:lineRule="auto"/>
              <w:rPr>
                <w:rFonts w:ascii="Times New Roman" w:hAnsi="Times New Roman"/>
                <w:sz w:val="20"/>
              </w:rPr>
            </w:pPr>
            <w:r w:rsidRPr="00D2468C">
              <w:rPr>
                <w:rFonts w:ascii="Times New Roman" w:hAnsi="Times New Roman"/>
                <w:i/>
                <w:sz w:val="20"/>
                <w:lang w:val="es-ES"/>
              </w:rPr>
              <w:t>User Action</w:t>
            </w:r>
          </w:p>
        </w:tc>
        <w:tc>
          <w:tcPr>
            <w:tcW w:w="4178" w:type="dxa"/>
            <w:tcBorders>
              <w:top w:val="single" w:sz="4" w:space="0" w:color="auto"/>
              <w:left w:val="single" w:sz="4" w:space="0" w:color="auto"/>
              <w:bottom w:val="single" w:sz="4" w:space="0" w:color="auto"/>
              <w:right w:val="single" w:sz="4" w:space="0" w:color="auto"/>
            </w:tcBorders>
            <w:vAlign w:val="center"/>
          </w:tcPr>
          <w:p w14:paraId="6DF27747" w14:textId="646E6A4D" w:rsidR="00E067C7" w:rsidRDefault="00E067C7" w:rsidP="007B013D">
            <w:pPr>
              <w:keepNext/>
              <w:rPr>
                <w:rFonts w:ascii="Times New Roman" w:hAnsi="Times New Roman"/>
                <w:sz w:val="20"/>
              </w:rPr>
            </w:pPr>
            <w:r w:rsidRPr="00D2468C">
              <w:rPr>
                <w:rFonts w:ascii="Times New Roman" w:hAnsi="Times New Roman"/>
                <w:i/>
                <w:sz w:val="20"/>
                <w:lang w:val="es-ES"/>
              </w:rPr>
              <w:t>System Response</w:t>
            </w:r>
          </w:p>
        </w:tc>
      </w:tr>
      <w:tr w:rsidR="00E067C7" w:rsidRPr="005E557F" w14:paraId="7E0F5565" w14:textId="77777777" w:rsidTr="000865DA">
        <w:trPr>
          <w:trHeight w:val="64"/>
          <w:jc w:val="center"/>
        </w:trPr>
        <w:tc>
          <w:tcPr>
            <w:tcW w:w="0" w:type="auto"/>
            <w:tcBorders>
              <w:top w:val="single" w:sz="4" w:space="0" w:color="auto"/>
              <w:left w:val="single" w:sz="4" w:space="0" w:color="auto"/>
              <w:bottom w:val="single" w:sz="4" w:space="0" w:color="auto"/>
              <w:right w:val="single" w:sz="4" w:space="0" w:color="auto"/>
            </w:tcBorders>
            <w:vAlign w:val="center"/>
          </w:tcPr>
          <w:p w14:paraId="5DED739C" w14:textId="7CA77469" w:rsidR="00E067C7" w:rsidRPr="00E067C7" w:rsidRDefault="00E067C7" w:rsidP="007B013D">
            <w:pPr>
              <w:rPr>
                <w:rFonts w:ascii="Times New Roman" w:hAnsi="Times New Roman"/>
                <w:i/>
                <w:sz w:val="20"/>
              </w:rPr>
            </w:pPr>
            <w:r>
              <w:rPr>
                <w:rFonts w:ascii="Times New Roman" w:hAnsi="Times New Roman"/>
                <w:i/>
                <w:sz w:val="20"/>
              </w:rPr>
              <w:t>Post Condition</w:t>
            </w:r>
          </w:p>
        </w:tc>
        <w:tc>
          <w:tcPr>
            <w:tcW w:w="2535" w:type="dxa"/>
            <w:tcBorders>
              <w:top w:val="single" w:sz="4" w:space="0" w:color="auto"/>
              <w:left w:val="single" w:sz="4" w:space="0" w:color="auto"/>
              <w:bottom w:val="single" w:sz="4" w:space="0" w:color="auto"/>
              <w:right w:val="single" w:sz="4" w:space="0" w:color="auto"/>
            </w:tcBorders>
          </w:tcPr>
          <w:p w14:paraId="79791909" w14:textId="069DB2BE" w:rsidR="00E067C7" w:rsidRPr="00E067C7" w:rsidRDefault="00E067C7" w:rsidP="007B013D">
            <w:pPr>
              <w:spacing w:line="360" w:lineRule="auto"/>
              <w:rPr>
                <w:rFonts w:ascii="Times New Roman" w:hAnsi="Times New Roman"/>
                <w:sz w:val="20"/>
                <w:lang w:val="es-ES"/>
              </w:rPr>
            </w:pPr>
            <w:r>
              <w:rPr>
                <w:rFonts w:ascii="Times New Roman" w:hAnsi="Times New Roman"/>
                <w:sz w:val="20"/>
                <w:lang w:val="es-ES"/>
              </w:rPr>
              <w:t>Data Wilayah Diperbaharui</w:t>
            </w:r>
          </w:p>
        </w:tc>
        <w:tc>
          <w:tcPr>
            <w:tcW w:w="4178" w:type="dxa"/>
            <w:tcBorders>
              <w:top w:val="single" w:sz="4" w:space="0" w:color="auto"/>
              <w:left w:val="single" w:sz="4" w:space="0" w:color="auto"/>
              <w:bottom w:val="single" w:sz="4" w:space="0" w:color="auto"/>
              <w:right w:val="single" w:sz="4" w:space="0" w:color="auto"/>
            </w:tcBorders>
            <w:vAlign w:val="center"/>
          </w:tcPr>
          <w:p w14:paraId="35C267A8" w14:textId="77777777" w:rsidR="00E067C7" w:rsidRPr="00D2468C" w:rsidRDefault="00E067C7" w:rsidP="007B013D">
            <w:pPr>
              <w:keepNext/>
              <w:rPr>
                <w:rFonts w:ascii="Times New Roman" w:hAnsi="Times New Roman"/>
                <w:i/>
                <w:sz w:val="20"/>
                <w:lang w:val="es-ES"/>
              </w:rPr>
            </w:pPr>
          </w:p>
        </w:tc>
      </w:tr>
    </w:tbl>
    <w:p w14:paraId="08F53B42" w14:textId="77777777" w:rsidR="00031961" w:rsidRDefault="00031961" w:rsidP="007B013D">
      <w:pPr>
        <w:pStyle w:val="Caption"/>
      </w:pPr>
    </w:p>
    <w:p w14:paraId="42EF07CD" w14:textId="77777777" w:rsidR="00031961" w:rsidRPr="001009AB" w:rsidRDefault="0090593D" w:rsidP="00A3088A">
      <w:pPr>
        <w:pStyle w:val="ListParagraph"/>
        <w:numPr>
          <w:ilvl w:val="0"/>
          <w:numId w:val="36"/>
        </w:numPr>
        <w:spacing w:line="360" w:lineRule="auto"/>
        <w:jc w:val="both"/>
        <w:rPr>
          <w:rFonts w:ascii="Times New Roman" w:hAnsi="Times New Roman" w:cs="Times New Roman"/>
          <w:sz w:val="24"/>
          <w:szCs w:val="24"/>
        </w:rPr>
      </w:pPr>
      <w:r w:rsidRPr="006D78D4">
        <w:rPr>
          <w:rFonts w:ascii="Times New Roman" w:hAnsi="Times New Roman"/>
          <w:i/>
          <w:sz w:val="24"/>
          <w:szCs w:val="24"/>
          <w:lang w:val="en-US"/>
        </w:rPr>
        <w:t xml:space="preserve">Use Case Scenario </w:t>
      </w:r>
      <w:r w:rsidR="005E557F" w:rsidRPr="005E557F">
        <w:rPr>
          <w:rFonts w:ascii="Times New Roman" w:hAnsi="Times New Roman" w:cs="Times New Roman"/>
          <w:sz w:val="24"/>
          <w:szCs w:val="24"/>
          <w:lang w:val="en-US"/>
        </w:rPr>
        <w:t>Me</w:t>
      </w:r>
      <w:r w:rsidR="007B013D">
        <w:rPr>
          <w:rFonts w:ascii="Times New Roman" w:hAnsi="Times New Roman" w:cs="Times New Roman"/>
          <w:sz w:val="24"/>
          <w:szCs w:val="24"/>
          <w:lang w:val="en-US"/>
        </w:rPr>
        <w:t>ngelola jadwal</w:t>
      </w:r>
    </w:p>
    <w:p w14:paraId="670B1F7C" w14:textId="77777777" w:rsidR="001009AB" w:rsidRPr="001009AB" w:rsidRDefault="001009AB" w:rsidP="00383999">
      <w:pPr>
        <w:spacing w:line="360" w:lineRule="auto"/>
        <w:jc w:val="both"/>
        <w:rPr>
          <w:rFonts w:ascii="Times New Roman" w:hAnsi="Times New Roman"/>
          <w:sz w:val="24"/>
          <w:szCs w:val="24"/>
        </w:rPr>
      </w:pPr>
      <w:r>
        <w:rPr>
          <w:rFonts w:ascii="Times New Roman" w:hAnsi="Times New Roman"/>
          <w:sz w:val="24"/>
          <w:szCs w:val="24"/>
        </w:rPr>
        <w:t xml:space="preserve">Detail dari </w:t>
      </w:r>
      <w:r w:rsidRPr="00D2468C">
        <w:rPr>
          <w:rFonts w:ascii="Times New Roman" w:hAnsi="Times New Roman"/>
          <w:i/>
          <w:sz w:val="24"/>
          <w:szCs w:val="24"/>
        </w:rPr>
        <w:t>usecase scenario</w:t>
      </w:r>
      <w:r w:rsidR="007B013D">
        <w:rPr>
          <w:rFonts w:ascii="Times New Roman" w:hAnsi="Times New Roman"/>
          <w:sz w:val="24"/>
          <w:szCs w:val="24"/>
        </w:rPr>
        <w:t xml:space="preserve"> mengelola jadwal </w:t>
      </w:r>
      <w:r>
        <w:rPr>
          <w:rFonts w:ascii="Times New Roman" w:hAnsi="Times New Roman"/>
          <w:sz w:val="24"/>
          <w:szCs w:val="24"/>
        </w:rPr>
        <w:t>dapat dilihat pada Table 16</w:t>
      </w:r>
      <w:r w:rsidRPr="00D62983">
        <w:rPr>
          <w:rFonts w:ascii="Times New Roman" w:hAnsi="Times New Roman"/>
          <w:sz w:val="24"/>
          <w:szCs w:val="24"/>
        </w:rPr>
        <w:t xml:space="preserve"> dibawah ini</w:t>
      </w:r>
      <w:r>
        <w:rPr>
          <w:rFonts w:ascii="Times New Roman" w:hAnsi="Times New Roman"/>
          <w:sz w:val="24"/>
          <w:szCs w:val="24"/>
        </w:rPr>
        <w:t>.</w:t>
      </w:r>
    </w:p>
    <w:p w14:paraId="30C3B3FC" w14:textId="5FFFEC81" w:rsidR="005A629D" w:rsidRPr="006116EC" w:rsidRDefault="006116EC" w:rsidP="006116EC">
      <w:pPr>
        <w:pStyle w:val="Caption"/>
        <w:ind w:left="720" w:firstLine="720"/>
        <w:rPr>
          <w:rFonts w:ascii="Times New Roman" w:hAnsi="Times New Roman"/>
          <w:sz w:val="24"/>
          <w:szCs w:val="24"/>
        </w:rPr>
      </w:pPr>
      <w:bookmarkStart w:id="170" w:name="_Toc44550874"/>
      <w:r w:rsidRPr="006116EC">
        <w:rPr>
          <w:rFonts w:ascii="Times New Roman" w:hAnsi="Times New Roman"/>
          <w:sz w:val="24"/>
          <w:szCs w:val="24"/>
        </w:rPr>
        <w:t xml:space="preserve">Table </w:t>
      </w:r>
      <w:r w:rsidRPr="006116EC">
        <w:rPr>
          <w:rFonts w:ascii="Times New Roman" w:hAnsi="Times New Roman"/>
          <w:sz w:val="24"/>
          <w:szCs w:val="24"/>
        </w:rPr>
        <w:fldChar w:fldCharType="begin"/>
      </w:r>
      <w:r w:rsidRPr="006116EC">
        <w:rPr>
          <w:rFonts w:ascii="Times New Roman" w:hAnsi="Times New Roman"/>
          <w:sz w:val="24"/>
          <w:szCs w:val="24"/>
        </w:rPr>
        <w:instrText xml:space="preserve"> SEQ Table \* ARABIC </w:instrText>
      </w:r>
      <w:r w:rsidRPr="006116EC">
        <w:rPr>
          <w:rFonts w:ascii="Times New Roman" w:hAnsi="Times New Roman"/>
          <w:sz w:val="24"/>
          <w:szCs w:val="24"/>
        </w:rPr>
        <w:fldChar w:fldCharType="separate"/>
      </w:r>
      <w:r w:rsidR="006A7004">
        <w:rPr>
          <w:rFonts w:ascii="Times New Roman" w:hAnsi="Times New Roman"/>
          <w:noProof/>
          <w:sz w:val="24"/>
          <w:szCs w:val="24"/>
        </w:rPr>
        <w:t>16</w:t>
      </w:r>
      <w:r w:rsidRPr="006116EC">
        <w:rPr>
          <w:rFonts w:ascii="Times New Roman" w:hAnsi="Times New Roman"/>
          <w:sz w:val="24"/>
          <w:szCs w:val="24"/>
        </w:rPr>
        <w:fldChar w:fldCharType="end"/>
      </w:r>
      <w:r w:rsidRPr="006116EC">
        <w:rPr>
          <w:rFonts w:ascii="Times New Roman" w:hAnsi="Times New Roman"/>
          <w:sz w:val="24"/>
          <w:szCs w:val="24"/>
        </w:rPr>
        <w:t>. Use Case Scenario Mengelola Data Jadwal</w:t>
      </w:r>
      <w:bookmarkEnd w:id="170"/>
    </w:p>
    <w:tbl>
      <w:tblPr>
        <w:tblW w:w="90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2"/>
        <w:gridCol w:w="2535"/>
        <w:gridCol w:w="4178"/>
      </w:tblGrid>
      <w:tr w:rsidR="00A74075" w:rsidRPr="005E557F" w14:paraId="4B6AD2B6" w14:textId="77777777" w:rsidTr="000865DA">
        <w:trPr>
          <w:trHeight w:val="193"/>
          <w:jc w:val="center"/>
        </w:trPr>
        <w:tc>
          <w:tcPr>
            <w:tcW w:w="2332" w:type="dxa"/>
            <w:tcBorders>
              <w:top w:val="single" w:sz="4" w:space="0" w:color="auto"/>
              <w:left w:val="single" w:sz="4" w:space="0" w:color="auto"/>
              <w:bottom w:val="single" w:sz="4" w:space="0" w:color="auto"/>
              <w:right w:val="single" w:sz="4" w:space="0" w:color="auto"/>
            </w:tcBorders>
          </w:tcPr>
          <w:p w14:paraId="5EDC9F84" w14:textId="77777777" w:rsidR="00A74075" w:rsidRPr="00D60A5F" w:rsidRDefault="00A74075" w:rsidP="000865DA">
            <w:pPr>
              <w:spacing w:line="360" w:lineRule="auto"/>
              <w:ind w:left="34"/>
              <w:rPr>
                <w:rFonts w:ascii="Times New Roman" w:hAnsi="Times New Roman"/>
                <w:sz w:val="20"/>
              </w:rPr>
            </w:pPr>
            <w:r>
              <w:rPr>
                <w:rFonts w:ascii="Times New Roman" w:hAnsi="Times New Roman"/>
                <w:i/>
                <w:sz w:val="20"/>
              </w:rPr>
              <w:t xml:space="preserve">Use Cace </w:t>
            </w:r>
            <w:r>
              <w:rPr>
                <w:rFonts w:ascii="Times New Roman" w:hAnsi="Times New Roman"/>
                <w:sz w:val="20"/>
              </w:rPr>
              <w:t>ID</w:t>
            </w:r>
          </w:p>
        </w:tc>
        <w:tc>
          <w:tcPr>
            <w:tcW w:w="6713" w:type="dxa"/>
            <w:gridSpan w:val="2"/>
            <w:tcBorders>
              <w:top w:val="single" w:sz="4" w:space="0" w:color="auto"/>
              <w:left w:val="single" w:sz="4" w:space="0" w:color="auto"/>
              <w:bottom w:val="single" w:sz="4" w:space="0" w:color="auto"/>
              <w:right w:val="single" w:sz="4" w:space="0" w:color="auto"/>
            </w:tcBorders>
          </w:tcPr>
          <w:p w14:paraId="50E0640B" w14:textId="77777777" w:rsidR="00A74075" w:rsidRPr="005E557F" w:rsidRDefault="00A74075" w:rsidP="000865DA">
            <w:pPr>
              <w:spacing w:line="360" w:lineRule="auto"/>
              <w:rPr>
                <w:rFonts w:ascii="Times New Roman" w:hAnsi="Times New Roman"/>
                <w:sz w:val="20"/>
              </w:rPr>
            </w:pPr>
            <w:r>
              <w:rPr>
                <w:rFonts w:ascii="Times New Roman" w:hAnsi="Times New Roman"/>
                <w:sz w:val="20"/>
              </w:rPr>
              <w:t>UCS_003</w:t>
            </w:r>
          </w:p>
        </w:tc>
      </w:tr>
      <w:tr w:rsidR="00A74075" w:rsidRPr="005E557F" w14:paraId="34ABDBBD" w14:textId="77777777" w:rsidTr="000865DA">
        <w:trPr>
          <w:trHeight w:val="193"/>
          <w:jc w:val="center"/>
        </w:trPr>
        <w:tc>
          <w:tcPr>
            <w:tcW w:w="2332" w:type="dxa"/>
            <w:tcBorders>
              <w:top w:val="single" w:sz="4" w:space="0" w:color="auto"/>
              <w:left w:val="single" w:sz="4" w:space="0" w:color="auto"/>
              <w:bottom w:val="single" w:sz="4" w:space="0" w:color="auto"/>
              <w:right w:val="single" w:sz="4" w:space="0" w:color="auto"/>
            </w:tcBorders>
          </w:tcPr>
          <w:p w14:paraId="5C226C5A" w14:textId="77777777" w:rsidR="00A74075" w:rsidRPr="00D2468C" w:rsidRDefault="00A74075" w:rsidP="000865DA">
            <w:pPr>
              <w:spacing w:line="360" w:lineRule="auto"/>
              <w:ind w:left="34"/>
              <w:rPr>
                <w:rFonts w:ascii="Times New Roman" w:hAnsi="Times New Roman"/>
                <w:i/>
                <w:sz w:val="20"/>
              </w:rPr>
            </w:pPr>
            <w:r w:rsidRPr="00D2468C">
              <w:rPr>
                <w:rFonts w:ascii="Times New Roman" w:hAnsi="Times New Roman"/>
                <w:i/>
                <w:sz w:val="20"/>
              </w:rPr>
              <w:t>Use Case Name</w:t>
            </w:r>
          </w:p>
        </w:tc>
        <w:tc>
          <w:tcPr>
            <w:tcW w:w="6713" w:type="dxa"/>
            <w:gridSpan w:val="2"/>
            <w:tcBorders>
              <w:top w:val="single" w:sz="4" w:space="0" w:color="auto"/>
              <w:left w:val="single" w:sz="4" w:space="0" w:color="auto"/>
              <w:bottom w:val="single" w:sz="4" w:space="0" w:color="auto"/>
              <w:right w:val="single" w:sz="4" w:space="0" w:color="auto"/>
            </w:tcBorders>
          </w:tcPr>
          <w:p w14:paraId="2FA3A98A" w14:textId="77777777" w:rsidR="00A74075" w:rsidRPr="005E557F" w:rsidRDefault="00A74075" w:rsidP="000865DA">
            <w:pPr>
              <w:spacing w:line="360" w:lineRule="auto"/>
              <w:rPr>
                <w:rFonts w:ascii="Times New Roman" w:hAnsi="Times New Roman"/>
                <w:sz w:val="20"/>
              </w:rPr>
            </w:pPr>
            <w:r>
              <w:rPr>
                <w:rFonts w:ascii="Times New Roman" w:hAnsi="Times New Roman"/>
                <w:sz w:val="20"/>
              </w:rPr>
              <w:t>Membuat jadwal</w:t>
            </w:r>
          </w:p>
        </w:tc>
      </w:tr>
      <w:tr w:rsidR="00A74075" w:rsidRPr="005E557F" w14:paraId="355655D4" w14:textId="77777777" w:rsidTr="000865DA">
        <w:trPr>
          <w:trHeight w:val="198"/>
          <w:jc w:val="center"/>
        </w:trPr>
        <w:tc>
          <w:tcPr>
            <w:tcW w:w="2332" w:type="dxa"/>
            <w:tcBorders>
              <w:top w:val="single" w:sz="4" w:space="0" w:color="auto"/>
              <w:left w:val="single" w:sz="4" w:space="0" w:color="auto"/>
              <w:bottom w:val="single" w:sz="4" w:space="0" w:color="auto"/>
              <w:right w:val="single" w:sz="4" w:space="0" w:color="auto"/>
            </w:tcBorders>
            <w:hideMark/>
          </w:tcPr>
          <w:p w14:paraId="4019BBE0" w14:textId="77777777" w:rsidR="00A74075" w:rsidRPr="00D2468C" w:rsidRDefault="00A74075" w:rsidP="000865DA">
            <w:pPr>
              <w:spacing w:line="360" w:lineRule="auto"/>
              <w:ind w:left="34"/>
              <w:rPr>
                <w:rFonts w:ascii="Times New Roman" w:hAnsi="Times New Roman"/>
                <w:i/>
                <w:sz w:val="20"/>
              </w:rPr>
            </w:pPr>
            <w:r>
              <w:rPr>
                <w:rFonts w:ascii="Times New Roman" w:hAnsi="Times New Roman"/>
                <w:i/>
                <w:sz w:val="20"/>
              </w:rPr>
              <w:t xml:space="preserve">Brief </w:t>
            </w:r>
            <w:r w:rsidRPr="00D2468C">
              <w:rPr>
                <w:rFonts w:ascii="Times New Roman" w:hAnsi="Times New Roman"/>
                <w:i/>
                <w:sz w:val="20"/>
              </w:rPr>
              <w:t>Description</w:t>
            </w:r>
          </w:p>
        </w:tc>
        <w:tc>
          <w:tcPr>
            <w:tcW w:w="6713" w:type="dxa"/>
            <w:gridSpan w:val="2"/>
            <w:tcBorders>
              <w:top w:val="single" w:sz="4" w:space="0" w:color="auto"/>
              <w:left w:val="single" w:sz="4" w:space="0" w:color="auto"/>
              <w:bottom w:val="single" w:sz="4" w:space="0" w:color="auto"/>
              <w:right w:val="single" w:sz="4" w:space="0" w:color="auto"/>
            </w:tcBorders>
            <w:hideMark/>
          </w:tcPr>
          <w:p w14:paraId="36494E87" w14:textId="77777777" w:rsidR="00A74075" w:rsidRPr="005248E6" w:rsidRDefault="00A74075" w:rsidP="000865DA">
            <w:pPr>
              <w:spacing w:line="360" w:lineRule="auto"/>
              <w:rPr>
                <w:rFonts w:ascii="Times New Roman" w:hAnsi="Times New Roman"/>
                <w:sz w:val="20"/>
              </w:rPr>
            </w:pPr>
            <w:r w:rsidRPr="00837417">
              <w:rPr>
                <w:rFonts w:ascii="Times New Roman" w:hAnsi="Times New Roman"/>
                <w:i/>
                <w:sz w:val="20"/>
              </w:rPr>
              <w:t>Use case</w:t>
            </w:r>
            <w:r>
              <w:rPr>
                <w:rFonts w:ascii="Times New Roman" w:hAnsi="Times New Roman"/>
                <w:sz w:val="20"/>
              </w:rPr>
              <w:t xml:space="preserve"> ini menjelaskan </w:t>
            </w:r>
            <w:r w:rsidRPr="00837417">
              <w:rPr>
                <w:rFonts w:ascii="Times New Roman" w:hAnsi="Times New Roman"/>
                <w:i/>
                <w:sz w:val="20"/>
              </w:rPr>
              <w:t>user</w:t>
            </w:r>
            <w:r>
              <w:rPr>
                <w:rFonts w:ascii="Times New Roman" w:hAnsi="Times New Roman"/>
                <w:sz w:val="20"/>
              </w:rPr>
              <w:t xml:space="preserve"> dapat membuat jadwal dengan cara mengisi data sesi, keberangkatan dan nama kapal, lalu dapat di tambah.</w:t>
            </w:r>
          </w:p>
        </w:tc>
      </w:tr>
      <w:tr w:rsidR="00A74075" w:rsidRPr="005E557F" w14:paraId="75DFD909" w14:textId="77777777" w:rsidTr="000865DA">
        <w:trPr>
          <w:trHeight w:val="193"/>
          <w:jc w:val="center"/>
        </w:trPr>
        <w:tc>
          <w:tcPr>
            <w:tcW w:w="2332" w:type="dxa"/>
            <w:tcBorders>
              <w:top w:val="single" w:sz="4" w:space="0" w:color="auto"/>
              <w:left w:val="single" w:sz="4" w:space="0" w:color="auto"/>
              <w:bottom w:val="single" w:sz="4" w:space="0" w:color="auto"/>
              <w:right w:val="single" w:sz="4" w:space="0" w:color="auto"/>
            </w:tcBorders>
            <w:hideMark/>
          </w:tcPr>
          <w:p w14:paraId="4C27761D" w14:textId="77777777" w:rsidR="00A74075" w:rsidRPr="00D2468C" w:rsidRDefault="00A74075" w:rsidP="000865DA">
            <w:pPr>
              <w:spacing w:line="360" w:lineRule="auto"/>
              <w:ind w:left="34"/>
              <w:rPr>
                <w:rFonts w:ascii="Times New Roman" w:hAnsi="Times New Roman"/>
                <w:i/>
                <w:sz w:val="20"/>
              </w:rPr>
            </w:pPr>
            <w:r>
              <w:rPr>
                <w:rFonts w:ascii="Times New Roman" w:hAnsi="Times New Roman"/>
                <w:i/>
                <w:sz w:val="20"/>
              </w:rPr>
              <w:t xml:space="preserve">Primary </w:t>
            </w:r>
            <w:r w:rsidRPr="00D2468C">
              <w:rPr>
                <w:rFonts w:ascii="Times New Roman" w:hAnsi="Times New Roman"/>
                <w:i/>
                <w:sz w:val="20"/>
              </w:rPr>
              <w:t>Actor</w:t>
            </w:r>
          </w:p>
        </w:tc>
        <w:tc>
          <w:tcPr>
            <w:tcW w:w="6713" w:type="dxa"/>
            <w:gridSpan w:val="2"/>
            <w:tcBorders>
              <w:top w:val="single" w:sz="4" w:space="0" w:color="auto"/>
              <w:left w:val="single" w:sz="4" w:space="0" w:color="auto"/>
              <w:bottom w:val="single" w:sz="4" w:space="0" w:color="auto"/>
              <w:right w:val="single" w:sz="4" w:space="0" w:color="auto"/>
            </w:tcBorders>
            <w:hideMark/>
          </w:tcPr>
          <w:p w14:paraId="20EB170C" w14:textId="77777777" w:rsidR="00A74075" w:rsidRPr="005E557F" w:rsidRDefault="00A74075" w:rsidP="000865DA">
            <w:pPr>
              <w:spacing w:line="360" w:lineRule="auto"/>
              <w:rPr>
                <w:rFonts w:ascii="Times New Roman" w:hAnsi="Times New Roman"/>
                <w:sz w:val="20"/>
              </w:rPr>
            </w:pPr>
            <w:r w:rsidRPr="005E557F">
              <w:rPr>
                <w:rFonts w:ascii="Times New Roman" w:hAnsi="Times New Roman"/>
                <w:sz w:val="20"/>
              </w:rPr>
              <w:t>DISHUB</w:t>
            </w:r>
            <w:r>
              <w:rPr>
                <w:rFonts w:ascii="Times New Roman" w:hAnsi="Times New Roman"/>
                <w:sz w:val="20"/>
              </w:rPr>
              <w:t xml:space="preserve"> Ajibata</w:t>
            </w:r>
          </w:p>
        </w:tc>
      </w:tr>
      <w:tr w:rsidR="00A74075" w:rsidRPr="005E557F" w14:paraId="1DC3ECA8" w14:textId="77777777" w:rsidTr="000865DA">
        <w:trPr>
          <w:trHeight w:val="193"/>
          <w:jc w:val="center"/>
        </w:trPr>
        <w:tc>
          <w:tcPr>
            <w:tcW w:w="2332" w:type="dxa"/>
            <w:tcBorders>
              <w:top w:val="single" w:sz="4" w:space="0" w:color="auto"/>
              <w:left w:val="single" w:sz="4" w:space="0" w:color="auto"/>
              <w:bottom w:val="single" w:sz="4" w:space="0" w:color="auto"/>
              <w:right w:val="single" w:sz="4" w:space="0" w:color="auto"/>
            </w:tcBorders>
          </w:tcPr>
          <w:p w14:paraId="27961885" w14:textId="77777777" w:rsidR="00A74075" w:rsidRDefault="00A74075" w:rsidP="000865DA">
            <w:pPr>
              <w:spacing w:line="360" w:lineRule="auto"/>
              <w:ind w:left="34"/>
              <w:rPr>
                <w:rFonts w:ascii="Times New Roman" w:hAnsi="Times New Roman"/>
                <w:i/>
                <w:sz w:val="20"/>
              </w:rPr>
            </w:pPr>
            <w:r>
              <w:rPr>
                <w:rFonts w:ascii="Times New Roman" w:hAnsi="Times New Roman"/>
                <w:i/>
                <w:sz w:val="20"/>
              </w:rPr>
              <w:t>Secondary Actor</w:t>
            </w:r>
          </w:p>
        </w:tc>
        <w:tc>
          <w:tcPr>
            <w:tcW w:w="6713" w:type="dxa"/>
            <w:gridSpan w:val="2"/>
            <w:tcBorders>
              <w:top w:val="single" w:sz="4" w:space="0" w:color="auto"/>
              <w:left w:val="single" w:sz="4" w:space="0" w:color="auto"/>
              <w:bottom w:val="single" w:sz="4" w:space="0" w:color="auto"/>
              <w:right w:val="single" w:sz="4" w:space="0" w:color="auto"/>
            </w:tcBorders>
          </w:tcPr>
          <w:p w14:paraId="44376FAC" w14:textId="77777777" w:rsidR="00A74075" w:rsidRPr="005E557F" w:rsidRDefault="00A74075" w:rsidP="000865DA">
            <w:pPr>
              <w:spacing w:line="360" w:lineRule="auto"/>
              <w:rPr>
                <w:rFonts w:ascii="Times New Roman" w:hAnsi="Times New Roman"/>
                <w:sz w:val="20"/>
              </w:rPr>
            </w:pPr>
            <w:r>
              <w:rPr>
                <w:rFonts w:ascii="Times New Roman" w:hAnsi="Times New Roman"/>
                <w:sz w:val="20"/>
              </w:rPr>
              <w:t>-</w:t>
            </w:r>
          </w:p>
        </w:tc>
      </w:tr>
      <w:tr w:rsidR="00A74075" w:rsidRPr="005E557F" w14:paraId="4CFAF22D" w14:textId="77777777" w:rsidTr="000865DA">
        <w:trPr>
          <w:trHeight w:val="198"/>
          <w:jc w:val="center"/>
        </w:trPr>
        <w:tc>
          <w:tcPr>
            <w:tcW w:w="2332" w:type="dxa"/>
            <w:tcBorders>
              <w:top w:val="single" w:sz="4" w:space="0" w:color="auto"/>
              <w:left w:val="single" w:sz="4" w:space="0" w:color="auto"/>
              <w:bottom w:val="single" w:sz="4" w:space="0" w:color="auto"/>
              <w:right w:val="single" w:sz="4" w:space="0" w:color="auto"/>
            </w:tcBorders>
            <w:hideMark/>
          </w:tcPr>
          <w:p w14:paraId="005AB457" w14:textId="77777777" w:rsidR="00A74075" w:rsidRPr="00D2468C" w:rsidRDefault="00A74075" w:rsidP="000865DA">
            <w:pPr>
              <w:spacing w:line="360" w:lineRule="auto"/>
              <w:ind w:left="34"/>
              <w:rPr>
                <w:rFonts w:ascii="Times New Roman" w:hAnsi="Times New Roman"/>
                <w:i/>
                <w:sz w:val="20"/>
              </w:rPr>
            </w:pPr>
            <w:r w:rsidRPr="00D2468C">
              <w:rPr>
                <w:rFonts w:ascii="Times New Roman" w:hAnsi="Times New Roman"/>
                <w:i/>
                <w:sz w:val="20"/>
              </w:rPr>
              <w:t>Pre</w:t>
            </w:r>
            <w:r>
              <w:rPr>
                <w:rFonts w:ascii="Times New Roman" w:hAnsi="Times New Roman"/>
                <w:i/>
                <w:sz w:val="20"/>
              </w:rPr>
              <w:t>-</w:t>
            </w:r>
            <w:r w:rsidRPr="00D2468C">
              <w:rPr>
                <w:rFonts w:ascii="Times New Roman" w:hAnsi="Times New Roman"/>
                <w:i/>
                <w:sz w:val="20"/>
              </w:rPr>
              <w:t>condition</w:t>
            </w:r>
          </w:p>
        </w:tc>
        <w:tc>
          <w:tcPr>
            <w:tcW w:w="6713" w:type="dxa"/>
            <w:gridSpan w:val="2"/>
            <w:tcBorders>
              <w:top w:val="single" w:sz="4" w:space="0" w:color="auto"/>
              <w:left w:val="single" w:sz="4" w:space="0" w:color="auto"/>
              <w:bottom w:val="single" w:sz="4" w:space="0" w:color="auto"/>
              <w:right w:val="single" w:sz="4" w:space="0" w:color="auto"/>
            </w:tcBorders>
            <w:hideMark/>
          </w:tcPr>
          <w:p w14:paraId="32C50FC6" w14:textId="77777777" w:rsidR="00A74075" w:rsidRPr="005E557F" w:rsidRDefault="00A74075" w:rsidP="000865DA">
            <w:pPr>
              <w:spacing w:line="360" w:lineRule="auto"/>
              <w:ind w:left="34"/>
              <w:rPr>
                <w:rFonts w:ascii="Times New Roman" w:hAnsi="Times New Roman"/>
                <w:sz w:val="20"/>
              </w:rPr>
            </w:pPr>
            <w:r>
              <w:rPr>
                <w:rFonts w:ascii="Times New Roman" w:hAnsi="Times New Roman"/>
                <w:sz w:val="20"/>
              </w:rPr>
              <w:t>DISHUB sudah mengakses sistem</w:t>
            </w:r>
          </w:p>
        </w:tc>
      </w:tr>
      <w:tr w:rsidR="00A74075" w:rsidRPr="005E557F" w14:paraId="4260D89D" w14:textId="77777777" w:rsidTr="000865DA">
        <w:trPr>
          <w:trHeight w:val="198"/>
          <w:jc w:val="center"/>
        </w:trPr>
        <w:tc>
          <w:tcPr>
            <w:tcW w:w="2332" w:type="dxa"/>
            <w:tcBorders>
              <w:top w:val="single" w:sz="4" w:space="0" w:color="auto"/>
              <w:left w:val="single" w:sz="4" w:space="0" w:color="auto"/>
              <w:bottom w:val="single" w:sz="4" w:space="0" w:color="auto"/>
              <w:right w:val="single" w:sz="4" w:space="0" w:color="auto"/>
            </w:tcBorders>
          </w:tcPr>
          <w:p w14:paraId="52298901" w14:textId="77777777" w:rsidR="00A74075" w:rsidRPr="00D2468C" w:rsidRDefault="00A74075" w:rsidP="000865DA">
            <w:pPr>
              <w:spacing w:line="360" w:lineRule="auto"/>
              <w:ind w:left="34"/>
              <w:rPr>
                <w:rFonts w:ascii="Times New Roman" w:hAnsi="Times New Roman"/>
                <w:i/>
                <w:sz w:val="20"/>
              </w:rPr>
            </w:pPr>
            <w:r>
              <w:rPr>
                <w:rFonts w:ascii="Times New Roman" w:hAnsi="Times New Roman"/>
                <w:i/>
                <w:sz w:val="20"/>
              </w:rPr>
              <w:t>Post-condition</w:t>
            </w:r>
          </w:p>
        </w:tc>
        <w:tc>
          <w:tcPr>
            <w:tcW w:w="6713" w:type="dxa"/>
            <w:gridSpan w:val="2"/>
            <w:tcBorders>
              <w:top w:val="single" w:sz="4" w:space="0" w:color="auto"/>
              <w:left w:val="single" w:sz="4" w:space="0" w:color="auto"/>
              <w:bottom w:val="single" w:sz="4" w:space="0" w:color="auto"/>
              <w:right w:val="single" w:sz="4" w:space="0" w:color="auto"/>
            </w:tcBorders>
          </w:tcPr>
          <w:p w14:paraId="1E79D158" w14:textId="77777777" w:rsidR="00A74075" w:rsidRDefault="00A74075" w:rsidP="000865DA">
            <w:pPr>
              <w:spacing w:line="360" w:lineRule="auto"/>
              <w:ind w:left="34"/>
              <w:rPr>
                <w:rFonts w:ascii="Times New Roman" w:hAnsi="Times New Roman"/>
                <w:sz w:val="20"/>
              </w:rPr>
            </w:pPr>
            <w:r>
              <w:rPr>
                <w:rFonts w:ascii="Times New Roman" w:hAnsi="Times New Roman"/>
                <w:sz w:val="20"/>
              </w:rPr>
              <w:t>DISHUB berhasil men-</w:t>
            </w:r>
            <w:r>
              <w:rPr>
                <w:rFonts w:ascii="Times New Roman" w:hAnsi="Times New Roman"/>
                <w:i/>
                <w:sz w:val="20"/>
              </w:rPr>
              <w:t>generate</w:t>
            </w:r>
            <w:r>
              <w:rPr>
                <w:rFonts w:ascii="Times New Roman" w:hAnsi="Times New Roman"/>
                <w:sz w:val="20"/>
              </w:rPr>
              <w:t xml:space="preserve"> membuat jadwal</w:t>
            </w:r>
          </w:p>
        </w:tc>
      </w:tr>
      <w:tr w:rsidR="00A74075" w:rsidRPr="005E557F" w14:paraId="0EF80CFE" w14:textId="77777777" w:rsidTr="000865DA">
        <w:trPr>
          <w:trHeight w:val="95"/>
          <w:jc w:val="center"/>
        </w:trPr>
        <w:tc>
          <w:tcPr>
            <w:tcW w:w="2332" w:type="dxa"/>
            <w:tcBorders>
              <w:top w:val="single" w:sz="4" w:space="0" w:color="auto"/>
              <w:left w:val="single" w:sz="4" w:space="0" w:color="auto"/>
              <w:bottom w:val="single" w:sz="4" w:space="0" w:color="auto"/>
              <w:right w:val="single" w:sz="4" w:space="0" w:color="auto"/>
            </w:tcBorders>
            <w:hideMark/>
          </w:tcPr>
          <w:p w14:paraId="1862C8FE" w14:textId="77777777" w:rsidR="00A74075" w:rsidRPr="00D2468C" w:rsidRDefault="00A74075" w:rsidP="000865DA">
            <w:pPr>
              <w:spacing w:line="360" w:lineRule="auto"/>
              <w:ind w:left="34"/>
              <w:rPr>
                <w:rFonts w:ascii="Times New Roman" w:hAnsi="Times New Roman"/>
                <w:i/>
                <w:sz w:val="20"/>
              </w:rPr>
            </w:pPr>
            <w:r w:rsidRPr="00D2468C">
              <w:rPr>
                <w:rFonts w:ascii="Times New Roman" w:hAnsi="Times New Roman"/>
                <w:i/>
                <w:sz w:val="20"/>
              </w:rPr>
              <w:t>Primary Flow of Events</w:t>
            </w:r>
          </w:p>
        </w:tc>
        <w:tc>
          <w:tcPr>
            <w:tcW w:w="2535" w:type="dxa"/>
            <w:tcBorders>
              <w:top w:val="single" w:sz="4" w:space="0" w:color="auto"/>
              <w:left w:val="single" w:sz="4" w:space="0" w:color="auto"/>
              <w:bottom w:val="single" w:sz="4" w:space="0" w:color="auto"/>
              <w:right w:val="single" w:sz="4" w:space="0" w:color="auto"/>
            </w:tcBorders>
            <w:hideMark/>
          </w:tcPr>
          <w:p w14:paraId="20C57677" w14:textId="77777777" w:rsidR="00A74075" w:rsidRPr="00D2468C" w:rsidRDefault="00A74075" w:rsidP="000865DA">
            <w:pPr>
              <w:spacing w:line="360" w:lineRule="auto"/>
              <w:ind w:left="720" w:hanging="333"/>
              <w:rPr>
                <w:rFonts w:ascii="Times New Roman" w:hAnsi="Times New Roman"/>
                <w:i/>
                <w:sz w:val="20"/>
                <w:lang w:val="es-ES"/>
              </w:rPr>
            </w:pPr>
            <w:r w:rsidRPr="00D2468C">
              <w:rPr>
                <w:rFonts w:ascii="Times New Roman" w:hAnsi="Times New Roman"/>
                <w:i/>
                <w:sz w:val="20"/>
                <w:lang w:val="es-ES"/>
              </w:rPr>
              <w:t>User Action</w:t>
            </w:r>
          </w:p>
        </w:tc>
        <w:tc>
          <w:tcPr>
            <w:tcW w:w="4178" w:type="dxa"/>
            <w:tcBorders>
              <w:top w:val="single" w:sz="4" w:space="0" w:color="auto"/>
              <w:left w:val="single" w:sz="4" w:space="0" w:color="auto"/>
              <w:bottom w:val="single" w:sz="4" w:space="0" w:color="auto"/>
              <w:right w:val="single" w:sz="4" w:space="0" w:color="auto"/>
            </w:tcBorders>
            <w:hideMark/>
          </w:tcPr>
          <w:p w14:paraId="525E83ED" w14:textId="77777777" w:rsidR="00A74075" w:rsidRPr="00D2468C" w:rsidRDefault="00A74075" w:rsidP="000865DA">
            <w:pPr>
              <w:spacing w:line="360" w:lineRule="auto"/>
              <w:ind w:left="720" w:hanging="49"/>
              <w:rPr>
                <w:rFonts w:ascii="Times New Roman" w:hAnsi="Times New Roman"/>
                <w:i/>
                <w:sz w:val="20"/>
                <w:lang w:val="es-ES"/>
              </w:rPr>
            </w:pPr>
            <w:r w:rsidRPr="00D2468C">
              <w:rPr>
                <w:rFonts w:ascii="Times New Roman" w:hAnsi="Times New Roman"/>
                <w:i/>
                <w:sz w:val="20"/>
                <w:lang w:val="es-ES"/>
              </w:rPr>
              <w:t>S</w:t>
            </w:r>
            <w:r>
              <w:rPr>
                <w:rFonts w:ascii="Times New Roman" w:hAnsi="Times New Roman"/>
                <w:i/>
                <w:sz w:val="20"/>
                <w:lang w:val="es-ES"/>
              </w:rPr>
              <w:t>y</w:t>
            </w:r>
            <w:r w:rsidRPr="00D2468C">
              <w:rPr>
                <w:rFonts w:ascii="Times New Roman" w:hAnsi="Times New Roman"/>
                <w:i/>
                <w:sz w:val="20"/>
                <w:lang w:val="es-ES"/>
              </w:rPr>
              <w:t>stem Response</w:t>
            </w:r>
          </w:p>
        </w:tc>
      </w:tr>
      <w:tr w:rsidR="00A74075" w:rsidRPr="005E557F" w14:paraId="01FDE416" w14:textId="77777777" w:rsidTr="000865DA">
        <w:trPr>
          <w:trHeight w:val="323"/>
          <w:jc w:val="center"/>
        </w:trPr>
        <w:tc>
          <w:tcPr>
            <w:tcW w:w="2332" w:type="dxa"/>
            <w:tcBorders>
              <w:top w:val="single" w:sz="4" w:space="0" w:color="auto"/>
              <w:left w:val="single" w:sz="4" w:space="0" w:color="auto"/>
              <w:bottom w:val="single" w:sz="4" w:space="0" w:color="auto"/>
              <w:right w:val="single" w:sz="4" w:space="0" w:color="auto"/>
            </w:tcBorders>
          </w:tcPr>
          <w:p w14:paraId="5D172358" w14:textId="77777777" w:rsidR="00A74075" w:rsidRPr="005E557F" w:rsidRDefault="00A74075" w:rsidP="000865DA">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hideMark/>
          </w:tcPr>
          <w:p w14:paraId="5BB3D436" w14:textId="77777777" w:rsidR="00A74075" w:rsidRPr="005E557F" w:rsidRDefault="00A74075" w:rsidP="000865DA">
            <w:pPr>
              <w:spacing w:line="360" w:lineRule="auto"/>
              <w:ind w:left="34"/>
              <w:rPr>
                <w:rFonts w:ascii="Times New Roman" w:hAnsi="Times New Roman"/>
                <w:sz w:val="20"/>
                <w:lang w:val="es-ES"/>
              </w:rPr>
            </w:pPr>
            <w:r w:rsidRPr="005E557F">
              <w:rPr>
                <w:rFonts w:ascii="Times New Roman" w:hAnsi="Times New Roman"/>
                <w:sz w:val="20"/>
                <w:lang w:val="es-ES"/>
              </w:rPr>
              <w:t>1. DISHUB</w:t>
            </w:r>
            <w:r w:rsidRPr="005E557F">
              <w:rPr>
                <w:rFonts w:ascii="Times New Roman" w:hAnsi="Times New Roman"/>
                <w:i/>
                <w:sz w:val="20"/>
                <w:lang w:val="es-ES"/>
              </w:rPr>
              <w:t xml:space="preserve"> </w:t>
            </w:r>
            <w:r w:rsidRPr="005E557F">
              <w:rPr>
                <w:rFonts w:ascii="Times New Roman" w:hAnsi="Times New Roman"/>
                <w:sz w:val="20"/>
                <w:lang w:val="es-ES"/>
              </w:rPr>
              <w:t xml:space="preserve">memilih </w:t>
            </w:r>
            <w:r w:rsidRPr="005E557F">
              <w:rPr>
                <w:rFonts w:ascii="Times New Roman" w:hAnsi="Times New Roman"/>
                <w:i/>
                <w:sz w:val="20"/>
                <w:lang w:val="es-ES"/>
              </w:rPr>
              <w:t xml:space="preserve">button </w:t>
            </w:r>
            <w:r>
              <w:rPr>
                <w:rFonts w:ascii="Times New Roman" w:hAnsi="Times New Roman"/>
                <w:sz w:val="20"/>
                <w:lang w:val="es-ES"/>
              </w:rPr>
              <w:t>kelola jadwal</w:t>
            </w:r>
          </w:p>
        </w:tc>
        <w:tc>
          <w:tcPr>
            <w:tcW w:w="4178" w:type="dxa"/>
            <w:tcBorders>
              <w:top w:val="single" w:sz="4" w:space="0" w:color="auto"/>
              <w:left w:val="single" w:sz="4" w:space="0" w:color="auto"/>
              <w:bottom w:val="single" w:sz="4" w:space="0" w:color="auto"/>
              <w:right w:val="single" w:sz="4" w:space="0" w:color="auto"/>
            </w:tcBorders>
          </w:tcPr>
          <w:p w14:paraId="1CE11561" w14:textId="77777777" w:rsidR="00A74075" w:rsidRPr="005E557F" w:rsidRDefault="00A74075" w:rsidP="000865DA">
            <w:pPr>
              <w:spacing w:line="360" w:lineRule="auto"/>
              <w:ind w:left="104"/>
              <w:rPr>
                <w:rFonts w:ascii="Times New Roman" w:hAnsi="Times New Roman"/>
                <w:i/>
                <w:sz w:val="20"/>
                <w:lang w:val="es-ES"/>
              </w:rPr>
            </w:pPr>
          </w:p>
        </w:tc>
      </w:tr>
      <w:tr w:rsidR="00A74075" w:rsidRPr="005E557F" w14:paraId="560490E6" w14:textId="77777777" w:rsidTr="000865DA">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0423DC2A" w14:textId="77777777" w:rsidR="00A74075" w:rsidRPr="005E557F" w:rsidRDefault="00A74075" w:rsidP="000865DA">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tcPr>
          <w:p w14:paraId="6EC1E543" w14:textId="77777777" w:rsidR="00A74075" w:rsidRPr="005E557F" w:rsidRDefault="00A74075" w:rsidP="000865DA">
            <w:pPr>
              <w:spacing w:line="360" w:lineRule="auto"/>
              <w:ind w:left="34"/>
              <w:rPr>
                <w:rFonts w:ascii="Times New Roman" w:hAnsi="Times New Roman"/>
                <w:sz w:val="20"/>
                <w:lang w:val="es-ES"/>
              </w:rPr>
            </w:pPr>
          </w:p>
        </w:tc>
        <w:tc>
          <w:tcPr>
            <w:tcW w:w="4178" w:type="dxa"/>
            <w:tcBorders>
              <w:top w:val="single" w:sz="4" w:space="0" w:color="auto"/>
              <w:left w:val="single" w:sz="4" w:space="0" w:color="auto"/>
              <w:bottom w:val="single" w:sz="4" w:space="0" w:color="auto"/>
              <w:right w:val="single" w:sz="4" w:space="0" w:color="auto"/>
            </w:tcBorders>
            <w:hideMark/>
          </w:tcPr>
          <w:p w14:paraId="1F854068" w14:textId="77777777" w:rsidR="00A74075" w:rsidRPr="005E557F" w:rsidRDefault="00A74075" w:rsidP="000865DA">
            <w:pPr>
              <w:spacing w:line="360" w:lineRule="auto"/>
              <w:ind w:left="105"/>
              <w:rPr>
                <w:rFonts w:ascii="Times New Roman" w:hAnsi="Times New Roman"/>
                <w:sz w:val="20"/>
                <w:lang w:val="es-ES"/>
              </w:rPr>
            </w:pPr>
            <w:r w:rsidRPr="005E557F">
              <w:rPr>
                <w:rFonts w:ascii="Times New Roman" w:hAnsi="Times New Roman"/>
                <w:sz w:val="20"/>
                <w:lang w:val="es-ES"/>
              </w:rPr>
              <w:t xml:space="preserve">2. Aplikasi menampilkan halaman </w:t>
            </w:r>
            <w:r>
              <w:rPr>
                <w:rFonts w:ascii="Times New Roman" w:hAnsi="Times New Roman"/>
                <w:sz w:val="20"/>
                <w:lang w:val="es-ES"/>
              </w:rPr>
              <w:t>kelola Jadwal</w:t>
            </w:r>
          </w:p>
        </w:tc>
      </w:tr>
      <w:tr w:rsidR="00A74075" w:rsidRPr="005E557F" w14:paraId="4A97BB38" w14:textId="77777777" w:rsidTr="000865DA">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0837AD76" w14:textId="77777777" w:rsidR="00A74075" w:rsidRPr="005E557F" w:rsidRDefault="00A74075" w:rsidP="000865DA">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hideMark/>
          </w:tcPr>
          <w:p w14:paraId="5B063C8A" w14:textId="77777777" w:rsidR="00A74075" w:rsidRPr="005E557F" w:rsidRDefault="00A74075" w:rsidP="000865DA">
            <w:pPr>
              <w:spacing w:line="360" w:lineRule="auto"/>
              <w:ind w:left="34"/>
              <w:rPr>
                <w:rFonts w:ascii="Times New Roman" w:hAnsi="Times New Roman"/>
                <w:sz w:val="20"/>
                <w:lang w:val="es-ES"/>
              </w:rPr>
            </w:pPr>
            <w:r>
              <w:rPr>
                <w:rFonts w:ascii="Times New Roman" w:hAnsi="Times New Roman"/>
                <w:sz w:val="20"/>
                <w:lang w:val="es-ES"/>
              </w:rPr>
              <w:t xml:space="preserve">3. DISHUB mengisi </w:t>
            </w:r>
            <w:r w:rsidRPr="00D60A5F">
              <w:rPr>
                <w:rFonts w:ascii="Times New Roman" w:hAnsi="Times New Roman"/>
                <w:i/>
                <w:sz w:val="20"/>
                <w:lang w:val="es-ES"/>
              </w:rPr>
              <w:t>field</w:t>
            </w:r>
            <w:r>
              <w:rPr>
                <w:rFonts w:ascii="Times New Roman" w:hAnsi="Times New Roman"/>
                <w:sz w:val="20"/>
                <w:lang w:val="es-ES"/>
              </w:rPr>
              <w:t xml:space="preserve"> yang tersedia</w:t>
            </w:r>
          </w:p>
        </w:tc>
        <w:tc>
          <w:tcPr>
            <w:tcW w:w="4178" w:type="dxa"/>
            <w:tcBorders>
              <w:top w:val="single" w:sz="4" w:space="0" w:color="auto"/>
              <w:left w:val="single" w:sz="4" w:space="0" w:color="auto"/>
              <w:bottom w:val="single" w:sz="4" w:space="0" w:color="auto"/>
              <w:right w:val="single" w:sz="4" w:space="0" w:color="auto"/>
            </w:tcBorders>
          </w:tcPr>
          <w:p w14:paraId="194D6E93" w14:textId="77777777" w:rsidR="00A74075" w:rsidRPr="005E557F" w:rsidRDefault="00A74075" w:rsidP="000865DA">
            <w:pPr>
              <w:spacing w:line="360" w:lineRule="auto"/>
              <w:ind w:left="105"/>
              <w:rPr>
                <w:rFonts w:ascii="Times New Roman" w:hAnsi="Times New Roman"/>
                <w:sz w:val="20"/>
                <w:lang w:val="es-ES"/>
              </w:rPr>
            </w:pPr>
          </w:p>
        </w:tc>
      </w:tr>
      <w:tr w:rsidR="00A74075" w:rsidRPr="005E557F" w14:paraId="45AA5650" w14:textId="77777777" w:rsidTr="000865DA">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39F62790" w14:textId="77777777" w:rsidR="00A74075" w:rsidRPr="005E557F" w:rsidRDefault="00A74075" w:rsidP="000865DA">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hideMark/>
          </w:tcPr>
          <w:p w14:paraId="33589F72" w14:textId="77777777" w:rsidR="00A74075" w:rsidRPr="005E557F" w:rsidRDefault="00A74075" w:rsidP="000865DA">
            <w:pPr>
              <w:spacing w:line="360" w:lineRule="auto"/>
              <w:ind w:left="34"/>
              <w:rPr>
                <w:rFonts w:ascii="Times New Roman" w:hAnsi="Times New Roman"/>
                <w:sz w:val="20"/>
                <w:lang w:val="es-ES"/>
              </w:rPr>
            </w:pPr>
            <w:r>
              <w:rPr>
                <w:rFonts w:ascii="Times New Roman" w:hAnsi="Times New Roman"/>
                <w:sz w:val="20"/>
                <w:lang w:val="es-ES"/>
              </w:rPr>
              <w:t>4. DISHUB</w:t>
            </w:r>
            <w:r w:rsidRPr="005E557F">
              <w:rPr>
                <w:rFonts w:ascii="Times New Roman" w:hAnsi="Times New Roman"/>
                <w:sz w:val="20"/>
                <w:lang w:val="es-ES"/>
              </w:rPr>
              <w:t xml:space="preserve"> memilih tombol</w:t>
            </w:r>
            <w:r>
              <w:rPr>
                <w:rFonts w:ascii="Times New Roman" w:hAnsi="Times New Roman"/>
                <w:sz w:val="20"/>
                <w:lang w:val="es-ES"/>
              </w:rPr>
              <w:t xml:space="preserve"> Tambah</w:t>
            </w:r>
          </w:p>
        </w:tc>
        <w:tc>
          <w:tcPr>
            <w:tcW w:w="4178" w:type="dxa"/>
            <w:tcBorders>
              <w:top w:val="single" w:sz="4" w:space="0" w:color="auto"/>
              <w:left w:val="single" w:sz="4" w:space="0" w:color="auto"/>
              <w:bottom w:val="single" w:sz="4" w:space="0" w:color="auto"/>
              <w:right w:val="single" w:sz="4" w:space="0" w:color="auto"/>
            </w:tcBorders>
          </w:tcPr>
          <w:p w14:paraId="69E9B3F9" w14:textId="77777777" w:rsidR="00A74075" w:rsidRPr="005E557F" w:rsidRDefault="00A74075" w:rsidP="000865DA">
            <w:pPr>
              <w:spacing w:line="360" w:lineRule="auto"/>
              <w:ind w:left="105"/>
              <w:rPr>
                <w:rFonts w:ascii="Times New Roman" w:hAnsi="Times New Roman"/>
                <w:sz w:val="20"/>
                <w:lang w:val="es-ES"/>
              </w:rPr>
            </w:pPr>
          </w:p>
        </w:tc>
      </w:tr>
      <w:tr w:rsidR="00A74075" w:rsidRPr="005E557F" w14:paraId="33FBBA08" w14:textId="77777777" w:rsidTr="000865DA">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32BE0265" w14:textId="77777777" w:rsidR="00A74075" w:rsidRPr="005E557F" w:rsidRDefault="00A74075" w:rsidP="000865DA">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tcPr>
          <w:p w14:paraId="3E6EB389" w14:textId="77777777" w:rsidR="00A74075" w:rsidRPr="005E557F" w:rsidRDefault="00A74075" w:rsidP="000865DA">
            <w:pPr>
              <w:spacing w:line="360" w:lineRule="auto"/>
              <w:ind w:left="34"/>
              <w:rPr>
                <w:rFonts w:ascii="Times New Roman" w:hAnsi="Times New Roman"/>
                <w:sz w:val="20"/>
                <w:lang w:val="es-ES"/>
              </w:rPr>
            </w:pPr>
          </w:p>
        </w:tc>
        <w:tc>
          <w:tcPr>
            <w:tcW w:w="4178" w:type="dxa"/>
            <w:tcBorders>
              <w:top w:val="single" w:sz="4" w:space="0" w:color="auto"/>
              <w:left w:val="single" w:sz="4" w:space="0" w:color="auto"/>
              <w:bottom w:val="single" w:sz="4" w:space="0" w:color="auto"/>
              <w:right w:val="single" w:sz="4" w:space="0" w:color="auto"/>
            </w:tcBorders>
            <w:hideMark/>
          </w:tcPr>
          <w:p w14:paraId="37EA5640" w14:textId="77777777" w:rsidR="00A74075" w:rsidRPr="005E557F" w:rsidRDefault="00A74075" w:rsidP="000865DA">
            <w:pPr>
              <w:spacing w:line="360" w:lineRule="auto"/>
              <w:ind w:left="105"/>
              <w:rPr>
                <w:rFonts w:ascii="Times New Roman" w:hAnsi="Times New Roman"/>
                <w:sz w:val="20"/>
                <w:lang w:val="es-ES"/>
              </w:rPr>
            </w:pPr>
            <w:r>
              <w:rPr>
                <w:rFonts w:ascii="Times New Roman" w:hAnsi="Times New Roman"/>
                <w:sz w:val="20"/>
                <w:lang w:val="es-ES"/>
              </w:rPr>
              <w:t>5. Sistem</w:t>
            </w:r>
            <w:r w:rsidRPr="005E557F">
              <w:rPr>
                <w:rFonts w:ascii="Times New Roman" w:hAnsi="Times New Roman"/>
                <w:sz w:val="20"/>
                <w:lang w:val="es-ES"/>
              </w:rPr>
              <w:t xml:space="preserve"> </w:t>
            </w:r>
            <w:r>
              <w:rPr>
                <w:rFonts w:ascii="Times New Roman" w:hAnsi="Times New Roman"/>
                <w:sz w:val="20"/>
                <w:lang w:val="es-ES"/>
              </w:rPr>
              <w:t>menyimpan dan menampilkan data pada tabel yang tersedia</w:t>
            </w:r>
          </w:p>
        </w:tc>
      </w:tr>
      <w:tr w:rsidR="00E067C7" w:rsidRPr="005E557F" w14:paraId="2A0FD990" w14:textId="77777777" w:rsidTr="000865DA">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21A001BE" w14:textId="3C590357" w:rsidR="00E067C7" w:rsidRPr="005E557F" w:rsidRDefault="00E067C7" w:rsidP="00E067C7">
            <w:pPr>
              <w:spacing w:line="360" w:lineRule="auto"/>
              <w:ind w:left="34"/>
              <w:rPr>
                <w:rFonts w:ascii="Times New Roman" w:hAnsi="Times New Roman"/>
                <w:sz w:val="20"/>
              </w:rPr>
            </w:pPr>
            <w:r w:rsidRPr="00D2468C">
              <w:rPr>
                <w:rFonts w:ascii="Times New Roman" w:hAnsi="Times New Roman"/>
                <w:i/>
                <w:sz w:val="20"/>
              </w:rPr>
              <w:t>Alternate Flow of Events</w:t>
            </w:r>
          </w:p>
        </w:tc>
        <w:tc>
          <w:tcPr>
            <w:tcW w:w="2535" w:type="dxa"/>
            <w:tcBorders>
              <w:top w:val="single" w:sz="4" w:space="0" w:color="auto"/>
              <w:left w:val="single" w:sz="4" w:space="0" w:color="auto"/>
              <w:bottom w:val="single" w:sz="4" w:space="0" w:color="auto"/>
              <w:right w:val="single" w:sz="4" w:space="0" w:color="auto"/>
            </w:tcBorders>
          </w:tcPr>
          <w:p w14:paraId="126FA41A" w14:textId="3DE1F1FA" w:rsidR="00E067C7" w:rsidRPr="005E557F" w:rsidRDefault="00E067C7" w:rsidP="00E067C7">
            <w:pPr>
              <w:spacing w:line="360" w:lineRule="auto"/>
              <w:ind w:left="34"/>
              <w:rPr>
                <w:rFonts w:ascii="Times New Roman" w:hAnsi="Times New Roman"/>
                <w:sz w:val="20"/>
                <w:lang w:val="es-ES"/>
              </w:rPr>
            </w:pPr>
            <w:r w:rsidRPr="00D2468C">
              <w:rPr>
                <w:rFonts w:ascii="Times New Roman" w:hAnsi="Times New Roman"/>
                <w:i/>
                <w:sz w:val="20"/>
                <w:lang w:val="es-ES"/>
              </w:rPr>
              <w:t>User Action</w:t>
            </w:r>
          </w:p>
        </w:tc>
        <w:tc>
          <w:tcPr>
            <w:tcW w:w="4178" w:type="dxa"/>
            <w:tcBorders>
              <w:top w:val="single" w:sz="4" w:space="0" w:color="auto"/>
              <w:left w:val="single" w:sz="4" w:space="0" w:color="auto"/>
              <w:bottom w:val="single" w:sz="4" w:space="0" w:color="auto"/>
              <w:right w:val="single" w:sz="4" w:space="0" w:color="auto"/>
            </w:tcBorders>
          </w:tcPr>
          <w:p w14:paraId="5FF73742" w14:textId="200CE7B4" w:rsidR="00E067C7" w:rsidRDefault="00E067C7" w:rsidP="00E067C7">
            <w:pPr>
              <w:spacing w:line="360" w:lineRule="auto"/>
              <w:ind w:left="105"/>
              <w:rPr>
                <w:rFonts w:ascii="Times New Roman" w:hAnsi="Times New Roman"/>
                <w:sz w:val="20"/>
                <w:lang w:val="es-ES"/>
              </w:rPr>
            </w:pPr>
            <w:r w:rsidRPr="00D2468C">
              <w:rPr>
                <w:rFonts w:ascii="Times New Roman" w:hAnsi="Times New Roman"/>
                <w:i/>
                <w:sz w:val="20"/>
              </w:rPr>
              <w:t>Alternate Flow of Events</w:t>
            </w:r>
          </w:p>
        </w:tc>
      </w:tr>
      <w:tr w:rsidR="00E067C7" w:rsidRPr="005E557F" w14:paraId="231A070B" w14:textId="77777777" w:rsidTr="000865DA">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51D5001D" w14:textId="77777777" w:rsidR="00E067C7" w:rsidRPr="00D2468C" w:rsidRDefault="00E067C7" w:rsidP="00E067C7">
            <w:pPr>
              <w:spacing w:line="360" w:lineRule="auto"/>
              <w:ind w:left="34"/>
              <w:rPr>
                <w:rFonts w:ascii="Times New Roman" w:hAnsi="Times New Roman"/>
                <w:i/>
                <w:sz w:val="20"/>
              </w:rPr>
            </w:pPr>
          </w:p>
        </w:tc>
        <w:tc>
          <w:tcPr>
            <w:tcW w:w="2535" w:type="dxa"/>
            <w:tcBorders>
              <w:top w:val="single" w:sz="4" w:space="0" w:color="auto"/>
              <w:left w:val="single" w:sz="4" w:space="0" w:color="auto"/>
              <w:bottom w:val="single" w:sz="4" w:space="0" w:color="auto"/>
              <w:right w:val="single" w:sz="4" w:space="0" w:color="auto"/>
            </w:tcBorders>
          </w:tcPr>
          <w:p w14:paraId="73724BEC" w14:textId="388CEC7E" w:rsidR="00E067C7" w:rsidRPr="00D2468C" w:rsidRDefault="00E067C7" w:rsidP="00E067C7">
            <w:pPr>
              <w:spacing w:line="360" w:lineRule="auto"/>
              <w:ind w:left="34"/>
              <w:rPr>
                <w:rFonts w:ascii="Times New Roman" w:hAnsi="Times New Roman"/>
                <w:i/>
                <w:sz w:val="20"/>
                <w:lang w:val="es-ES"/>
              </w:rPr>
            </w:pPr>
            <w:r w:rsidRPr="005E557F">
              <w:rPr>
                <w:rFonts w:ascii="Times New Roman" w:hAnsi="Times New Roman"/>
                <w:i/>
                <w:sz w:val="20"/>
              </w:rPr>
              <w:t xml:space="preserve">a. Form </w:t>
            </w:r>
            <w:r w:rsidRPr="005E557F">
              <w:rPr>
                <w:rFonts w:ascii="Times New Roman" w:hAnsi="Times New Roman"/>
                <w:sz w:val="20"/>
              </w:rPr>
              <w:t>tidak diisi dengan benar</w:t>
            </w:r>
          </w:p>
        </w:tc>
        <w:tc>
          <w:tcPr>
            <w:tcW w:w="4178" w:type="dxa"/>
            <w:tcBorders>
              <w:top w:val="single" w:sz="4" w:space="0" w:color="auto"/>
              <w:left w:val="single" w:sz="4" w:space="0" w:color="auto"/>
              <w:bottom w:val="single" w:sz="4" w:space="0" w:color="auto"/>
              <w:right w:val="single" w:sz="4" w:space="0" w:color="auto"/>
            </w:tcBorders>
          </w:tcPr>
          <w:p w14:paraId="02D79273" w14:textId="77777777" w:rsidR="00E067C7" w:rsidRPr="00D2468C" w:rsidRDefault="00E067C7" w:rsidP="00E067C7">
            <w:pPr>
              <w:spacing w:line="360" w:lineRule="auto"/>
              <w:ind w:left="105"/>
              <w:rPr>
                <w:rFonts w:ascii="Times New Roman" w:hAnsi="Times New Roman"/>
                <w:i/>
                <w:sz w:val="20"/>
              </w:rPr>
            </w:pPr>
          </w:p>
        </w:tc>
      </w:tr>
      <w:tr w:rsidR="00E067C7" w:rsidRPr="005E557F" w14:paraId="0EEFF886" w14:textId="77777777" w:rsidTr="008E086F">
        <w:trPr>
          <w:trHeight w:val="449"/>
          <w:jc w:val="center"/>
        </w:trPr>
        <w:tc>
          <w:tcPr>
            <w:tcW w:w="2332" w:type="dxa"/>
            <w:tcBorders>
              <w:top w:val="single" w:sz="4" w:space="0" w:color="auto"/>
              <w:left w:val="single" w:sz="4" w:space="0" w:color="auto"/>
              <w:bottom w:val="single" w:sz="4" w:space="0" w:color="auto"/>
              <w:right w:val="single" w:sz="4" w:space="0" w:color="auto"/>
            </w:tcBorders>
            <w:vAlign w:val="center"/>
          </w:tcPr>
          <w:p w14:paraId="58A5B737" w14:textId="77777777" w:rsidR="00E067C7" w:rsidRPr="00D2468C" w:rsidRDefault="00E067C7" w:rsidP="00E067C7">
            <w:pPr>
              <w:spacing w:line="360" w:lineRule="auto"/>
              <w:ind w:left="34"/>
              <w:rPr>
                <w:rFonts w:ascii="Times New Roman" w:hAnsi="Times New Roman"/>
                <w:i/>
                <w:sz w:val="20"/>
              </w:rPr>
            </w:pPr>
          </w:p>
        </w:tc>
        <w:tc>
          <w:tcPr>
            <w:tcW w:w="2535" w:type="dxa"/>
            <w:tcBorders>
              <w:top w:val="single" w:sz="4" w:space="0" w:color="auto"/>
              <w:left w:val="single" w:sz="4" w:space="0" w:color="auto"/>
              <w:bottom w:val="single" w:sz="4" w:space="0" w:color="auto"/>
              <w:right w:val="single" w:sz="4" w:space="0" w:color="auto"/>
            </w:tcBorders>
          </w:tcPr>
          <w:p w14:paraId="6872924B" w14:textId="77777777" w:rsidR="00E067C7" w:rsidRPr="005E557F" w:rsidRDefault="00E067C7" w:rsidP="00E067C7">
            <w:pPr>
              <w:spacing w:line="360" w:lineRule="auto"/>
              <w:ind w:left="34"/>
              <w:rPr>
                <w:rFonts w:ascii="Times New Roman" w:hAnsi="Times New Roman"/>
                <w:i/>
                <w:sz w:val="20"/>
              </w:rPr>
            </w:pPr>
          </w:p>
        </w:tc>
        <w:tc>
          <w:tcPr>
            <w:tcW w:w="4178" w:type="dxa"/>
            <w:tcBorders>
              <w:top w:val="single" w:sz="4" w:space="0" w:color="auto"/>
              <w:left w:val="single" w:sz="4" w:space="0" w:color="auto"/>
              <w:bottom w:val="single" w:sz="4" w:space="0" w:color="auto"/>
              <w:right w:val="single" w:sz="4" w:space="0" w:color="auto"/>
            </w:tcBorders>
            <w:vAlign w:val="center"/>
          </w:tcPr>
          <w:p w14:paraId="0E6334DF" w14:textId="271DF849" w:rsidR="00E067C7" w:rsidRPr="00D2468C" w:rsidRDefault="00E067C7" w:rsidP="00E067C7">
            <w:pPr>
              <w:spacing w:line="360" w:lineRule="auto"/>
              <w:ind w:left="105"/>
              <w:rPr>
                <w:rFonts w:ascii="Times New Roman" w:hAnsi="Times New Roman"/>
                <w:i/>
                <w:sz w:val="20"/>
              </w:rPr>
            </w:pPr>
            <w:r>
              <w:rPr>
                <w:rFonts w:ascii="Times New Roman" w:hAnsi="Times New Roman"/>
                <w:sz w:val="20"/>
              </w:rPr>
              <w:t>b. I</w:t>
            </w:r>
            <w:r w:rsidRPr="005E557F">
              <w:rPr>
                <w:rFonts w:ascii="Times New Roman" w:hAnsi="Times New Roman"/>
                <w:sz w:val="20"/>
              </w:rPr>
              <w:t>nstruksi tidak dilanjutkan</w:t>
            </w:r>
          </w:p>
        </w:tc>
      </w:tr>
      <w:tr w:rsidR="00E067C7" w:rsidRPr="005E557F" w14:paraId="2D4769EE" w14:textId="77777777" w:rsidTr="008E086F">
        <w:trPr>
          <w:trHeight w:val="449"/>
          <w:jc w:val="center"/>
        </w:trPr>
        <w:tc>
          <w:tcPr>
            <w:tcW w:w="2332" w:type="dxa"/>
            <w:tcBorders>
              <w:top w:val="single" w:sz="4" w:space="0" w:color="auto"/>
              <w:left w:val="single" w:sz="4" w:space="0" w:color="auto"/>
              <w:bottom w:val="single" w:sz="4" w:space="0" w:color="auto"/>
              <w:right w:val="single" w:sz="4" w:space="0" w:color="auto"/>
            </w:tcBorders>
            <w:vAlign w:val="center"/>
          </w:tcPr>
          <w:p w14:paraId="44374C2C" w14:textId="27B7887C" w:rsidR="00E067C7" w:rsidRPr="00D2468C" w:rsidRDefault="00E067C7" w:rsidP="00E067C7">
            <w:pPr>
              <w:spacing w:line="360" w:lineRule="auto"/>
              <w:ind w:left="34"/>
              <w:rPr>
                <w:rFonts w:ascii="Times New Roman" w:hAnsi="Times New Roman"/>
                <w:i/>
                <w:sz w:val="20"/>
              </w:rPr>
            </w:pPr>
            <w:r w:rsidRPr="00D2468C">
              <w:rPr>
                <w:rFonts w:ascii="Times New Roman" w:hAnsi="Times New Roman"/>
                <w:i/>
                <w:sz w:val="20"/>
              </w:rPr>
              <w:t>Error Flow of Events</w:t>
            </w:r>
          </w:p>
        </w:tc>
        <w:tc>
          <w:tcPr>
            <w:tcW w:w="2535" w:type="dxa"/>
            <w:tcBorders>
              <w:top w:val="single" w:sz="4" w:space="0" w:color="auto"/>
              <w:left w:val="single" w:sz="4" w:space="0" w:color="auto"/>
              <w:bottom w:val="single" w:sz="4" w:space="0" w:color="auto"/>
              <w:right w:val="single" w:sz="4" w:space="0" w:color="auto"/>
            </w:tcBorders>
          </w:tcPr>
          <w:p w14:paraId="187201EA" w14:textId="46FBB94A" w:rsidR="00E067C7" w:rsidRPr="005E557F" w:rsidRDefault="00E067C7" w:rsidP="00E067C7">
            <w:pPr>
              <w:spacing w:line="360" w:lineRule="auto"/>
              <w:ind w:left="34"/>
              <w:rPr>
                <w:rFonts w:ascii="Times New Roman" w:hAnsi="Times New Roman"/>
                <w:i/>
                <w:sz w:val="20"/>
              </w:rPr>
            </w:pPr>
            <w:r w:rsidRPr="00D2468C">
              <w:rPr>
                <w:rFonts w:ascii="Times New Roman" w:hAnsi="Times New Roman"/>
                <w:i/>
                <w:sz w:val="20"/>
                <w:lang w:val="es-ES"/>
              </w:rPr>
              <w:t>User Action</w:t>
            </w:r>
          </w:p>
        </w:tc>
        <w:tc>
          <w:tcPr>
            <w:tcW w:w="4178" w:type="dxa"/>
            <w:tcBorders>
              <w:top w:val="single" w:sz="4" w:space="0" w:color="auto"/>
              <w:left w:val="single" w:sz="4" w:space="0" w:color="auto"/>
              <w:bottom w:val="single" w:sz="4" w:space="0" w:color="auto"/>
              <w:right w:val="single" w:sz="4" w:space="0" w:color="auto"/>
            </w:tcBorders>
            <w:vAlign w:val="center"/>
          </w:tcPr>
          <w:p w14:paraId="68C01DE3" w14:textId="42002738" w:rsidR="00E067C7" w:rsidRDefault="00E067C7" w:rsidP="00E067C7">
            <w:pPr>
              <w:spacing w:line="360" w:lineRule="auto"/>
              <w:ind w:left="105"/>
              <w:rPr>
                <w:rFonts w:ascii="Times New Roman" w:hAnsi="Times New Roman"/>
                <w:sz w:val="20"/>
              </w:rPr>
            </w:pPr>
            <w:r w:rsidRPr="00D2468C">
              <w:rPr>
                <w:rFonts w:ascii="Times New Roman" w:hAnsi="Times New Roman"/>
                <w:i/>
                <w:sz w:val="20"/>
                <w:lang w:val="es-ES"/>
              </w:rPr>
              <w:t>System Response</w:t>
            </w:r>
          </w:p>
        </w:tc>
      </w:tr>
      <w:tr w:rsidR="00E067C7" w:rsidRPr="005E557F" w14:paraId="2A50F60C" w14:textId="77777777" w:rsidTr="008E086F">
        <w:trPr>
          <w:trHeight w:val="449"/>
          <w:jc w:val="center"/>
        </w:trPr>
        <w:tc>
          <w:tcPr>
            <w:tcW w:w="2332" w:type="dxa"/>
            <w:tcBorders>
              <w:top w:val="single" w:sz="4" w:space="0" w:color="auto"/>
              <w:left w:val="single" w:sz="4" w:space="0" w:color="auto"/>
              <w:bottom w:val="single" w:sz="4" w:space="0" w:color="auto"/>
              <w:right w:val="single" w:sz="4" w:space="0" w:color="auto"/>
            </w:tcBorders>
            <w:vAlign w:val="center"/>
          </w:tcPr>
          <w:p w14:paraId="01D15D1E" w14:textId="7EFC0206" w:rsidR="00E067C7" w:rsidRPr="00D2468C" w:rsidRDefault="00E067C7" w:rsidP="00E067C7">
            <w:pPr>
              <w:spacing w:line="360" w:lineRule="auto"/>
              <w:ind w:left="34"/>
              <w:rPr>
                <w:rFonts w:ascii="Times New Roman" w:hAnsi="Times New Roman"/>
                <w:i/>
                <w:sz w:val="20"/>
              </w:rPr>
            </w:pPr>
            <w:r>
              <w:rPr>
                <w:rFonts w:ascii="Times New Roman" w:hAnsi="Times New Roman"/>
                <w:i/>
                <w:sz w:val="20"/>
              </w:rPr>
              <w:t>Post Condition</w:t>
            </w:r>
          </w:p>
        </w:tc>
        <w:tc>
          <w:tcPr>
            <w:tcW w:w="2535" w:type="dxa"/>
            <w:tcBorders>
              <w:top w:val="single" w:sz="4" w:space="0" w:color="auto"/>
              <w:left w:val="single" w:sz="4" w:space="0" w:color="auto"/>
              <w:bottom w:val="single" w:sz="4" w:space="0" w:color="auto"/>
              <w:right w:val="single" w:sz="4" w:space="0" w:color="auto"/>
            </w:tcBorders>
          </w:tcPr>
          <w:p w14:paraId="57EDF767" w14:textId="51FCE9D1" w:rsidR="00E067C7" w:rsidRPr="00D2468C" w:rsidRDefault="00E067C7" w:rsidP="00E067C7">
            <w:pPr>
              <w:spacing w:line="360" w:lineRule="auto"/>
              <w:ind w:left="34"/>
              <w:rPr>
                <w:rFonts w:ascii="Times New Roman" w:hAnsi="Times New Roman"/>
                <w:i/>
                <w:sz w:val="20"/>
                <w:lang w:val="es-ES"/>
              </w:rPr>
            </w:pPr>
            <w:r>
              <w:rPr>
                <w:rFonts w:ascii="Times New Roman" w:hAnsi="Times New Roman"/>
                <w:sz w:val="20"/>
                <w:lang w:val="es-ES"/>
              </w:rPr>
              <w:t>Data Jadwal Kapal diperbaharui</w:t>
            </w:r>
          </w:p>
        </w:tc>
        <w:tc>
          <w:tcPr>
            <w:tcW w:w="4178" w:type="dxa"/>
            <w:tcBorders>
              <w:top w:val="single" w:sz="4" w:space="0" w:color="auto"/>
              <w:left w:val="single" w:sz="4" w:space="0" w:color="auto"/>
              <w:bottom w:val="single" w:sz="4" w:space="0" w:color="auto"/>
              <w:right w:val="single" w:sz="4" w:space="0" w:color="auto"/>
            </w:tcBorders>
            <w:vAlign w:val="center"/>
          </w:tcPr>
          <w:p w14:paraId="5F390A67" w14:textId="77777777" w:rsidR="00E067C7" w:rsidRPr="00D2468C" w:rsidRDefault="00E067C7" w:rsidP="00E067C7">
            <w:pPr>
              <w:spacing w:line="360" w:lineRule="auto"/>
              <w:ind w:left="105"/>
              <w:rPr>
                <w:rFonts w:ascii="Times New Roman" w:hAnsi="Times New Roman"/>
                <w:i/>
                <w:sz w:val="20"/>
                <w:lang w:val="es-ES"/>
              </w:rPr>
            </w:pPr>
          </w:p>
        </w:tc>
      </w:tr>
    </w:tbl>
    <w:p w14:paraId="5B1C8425" w14:textId="77777777" w:rsidR="0033370D" w:rsidRDefault="0033370D" w:rsidP="005E557F">
      <w:pPr>
        <w:spacing w:line="360" w:lineRule="auto"/>
      </w:pPr>
    </w:p>
    <w:p w14:paraId="700664F7" w14:textId="77777777" w:rsidR="005E557F" w:rsidRPr="00370E97" w:rsidRDefault="0090593D" w:rsidP="00A3088A">
      <w:pPr>
        <w:pStyle w:val="ListParagraph"/>
        <w:numPr>
          <w:ilvl w:val="0"/>
          <w:numId w:val="36"/>
        </w:numPr>
        <w:spacing w:line="360" w:lineRule="auto"/>
        <w:rPr>
          <w:rFonts w:ascii="Times New Roman" w:hAnsi="Times New Roman" w:cs="Times New Roman"/>
          <w:sz w:val="24"/>
          <w:szCs w:val="24"/>
        </w:rPr>
      </w:pPr>
      <w:r w:rsidRPr="006D78D4">
        <w:rPr>
          <w:rFonts w:ascii="Times New Roman" w:hAnsi="Times New Roman"/>
          <w:i/>
          <w:sz w:val="24"/>
          <w:szCs w:val="24"/>
          <w:lang w:val="en-US"/>
        </w:rPr>
        <w:t xml:space="preserve">Use Case Scenario </w:t>
      </w:r>
      <w:r w:rsidR="00A74075">
        <w:rPr>
          <w:rFonts w:ascii="Times New Roman" w:hAnsi="Times New Roman" w:cs="Times New Roman"/>
          <w:sz w:val="24"/>
          <w:szCs w:val="24"/>
          <w:lang w:val="en-US"/>
        </w:rPr>
        <w:t>Generate Jadwal</w:t>
      </w:r>
    </w:p>
    <w:p w14:paraId="405C5CA7" w14:textId="77777777" w:rsidR="00370E97" w:rsidRPr="00370E97" w:rsidRDefault="00370E97" w:rsidP="00383999">
      <w:pPr>
        <w:spacing w:line="360" w:lineRule="auto"/>
        <w:jc w:val="both"/>
        <w:rPr>
          <w:rFonts w:ascii="Times New Roman" w:hAnsi="Times New Roman"/>
          <w:sz w:val="24"/>
          <w:szCs w:val="24"/>
        </w:rPr>
      </w:pPr>
      <w:r>
        <w:rPr>
          <w:rFonts w:ascii="Times New Roman" w:hAnsi="Times New Roman"/>
          <w:sz w:val="24"/>
          <w:szCs w:val="24"/>
        </w:rPr>
        <w:t xml:space="preserve">Detail dari </w:t>
      </w:r>
      <w:r w:rsidRPr="00D2468C">
        <w:rPr>
          <w:rFonts w:ascii="Times New Roman" w:hAnsi="Times New Roman"/>
          <w:i/>
          <w:sz w:val="24"/>
          <w:szCs w:val="24"/>
        </w:rPr>
        <w:t>usecase scenario</w:t>
      </w:r>
      <w:r w:rsidR="00611FFC">
        <w:rPr>
          <w:rFonts w:ascii="Times New Roman" w:hAnsi="Times New Roman"/>
          <w:sz w:val="24"/>
          <w:szCs w:val="24"/>
        </w:rPr>
        <w:t xml:space="preserve"> mengelola data sesi</w:t>
      </w:r>
      <w:r>
        <w:rPr>
          <w:rFonts w:ascii="Times New Roman" w:hAnsi="Times New Roman"/>
          <w:sz w:val="24"/>
          <w:szCs w:val="24"/>
        </w:rPr>
        <w:t xml:space="preserve"> dapat dilihat pada Table </w:t>
      </w:r>
      <w:r w:rsidR="00611FFC">
        <w:rPr>
          <w:rFonts w:ascii="Times New Roman" w:hAnsi="Times New Roman"/>
          <w:sz w:val="24"/>
          <w:szCs w:val="24"/>
        </w:rPr>
        <w:t>17</w:t>
      </w:r>
      <w:r w:rsidRPr="00D62983">
        <w:rPr>
          <w:rFonts w:ascii="Times New Roman" w:hAnsi="Times New Roman"/>
          <w:sz w:val="24"/>
          <w:szCs w:val="24"/>
        </w:rPr>
        <w:t xml:space="preserve"> dibawah ini</w:t>
      </w:r>
      <w:r w:rsidR="00611FFC">
        <w:rPr>
          <w:rFonts w:ascii="Times New Roman" w:hAnsi="Times New Roman"/>
          <w:sz w:val="24"/>
          <w:szCs w:val="24"/>
        </w:rPr>
        <w:t>.</w:t>
      </w:r>
    </w:p>
    <w:p w14:paraId="325B5580" w14:textId="6B4F53A0" w:rsidR="005A629D" w:rsidRPr="006116EC" w:rsidRDefault="006116EC" w:rsidP="006116EC">
      <w:pPr>
        <w:pStyle w:val="Caption"/>
        <w:ind w:firstLine="720"/>
        <w:rPr>
          <w:rFonts w:ascii="Times New Roman" w:hAnsi="Times New Roman"/>
          <w:sz w:val="24"/>
          <w:szCs w:val="24"/>
        </w:rPr>
      </w:pPr>
      <w:bookmarkStart w:id="171" w:name="_Toc44550875"/>
      <w:r w:rsidRPr="006116EC">
        <w:rPr>
          <w:rFonts w:ascii="Times New Roman" w:hAnsi="Times New Roman"/>
          <w:sz w:val="24"/>
          <w:szCs w:val="24"/>
        </w:rPr>
        <w:t xml:space="preserve">Table </w:t>
      </w:r>
      <w:r w:rsidRPr="006116EC">
        <w:rPr>
          <w:rFonts w:ascii="Times New Roman" w:hAnsi="Times New Roman"/>
          <w:sz w:val="24"/>
          <w:szCs w:val="24"/>
        </w:rPr>
        <w:fldChar w:fldCharType="begin"/>
      </w:r>
      <w:r w:rsidRPr="006116EC">
        <w:rPr>
          <w:rFonts w:ascii="Times New Roman" w:hAnsi="Times New Roman"/>
          <w:sz w:val="24"/>
          <w:szCs w:val="24"/>
        </w:rPr>
        <w:instrText xml:space="preserve"> SEQ Table \* ARABIC </w:instrText>
      </w:r>
      <w:r w:rsidRPr="006116EC">
        <w:rPr>
          <w:rFonts w:ascii="Times New Roman" w:hAnsi="Times New Roman"/>
          <w:sz w:val="24"/>
          <w:szCs w:val="24"/>
        </w:rPr>
        <w:fldChar w:fldCharType="separate"/>
      </w:r>
      <w:r w:rsidR="006A7004">
        <w:rPr>
          <w:rFonts w:ascii="Times New Roman" w:hAnsi="Times New Roman"/>
          <w:noProof/>
          <w:sz w:val="24"/>
          <w:szCs w:val="24"/>
        </w:rPr>
        <w:t>17</w:t>
      </w:r>
      <w:r w:rsidRPr="006116EC">
        <w:rPr>
          <w:rFonts w:ascii="Times New Roman" w:hAnsi="Times New Roman"/>
          <w:sz w:val="24"/>
          <w:szCs w:val="24"/>
        </w:rPr>
        <w:fldChar w:fldCharType="end"/>
      </w:r>
      <w:r w:rsidRPr="006116EC">
        <w:rPr>
          <w:rFonts w:ascii="Times New Roman" w:hAnsi="Times New Roman"/>
          <w:sz w:val="24"/>
          <w:szCs w:val="24"/>
        </w:rPr>
        <w:t>. Use Case Scenario Mengelola Generate Jadwal</w:t>
      </w:r>
      <w:bookmarkEnd w:id="171"/>
    </w:p>
    <w:tbl>
      <w:tblPr>
        <w:tblW w:w="90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2"/>
        <w:gridCol w:w="2535"/>
        <w:gridCol w:w="4178"/>
      </w:tblGrid>
      <w:tr w:rsidR="0026621C" w:rsidRPr="005E557F" w14:paraId="58A6E28B" w14:textId="77777777" w:rsidTr="00460881">
        <w:trPr>
          <w:trHeight w:val="193"/>
          <w:jc w:val="center"/>
        </w:trPr>
        <w:tc>
          <w:tcPr>
            <w:tcW w:w="2332" w:type="dxa"/>
            <w:tcBorders>
              <w:top w:val="single" w:sz="4" w:space="0" w:color="auto"/>
              <w:left w:val="single" w:sz="4" w:space="0" w:color="auto"/>
              <w:bottom w:val="single" w:sz="4" w:space="0" w:color="auto"/>
              <w:right w:val="single" w:sz="4" w:space="0" w:color="auto"/>
            </w:tcBorders>
          </w:tcPr>
          <w:p w14:paraId="74EBD960" w14:textId="77777777" w:rsidR="0026621C" w:rsidRPr="00D60A5F" w:rsidRDefault="0026621C" w:rsidP="00460881">
            <w:pPr>
              <w:spacing w:line="360" w:lineRule="auto"/>
              <w:ind w:left="34"/>
              <w:rPr>
                <w:rFonts w:ascii="Times New Roman" w:hAnsi="Times New Roman"/>
                <w:sz w:val="20"/>
              </w:rPr>
            </w:pPr>
            <w:r>
              <w:rPr>
                <w:rFonts w:ascii="Times New Roman" w:hAnsi="Times New Roman"/>
                <w:i/>
                <w:sz w:val="20"/>
              </w:rPr>
              <w:t xml:space="preserve">Use Cace </w:t>
            </w:r>
            <w:r>
              <w:rPr>
                <w:rFonts w:ascii="Times New Roman" w:hAnsi="Times New Roman"/>
                <w:sz w:val="20"/>
              </w:rPr>
              <w:t>ID</w:t>
            </w:r>
          </w:p>
        </w:tc>
        <w:tc>
          <w:tcPr>
            <w:tcW w:w="6713" w:type="dxa"/>
            <w:gridSpan w:val="2"/>
            <w:tcBorders>
              <w:top w:val="single" w:sz="4" w:space="0" w:color="auto"/>
              <w:left w:val="single" w:sz="4" w:space="0" w:color="auto"/>
              <w:bottom w:val="single" w:sz="4" w:space="0" w:color="auto"/>
              <w:right w:val="single" w:sz="4" w:space="0" w:color="auto"/>
            </w:tcBorders>
          </w:tcPr>
          <w:p w14:paraId="16FF3BD4" w14:textId="77777777" w:rsidR="0026621C" w:rsidRPr="005E557F" w:rsidRDefault="0026621C" w:rsidP="00460881">
            <w:pPr>
              <w:spacing w:line="360" w:lineRule="auto"/>
              <w:rPr>
                <w:rFonts w:ascii="Times New Roman" w:hAnsi="Times New Roman"/>
                <w:sz w:val="20"/>
              </w:rPr>
            </w:pPr>
            <w:r>
              <w:rPr>
                <w:rFonts w:ascii="Times New Roman" w:hAnsi="Times New Roman"/>
                <w:sz w:val="20"/>
              </w:rPr>
              <w:t>UCS_004</w:t>
            </w:r>
          </w:p>
        </w:tc>
      </w:tr>
      <w:tr w:rsidR="0026621C" w:rsidRPr="005E557F" w14:paraId="517783AE" w14:textId="77777777" w:rsidTr="00460881">
        <w:trPr>
          <w:trHeight w:val="193"/>
          <w:jc w:val="center"/>
        </w:trPr>
        <w:tc>
          <w:tcPr>
            <w:tcW w:w="2332" w:type="dxa"/>
            <w:tcBorders>
              <w:top w:val="single" w:sz="4" w:space="0" w:color="auto"/>
              <w:left w:val="single" w:sz="4" w:space="0" w:color="auto"/>
              <w:bottom w:val="single" w:sz="4" w:space="0" w:color="auto"/>
              <w:right w:val="single" w:sz="4" w:space="0" w:color="auto"/>
            </w:tcBorders>
          </w:tcPr>
          <w:p w14:paraId="154DE6FC" w14:textId="77777777" w:rsidR="0026621C" w:rsidRPr="00D2468C" w:rsidRDefault="0026621C" w:rsidP="00460881">
            <w:pPr>
              <w:spacing w:line="360" w:lineRule="auto"/>
              <w:ind w:left="34"/>
              <w:rPr>
                <w:rFonts w:ascii="Times New Roman" w:hAnsi="Times New Roman"/>
                <w:i/>
                <w:sz w:val="20"/>
              </w:rPr>
            </w:pPr>
            <w:r w:rsidRPr="00D2468C">
              <w:rPr>
                <w:rFonts w:ascii="Times New Roman" w:hAnsi="Times New Roman"/>
                <w:i/>
                <w:sz w:val="20"/>
              </w:rPr>
              <w:t>Use Case Name</w:t>
            </w:r>
          </w:p>
        </w:tc>
        <w:tc>
          <w:tcPr>
            <w:tcW w:w="6713" w:type="dxa"/>
            <w:gridSpan w:val="2"/>
            <w:tcBorders>
              <w:top w:val="single" w:sz="4" w:space="0" w:color="auto"/>
              <w:left w:val="single" w:sz="4" w:space="0" w:color="auto"/>
              <w:bottom w:val="single" w:sz="4" w:space="0" w:color="auto"/>
              <w:right w:val="single" w:sz="4" w:space="0" w:color="auto"/>
            </w:tcBorders>
          </w:tcPr>
          <w:p w14:paraId="68A30805" w14:textId="77777777" w:rsidR="0026621C" w:rsidRPr="005E557F" w:rsidRDefault="00A74075" w:rsidP="00A74075">
            <w:pPr>
              <w:spacing w:line="360" w:lineRule="auto"/>
              <w:rPr>
                <w:rFonts w:ascii="Times New Roman" w:hAnsi="Times New Roman"/>
                <w:sz w:val="20"/>
              </w:rPr>
            </w:pPr>
            <w:r>
              <w:rPr>
                <w:rFonts w:ascii="Times New Roman" w:hAnsi="Times New Roman"/>
                <w:sz w:val="20"/>
              </w:rPr>
              <w:t>Meng-generate jadwal</w:t>
            </w:r>
          </w:p>
        </w:tc>
      </w:tr>
      <w:tr w:rsidR="0026621C" w:rsidRPr="005E557F" w14:paraId="6152795B" w14:textId="77777777" w:rsidTr="00460881">
        <w:trPr>
          <w:trHeight w:val="198"/>
          <w:jc w:val="center"/>
        </w:trPr>
        <w:tc>
          <w:tcPr>
            <w:tcW w:w="2332" w:type="dxa"/>
            <w:tcBorders>
              <w:top w:val="single" w:sz="4" w:space="0" w:color="auto"/>
              <w:left w:val="single" w:sz="4" w:space="0" w:color="auto"/>
              <w:bottom w:val="single" w:sz="4" w:space="0" w:color="auto"/>
              <w:right w:val="single" w:sz="4" w:space="0" w:color="auto"/>
            </w:tcBorders>
            <w:hideMark/>
          </w:tcPr>
          <w:p w14:paraId="71037835" w14:textId="77777777" w:rsidR="0026621C" w:rsidRPr="00D2468C" w:rsidRDefault="0026621C" w:rsidP="00460881">
            <w:pPr>
              <w:spacing w:line="360" w:lineRule="auto"/>
              <w:ind w:left="34"/>
              <w:rPr>
                <w:rFonts w:ascii="Times New Roman" w:hAnsi="Times New Roman"/>
                <w:i/>
                <w:sz w:val="20"/>
              </w:rPr>
            </w:pPr>
            <w:r>
              <w:rPr>
                <w:rFonts w:ascii="Times New Roman" w:hAnsi="Times New Roman"/>
                <w:i/>
                <w:sz w:val="20"/>
              </w:rPr>
              <w:t xml:space="preserve">Brief </w:t>
            </w:r>
            <w:r w:rsidRPr="00D2468C">
              <w:rPr>
                <w:rFonts w:ascii="Times New Roman" w:hAnsi="Times New Roman"/>
                <w:i/>
                <w:sz w:val="20"/>
              </w:rPr>
              <w:t>Description</w:t>
            </w:r>
          </w:p>
        </w:tc>
        <w:tc>
          <w:tcPr>
            <w:tcW w:w="6713" w:type="dxa"/>
            <w:gridSpan w:val="2"/>
            <w:tcBorders>
              <w:top w:val="single" w:sz="4" w:space="0" w:color="auto"/>
              <w:left w:val="single" w:sz="4" w:space="0" w:color="auto"/>
              <w:bottom w:val="single" w:sz="4" w:space="0" w:color="auto"/>
              <w:right w:val="single" w:sz="4" w:space="0" w:color="auto"/>
            </w:tcBorders>
            <w:hideMark/>
          </w:tcPr>
          <w:p w14:paraId="2D278CD4" w14:textId="77777777" w:rsidR="0026621C" w:rsidRPr="005E557F" w:rsidRDefault="0026621C" w:rsidP="00A74075">
            <w:pPr>
              <w:spacing w:line="360" w:lineRule="auto"/>
              <w:rPr>
                <w:rFonts w:ascii="Times New Roman" w:hAnsi="Times New Roman"/>
                <w:sz w:val="20"/>
              </w:rPr>
            </w:pPr>
            <w:r w:rsidRPr="00837417">
              <w:rPr>
                <w:rFonts w:ascii="Times New Roman" w:hAnsi="Times New Roman"/>
                <w:i/>
                <w:sz w:val="20"/>
              </w:rPr>
              <w:t>Use case</w:t>
            </w:r>
            <w:r>
              <w:rPr>
                <w:rFonts w:ascii="Times New Roman" w:hAnsi="Times New Roman"/>
                <w:sz w:val="20"/>
              </w:rPr>
              <w:t xml:space="preserve"> ini menjelaskan </w:t>
            </w:r>
            <w:r w:rsidRPr="00837417">
              <w:rPr>
                <w:rFonts w:ascii="Times New Roman" w:hAnsi="Times New Roman"/>
                <w:i/>
                <w:sz w:val="20"/>
              </w:rPr>
              <w:t>user</w:t>
            </w:r>
            <w:r>
              <w:rPr>
                <w:rFonts w:ascii="Times New Roman" w:hAnsi="Times New Roman"/>
                <w:sz w:val="20"/>
              </w:rPr>
              <w:t xml:space="preserve"> dapat </w:t>
            </w:r>
            <w:r w:rsidR="00A74075">
              <w:rPr>
                <w:rFonts w:ascii="Times New Roman" w:hAnsi="Times New Roman"/>
                <w:sz w:val="20"/>
              </w:rPr>
              <w:t>meng-generate jadwal dengan cara memasukkan maksimal keberangkatan dalam 1 sesi</w:t>
            </w:r>
          </w:p>
        </w:tc>
      </w:tr>
      <w:tr w:rsidR="0026621C" w:rsidRPr="005E557F" w14:paraId="714F75D2" w14:textId="77777777" w:rsidTr="00460881">
        <w:trPr>
          <w:trHeight w:val="193"/>
          <w:jc w:val="center"/>
        </w:trPr>
        <w:tc>
          <w:tcPr>
            <w:tcW w:w="2332" w:type="dxa"/>
            <w:tcBorders>
              <w:top w:val="single" w:sz="4" w:space="0" w:color="auto"/>
              <w:left w:val="single" w:sz="4" w:space="0" w:color="auto"/>
              <w:bottom w:val="single" w:sz="4" w:space="0" w:color="auto"/>
              <w:right w:val="single" w:sz="4" w:space="0" w:color="auto"/>
            </w:tcBorders>
            <w:hideMark/>
          </w:tcPr>
          <w:p w14:paraId="340677D1" w14:textId="77777777" w:rsidR="0026621C" w:rsidRPr="00D2468C" w:rsidRDefault="0026621C" w:rsidP="00460881">
            <w:pPr>
              <w:spacing w:line="360" w:lineRule="auto"/>
              <w:ind w:left="34"/>
              <w:rPr>
                <w:rFonts w:ascii="Times New Roman" w:hAnsi="Times New Roman"/>
                <w:i/>
                <w:sz w:val="20"/>
              </w:rPr>
            </w:pPr>
            <w:r>
              <w:rPr>
                <w:rFonts w:ascii="Times New Roman" w:hAnsi="Times New Roman"/>
                <w:i/>
                <w:sz w:val="20"/>
              </w:rPr>
              <w:t xml:space="preserve">Primary </w:t>
            </w:r>
            <w:r w:rsidRPr="00D2468C">
              <w:rPr>
                <w:rFonts w:ascii="Times New Roman" w:hAnsi="Times New Roman"/>
                <w:i/>
                <w:sz w:val="20"/>
              </w:rPr>
              <w:t>Actor</w:t>
            </w:r>
          </w:p>
        </w:tc>
        <w:tc>
          <w:tcPr>
            <w:tcW w:w="6713" w:type="dxa"/>
            <w:gridSpan w:val="2"/>
            <w:tcBorders>
              <w:top w:val="single" w:sz="4" w:space="0" w:color="auto"/>
              <w:left w:val="single" w:sz="4" w:space="0" w:color="auto"/>
              <w:bottom w:val="single" w:sz="4" w:space="0" w:color="auto"/>
              <w:right w:val="single" w:sz="4" w:space="0" w:color="auto"/>
            </w:tcBorders>
            <w:hideMark/>
          </w:tcPr>
          <w:p w14:paraId="772F6C02" w14:textId="77777777" w:rsidR="0026621C" w:rsidRPr="005E557F" w:rsidRDefault="0026621C" w:rsidP="00460881">
            <w:pPr>
              <w:spacing w:line="360" w:lineRule="auto"/>
              <w:rPr>
                <w:rFonts w:ascii="Times New Roman" w:hAnsi="Times New Roman"/>
                <w:sz w:val="20"/>
              </w:rPr>
            </w:pPr>
            <w:r w:rsidRPr="005E557F">
              <w:rPr>
                <w:rFonts w:ascii="Times New Roman" w:hAnsi="Times New Roman"/>
                <w:sz w:val="20"/>
              </w:rPr>
              <w:t>DISHUB</w:t>
            </w:r>
            <w:r>
              <w:rPr>
                <w:rFonts w:ascii="Times New Roman" w:hAnsi="Times New Roman"/>
                <w:sz w:val="20"/>
              </w:rPr>
              <w:t xml:space="preserve"> Ajibata</w:t>
            </w:r>
          </w:p>
        </w:tc>
      </w:tr>
      <w:tr w:rsidR="0026621C" w:rsidRPr="005E557F" w14:paraId="6ADDD469" w14:textId="77777777" w:rsidTr="00460881">
        <w:trPr>
          <w:trHeight w:val="193"/>
          <w:jc w:val="center"/>
        </w:trPr>
        <w:tc>
          <w:tcPr>
            <w:tcW w:w="2332" w:type="dxa"/>
            <w:tcBorders>
              <w:top w:val="single" w:sz="4" w:space="0" w:color="auto"/>
              <w:left w:val="single" w:sz="4" w:space="0" w:color="auto"/>
              <w:bottom w:val="single" w:sz="4" w:space="0" w:color="auto"/>
              <w:right w:val="single" w:sz="4" w:space="0" w:color="auto"/>
            </w:tcBorders>
          </w:tcPr>
          <w:p w14:paraId="1067E51D" w14:textId="77777777" w:rsidR="0026621C" w:rsidRDefault="0026621C" w:rsidP="00460881">
            <w:pPr>
              <w:spacing w:line="360" w:lineRule="auto"/>
              <w:ind w:left="34"/>
              <w:rPr>
                <w:rFonts w:ascii="Times New Roman" w:hAnsi="Times New Roman"/>
                <w:i/>
                <w:sz w:val="20"/>
              </w:rPr>
            </w:pPr>
            <w:r>
              <w:rPr>
                <w:rFonts w:ascii="Times New Roman" w:hAnsi="Times New Roman"/>
                <w:i/>
                <w:sz w:val="20"/>
              </w:rPr>
              <w:t>Secondary Actor</w:t>
            </w:r>
          </w:p>
        </w:tc>
        <w:tc>
          <w:tcPr>
            <w:tcW w:w="6713" w:type="dxa"/>
            <w:gridSpan w:val="2"/>
            <w:tcBorders>
              <w:top w:val="single" w:sz="4" w:space="0" w:color="auto"/>
              <w:left w:val="single" w:sz="4" w:space="0" w:color="auto"/>
              <w:bottom w:val="single" w:sz="4" w:space="0" w:color="auto"/>
              <w:right w:val="single" w:sz="4" w:space="0" w:color="auto"/>
            </w:tcBorders>
          </w:tcPr>
          <w:p w14:paraId="7CCD4BB2" w14:textId="77777777" w:rsidR="0026621C" w:rsidRPr="005E557F" w:rsidRDefault="0026621C" w:rsidP="00460881">
            <w:pPr>
              <w:spacing w:line="360" w:lineRule="auto"/>
              <w:rPr>
                <w:rFonts w:ascii="Times New Roman" w:hAnsi="Times New Roman"/>
                <w:sz w:val="20"/>
              </w:rPr>
            </w:pPr>
            <w:r>
              <w:rPr>
                <w:rFonts w:ascii="Times New Roman" w:hAnsi="Times New Roman"/>
                <w:sz w:val="20"/>
              </w:rPr>
              <w:t>-</w:t>
            </w:r>
          </w:p>
        </w:tc>
      </w:tr>
      <w:tr w:rsidR="0026621C" w:rsidRPr="005E557F" w14:paraId="7103EB1F" w14:textId="77777777" w:rsidTr="00460881">
        <w:trPr>
          <w:trHeight w:val="198"/>
          <w:jc w:val="center"/>
        </w:trPr>
        <w:tc>
          <w:tcPr>
            <w:tcW w:w="2332" w:type="dxa"/>
            <w:tcBorders>
              <w:top w:val="single" w:sz="4" w:space="0" w:color="auto"/>
              <w:left w:val="single" w:sz="4" w:space="0" w:color="auto"/>
              <w:bottom w:val="single" w:sz="4" w:space="0" w:color="auto"/>
              <w:right w:val="single" w:sz="4" w:space="0" w:color="auto"/>
            </w:tcBorders>
            <w:hideMark/>
          </w:tcPr>
          <w:p w14:paraId="5B2ABDF3" w14:textId="77777777" w:rsidR="0026621C" w:rsidRPr="00D2468C" w:rsidRDefault="0026621C" w:rsidP="00460881">
            <w:pPr>
              <w:spacing w:line="360" w:lineRule="auto"/>
              <w:ind w:left="34"/>
              <w:rPr>
                <w:rFonts w:ascii="Times New Roman" w:hAnsi="Times New Roman"/>
                <w:i/>
                <w:sz w:val="20"/>
              </w:rPr>
            </w:pPr>
            <w:r w:rsidRPr="00D2468C">
              <w:rPr>
                <w:rFonts w:ascii="Times New Roman" w:hAnsi="Times New Roman"/>
                <w:i/>
                <w:sz w:val="20"/>
              </w:rPr>
              <w:t>Pre</w:t>
            </w:r>
            <w:r>
              <w:rPr>
                <w:rFonts w:ascii="Times New Roman" w:hAnsi="Times New Roman"/>
                <w:i/>
                <w:sz w:val="20"/>
              </w:rPr>
              <w:t>-</w:t>
            </w:r>
            <w:r w:rsidRPr="00D2468C">
              <w:rPr>
                <w:rFonts w:ascii="Times New Roman" w:hAnsi="Times New Roman"/>
                <w:i/>
                <w:sz w:val="20"/>
              </w:rPr>
              <w:t>condition</w:t>
            </w:r>
          </w:p>
        </w:tc>
        <w:tc>
          <w:tcPr>
            <w:tcW w:w="6713" w:type="dxa"/>
            <w:gridSpan w:val="2"/>
            <w:tcBorders>
              <w:top w:val="single" w:sz="4" w:space="0" w:color="auto"/>
              <w:left w:val="single" w:sz="4" w:space="0" w:color="auto"/>
              <w:bottom w:val="single" w:sz="4" w:space="0" w:color="auto"/>
              <w:right w:val="single" w:sz="4" w:space="0" w:color="auto"/>
            </w:tcBorders>
            <w:hideMark/>
          </w:tcPr>
          <w:p w14:paraId="11C5EC38" w14:textId="77777777" w:rsidR="0026621C" w:rsidRPr="005E557F" w:rsidRDefault="0026621C" w:rsidP="00460881">
            <w:pPr>
              <w:spacing w:line="360" w:lineRule="auto"/>
              <w:ind w:left="34"/>
              <w:rPr>
                <w:rFonts w:ascii="Times New Roman" w:hAnsi="Times New Roman"/>
                <w:sz w:val="20"/>
              </w:rPr>
            </w:pPr>
            <w:r>
              <w:rPr>
                <w:rFonts w:ascii="Times New Roman" w:hAnsi="Times New Roman"/>
                <w:sz w:val="20"/>
              </w:rPr>
              <w:t>DISHUB sudah mengakses sistem</w:t>
            </w:r>
          </w:p>
        </w:tc>
      </w:tr>
      <w:tr w:rsidR="0026621C" w:rsidRPr="005E557F" w14:paraId="788ABDA1" w14:textId="77777777" w:rsidTr="00460881">
        <w:trPr>
          <w:trHeight w:val="198"/>
          <w:jc w:val="center"/>
        </w:trPr>
        <w:tc>
          <w:tcPr>
            <w:tcW w:w="2332" w:type="dxa"/>
            <w:tcBorders>
              <w:top w:val="single" w:sz="4" w:space="0" w:color="auto"/>
              <w:left w:val="single" w:sz="4" w:space="0" w:color="auto"/>
              <w:bottom w:val="single" w:sz="4" w:space="0" w:color="auto"/>
              <w:right w:val="single" w:sz="4" w:space="0" w:color="auto"/>
            </w:tcBorders>
          </w:tcPr>
          <w:p w14:paraId="3E5FE8BE" w14:textId="77777777" w:rsidR="0026621C" w:rsidRPr="00D2468C" w:rsidRDefault="0026621C" w:rsidP="00460881">
            <w:pPr>
              <w:spacing w:line="360" w:lineRule="auto"/>
              <w:ind w:left="34"/>
              <w:rPr>
                <w:rFonts w:ascii="Times New Roman" w:hAnsi="Times New Roman"/>
                <w:i/>
                <w:sz w:val="20"/>
              </w:rPr>
            </w:pPr>
            <w:r>
              <w:rPr>
                <w:rFonts w:ascii="Times New Roman" w:hAnsi="Times New Roman"/>
                <w:i/>
                <w:sz w:val="20"/>
              </w:rPr>
              <w:t>Post-condition</w:t>
            </w:r>
          </w:p>
        </w:tc>
        <w:tc>
          <w:tcPr>
            <w:tcW w:w="6713" w:type="dxa"/>
            <w:gridSpan w:val="2"/>
            <w:tcBorders>
              <w:top w:val="single" w:sz="4" w:space="0" w:color="auto"/>
              <w:left w:val="single" w:sz="4" w:space="0" w:color="auto"/>
              <w:bottom w:val="single" w:sz="4" w:space="0" w:color="auto"/>
              <w:right w:val="single" w:sz="4" w:space="0" w:color="auto"/>
            </w:tcBorders>
          </w:tcPr>
          <w:p w14:paraId="00708AD5" w14:textId="77777777" w:rsidR="0026621C" w:rsidRDefault="0026621C" w:rsidP="00A74075">
            <w:pPr>
              <w:spacing w:line="360" w:lineRule="auto"/>
              <w:ind w:left="34"/>
              <w:rPr>
                <w:rFonts w:ascii="Times New Roman" w:hAnsi="Times New Roman"/>
                <w:sz w:val="20"/>
              </w:rPr>
            </w:pPr>
            <w:r>
              <w:rPr>
                <w:rFonts w:ascii="Times New Roman" w:hAnsi="Times New Roman"/>
                <w:sz w:val="20"/>
              </w:rPr>
              <w:t xml:space="preserve">DISHUB berhasil melakukan </w:t>
            </w:r>
            <w:r w:rsidR="00A74075">
              <w:rPr>
                <w:rFonts w:ascii="Times New Roman" w:hAnsi="Times New Roman"/>
                <w:sz w:val="20"/>
              </w:rPr>
              <w:t>generate jadwal</w:t>
            </w:r>
          </w:p>
        </w:tc>
      </w:tr>
      <w:tr w:rsidR="0026621C" w:rsidRPr="005E557F" w14:paraId="15B4AE8D" w14:textId="77777777" w:rsidTr="00460881">
        <w:trPr>
          <w:trHeight w:val="95"/>
          <w:jc w:val="center"/>
        </w:trPr>
        <w:tc>
          <w:tcPr>
            <w:tcW w:w="2332" w:type="dxa"/>
            <w:tcBorders>
              <w:top w:val="single" w:sz="4" w:space="0" w:color="auto"/>
              <w:left w:val="single" w:sz="4" w:space="0" w:color="auto"/>
              <w:bottom w:val="single" w:sz="4" w:space="0" w:color="auto"/>
              <w:right w:val="single" w:sz="4" w:space="0" w:color="auto"/>
            </w:tcBorders>
            <w:hideMark/>
          </w:tcPr>
          <w:p w14:paraId="7D99C8CA" w14:textId="77777777" w:rsidR="0026621C" w:rsidRPr="00D2468C" w:rsidRDefault="0026621C" w:rsidP="00460881">
            <w:pPr>
              <w:spacing w:line="360" w:lineRule="auto"/>
              <w:ind w:left="34"/>
              <w:rPr>
                <w:rFonts w:ascii="Times New Roman" w:hAnsi="Times New Roman"/>
                <w:i/>
                <w:sz w:val="20"/>
              </w:rPr>
            </w:pPr>
            <w:r w:rsidRPr="00D2468C">
              <w:rPr>
                <w:rFonts w:ascii="Times New Roman" w:hAnsi="Times New Roman"/>
                <w:i/>
                <w:sz w:val="20"/>
              </w:rPr>
              <w:t>Primary Flow of Events</w:t>
            </w:r>
          </w:p>
        </w:tc>
        <w:tc>
          <w:tcPr>
            <w:tcW w:w="2535" w:type="dxa"/>
            <w:tcBorders>
              <w:top w:val="single" w:sz="4" w:space="0" w:color="auto"/>
              <w:left w:val="single" w:sz="4" w:space="0" w:color="auto"/>
              <w:bottom w:val="single" w:sz="4" w:space="0" w:color="auto"/>
              <w:right w:val="single" w:sz="4" w:space="0" w:color="auto"/>
            </w:tcBorders>
            <w:hideMark/>
          </w:tcPr>
          <w:p w14:paraId="0FB8EA24" w14:textId="77777777" w:rsidR="0026621C" w:rsidRPr="00D2468C" w:rsidRDefault="0026621C" w:rsidP="00460881">
            <w:pPr>
              <w:spacing w:line="360" w:lineRule="auto"/>
              <w:ind w:left="720" w:hanging="333"/>
              <w:rPr>
                <w:rFonts w:ascii="Times New Roman" w:hAnsi="Times New Roman"/>
                <w:i/>
                <w:sz w:val="20"/>
                <w:lang w:val="es-ES"/>
              </w:rPr>
            </w:pPr>
            <w:r w:rsidRPr="00D2468C">
              <w:rPr>
                <w:rFonts w:ascii="Times New Roman" w:hAnsi="Times New Roman"/>
                <w:i/>
                <w:sz w:val="20"/>
                <w:lang w:val="es-ES"/>
              </w:rPr>
              <w:t>User Action</w:t>
            </w:r>
          </w:p>
        </w:tc>
        <w:tc>
          <w:tcPr>
            <w:tcW w:w="4178" w:type="dxa"/>
            <w:tcBorders>
              <w:top w:val="single" w:sz="4" w:space="0" w:color="auto"/>
              <w:left w:val="single" w:sz="4" w:space="0" w:color="auto"/>
              <w:bottom w:val="single" w:sz="4" w:space="0" w:color="auto"/>
              <w:right w:val="single" w:sz="4" w:space="0" w:color="auto"/>
            </w:tcBorders>
            <w:hideMark/>
          </w:tcPr>
          <w:p w14:paraId="43FB2B30" w14:textId="77777777" w:rsidR="0026621C" w:rsidRPr="00D2468C" w:rsidRDefault="0026621C" w:rsidP="00460881">
            <w:pPr>
              <w:spacing w:line="360" w:lineRule="auto"/>
              <w:ind w:left="720" w:hanging="49"/>
              <w:rPr>
                <w:rFonts w:ascii="Times New Roman" w:hAnsi="Times New Roman"/>
                <w:i/>
                <w:sz w:val="20"/>
                <w:lang w:val="es-ES"/>
              </w:rPr>
            </w:pPr>
            <w:r w:rsidRPr="00D2468C">
              <w:rPr>
                <w:rFonts w:ascii="Times New Roman" w:hAnsi="Times New Roman"/>
                <w:i/>
                <w:sz w:val="20"/>
                <w:lang w:val="es-ES"/>
              </w:rPr>
              <w:t>S</w:t>
            </w:r>
            <w:r>
              <w:rPr>
                <w:rFonts w:ascii="Times New Roman" w:hAnsi="Times New Roman"/>
                <w:i/>
                <w:sz w:val="20"/>
                <w:lang w:val="es-ES"/>
              </w:rPr>
              <w:t>y</w:t>
            </w:r>
            <w:r w:rsidRPr="00D2468C">
              <w:rPr>
                <w:rFonts w:ascii="Times New Roman" w:hAnsi="Times New Roman"/>
                <w:i/>
                <w:sz w:val="20"/>
                <w:lang w:val="es-ES"/>
              </w:rPr>
              <w:t>stem Response</w:t>
            </w:r>
          </w:p>
        </w:tc>
      </w:tr>
      <w:tr w:rsidR="0026621C" w:rsidRPr="005E557F" w14:paraId="1785D7B3" w14:textId="77777777" w:rsidTr="00460881">
        <w:trPr>
          <w:trHeight w:val="323"/>
          <w:jc w:val="center"/>
        </w:trPr>
        <w:tc>
          <w:tcPr>
            <w:tcW w:w="2332" w:type="dxa"/>
            <w:tcBorders>
              <w:top w:val="single" w:sz="4" w:space="0" w:color="auto"/>
              <w:left w:val="single" w:sz="4" w:space="0" w:color="auto"/>
              <w:bottom w:val="single" w:sz="4" w:space="0" w:color="auto"/>
              <w:right w:val="single" w:sz="4" w:space="0" w:color="auto"/>
            </w:tcBorders>
          </w:tcPr>
          <w:p w14:paraId="4F991018" w14:textId="77777777" w:rsidR="0026621C" w:rsidRPr="005E557F" w:rsidRDefault="0026621C" w:rsidP="00460881">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hideMark/>
          </w:tcPr>
          <w:p w14:paraId="3E0B3D63" w14:textId="77777777" w:rsidR="0026621C" w:rsidRPr="00A74075" w:rsidRDefault="0026621C" w:rsidP="00A74075">
            <w:pPr>
              <w:pStyle w:val="ListParagraph"/>
              <w:numPr>
                <w:ilvl w:val="0"/>
                <w:numId w:val="47"/>
              </w:numPr>
              <w:spacing w:line="360" w:lineRule="auto"/>
              <w:rPr>
                <w:rFonts w:ascii="Times New Roman" w:hAnsi="Times New Roman"/>
                <w:sz w:val="20"/>
                <w:lang w:val="es-ES"/>
              </w:rPr>
            </w:pPr>
            <w:r w:rsidRPr="00A74075">
              <w:rPr>
                <w:rFonts w:ascii="Times New Roman" w:hAnsi="Times New Roman"/>
                <w:sz w:val="20"/>
                <w:lang w:val="es-ES"/>
              </w:rPr>
              <w:t xml:space="preserve"> DISHUB</w:t>
            </w:r>
            <w:r w:rsidRPr="00A74075">
              <w:rPr>
                <w:rFonts w:ascii="Times New Roman" w:hAnsi="Times New Roman"/>
                <w:i/>
                <w:sz w:val="20"/>
                <w:lang w:val="es-ES"/>
              </w:rPr>
              <w:t xml:space="preserve"> </w:t>
            </w:r>
            <w:r w:rsidR="00A74075" w:rsidRPr="00A74075">
              <w:rPr>
                <w:rFonts w:ascii="Times New Roman" w:hAnsi="Times New Roman"/>
                <w:sz w:val="20"/>
                <w:lang w:val="es-ES"/>
              </w:rPr>
              <w:t>mengisi jumlah maksimal keberangkatan kapal lalu di generate</w:t>
            </w:r>
          </w:p>
        </w:tc>
        <w:tc>
          <w:tcPr>
            <w:tcW w:w="4178" w:type="dxa"/>
            <w:tcBorders>
              <w:top w:val="single" w:sz="4" w:space="0" w:color="auto"/>
              <w:left w:val="single" w:sz="4" w:space="0" w:color="auto"/>
              <w:bottom w:val="single" w:sz="4" w:space="0" w:color="auto"/>
              <w:right w:val="single" w:sz="4" w:space="0" w:color="auto"/>
            </w:tcBorders>
          </w:tcPr>
          <w:p w14:paraId="503EE28B" w14:textId="77777777" w:rsidR="0026621C" w:rsidRPr="005E557F" w:rsidRDefault="0026621C" w:rsidP="00460881">
            <w:pPr>
              <w:spacing w:line="360" w:lineRule="auto"/>
              <w:ind w:left="104"/>
              <w:rPr>
                <w:rFonts w:ascii="Times New Roman" w:hAnsi="Times New Roman"/>
                <w:i/>
                <w:sz w:val="20"/>
                <w:lang w:val="es-ES"/>
              </w:rPr>
            </w:pPr>
          </w:p>
        </w:tc>
      </w:tr>
      <w:tr w:rsidR="0026621C" w:rsidRPr="005E557F" w14:paraId="3CB3ED8E" w14:textId="77777777" w:rsidTr="00460881">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04B0A268" w14:textId="77777777" w:rsidR="0026621C" w:rsidRPr="005E557F" w:rsidRDefault="0026621C" w:rsidP="00460881">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tcPr>
          <w:p w14:paraId="075321FD" w14:textId="77777777" w:rsidR="0026621C" w:rsidRPr="005E557F" w:rsidRDefault="0026621C" w:rsidP="00460881">
            <w:pPr>
              <w:spacing w:line="360" w:lineRule="auto"/>
              <w:ind w:left="34"/>
              <w:rPr>
                <w:rFonts w:ascii="Times New Roman" w:hAnsi="Times New Roman"/>
                <w:sz w:val="20"/>
                <w:lang w:val="es-ES"/>
              </w:rPr>
            </w:pPr>
          </w:p>
        </w:tc>
        <w:tc>
          <w:tcPr>
            <w:tcW w:w="4178" w:type="dxa"/>
            <w:tcBorders>
              <w:top w:val="single" w:sz="4" w:space="0" w:color="auto"/>
              <w:left w:val="single" w:sz="4" w:space="0" w:color="auto"/>
              <w:bottom w:val="single" w:sz="4" w:space="0" w:color="auto"/>
              <w:right w:val="single" w:sz="4" w:space="0" w:color="auto"/>
            </w:tcBorders>
            <w:hideMark/>
          </w:tcPr>
          <w:p w14:paraId="1B4B8ED9" w14:textId="77777777" w:rsidR="0026621C" w:rsidRPr="00A74075" w:rsidRDefault="00A74075" w:rsidP="00A74075">
            <w:pPr>
              <w:pStyle w:val="ListParagraph"/>
              <w:numPr>
                <w:ilvl w:val="0"/>
                <w:numId w:val="47"/>
              </w:numPr>
              <w:spacing w:line="360" w:lineRule="auto"/>
              <w:rPr>
                <w:rFonts w:ascii="Times New Roman" w:hAnsi="Times New Roman"/>
                <w:sz w:val="20"/>
                <w:lang w:val="es-ES"/>
              </w:rPr>
            </w:pPr>
            <w:r w:rsidRPr="00A74075">
              <w:rPr>
                <w:rFonts w:ascii="Times New Roman" w:hAnsi="Times New Roman"/>
                <w:sz w:val="20"/>
                <w:lang w:val="es-ES"/>
              </w:rPr>
              <w:t>Sistem menampilkan tabel berisi data hari, sesi, keberangkata</w:t>
            </w:r>
            <w:r>
              <w:rPr>
                <w:rFonts w:ascii="Times New Roman" w:hAnsi="Times New Roman"/>
                <w:sz w:val="20"/>
                <w:lang w:val="es-ES"/>
              </w:rPr>
              <w:t>n, kapal, nahkoda, pelabuhan</w:t>
            </w:r>
            <w:r w:rsidRPr="00A74075">
              <w:rPr>
                <w:rFonts w:ascii="Times New Roman" w:hAnsi="Times New Roman"/>
                <w:sz w:val="20"/>
                <w:lang w:val="es-ES"/>
              </w:rPr>
              <w:t xml:space="preserve">, </w:t>
            </w:r>
            <w:r>
              <w:rPr>
                <w:rFonts w:ascii="Times New Roman" w:hAnsi="Times New Roman"/>
                <w:sz w:val="20"/>
                <w:lang w:val="es-ES"/>
              </w:rPr>
              <w:t>dan rute penyeberangan</w:t>
            </w:r>
          </w:p>
        </w:tc>
      </w:tr>
      <w:tr w:rsidR="0026621C" w:rsidRPr="005E557F" w14:paraId="2C805711" w14:textId="77777777" w:rsidTr="00460881">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5DAD2871" w14:textId="77777777" w:rsidR="0026621C" w:rsidRPr="005E557F" w:rsidRDefault="0026621C" w:rsidP="00460881">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hideMark/>
          </w:tcPr>
          <w:p w14:paraId="56F5584E" w14:textId="77777777" w:rsidR="0026621C" w:rsidRPr="00A74075" w:rsidRDefault="00A74075" w:rsidP="00A74075">
            <w:pPr>
              <w:pStyle w:val="ListParagraph"/>
              <w:numPr>
                <w:ilvl w:val="0"/>
                <w:numId w:val="47"/>
              </w:numPr>
              <w:spacing w:line="360" w:lineRule="auto"/>
              <w:rPr>
                <w:rFonts w:ascii="Times New Roman" w:hAnsi="Times New Roman"/>
                <w:sz w:val="20"/>
                <w:lang w:val="es-ES"/>
              </w:rPr>
            </w:pPr>
            <w:r w:rsidRPr="00A74075">
              <w:rPr>
                <w:rFonts w:ascii="Times New Roman" w:hAnsi="Times New Roman"/>
                <w:sz w:val="20"/>
                <w:lang w:val="es-ES"/>
              </w:rPr>
              <w:t xml:space="preserve"> DISHUB memilih tombol </w:t>
            </w:r>
            <w:r>
              <w:rPr>
                <w:rFonts w:ascii="Times New Roman" w:hAnsi="Times New Roman"/>
                <w:sz w:val="20"/>
                <w:lang w:val="es-ES"/>
              </w:rPr>
              <w:t>simpan</w:t>
            </w:r>
          </w:p>
        </w:tc>
        <w:tc>
          <w:tcPr>
            <w:tcW w:w="4178" w:type="dxa"/>
            <w:tcBorders>
              <w:top w:val="single" w:sz="4" w:space="0" w:color="auto"/>
              <w:left w:val="single" w:sz="4" w:space="0" w:color="auto"/>
              <w:bottom w:val="single" w:sz="4" w:space="0" w:color="auto"/>
              <w:right w:val="single" w:sz="4" w:space="0" w:color="auto"/>
            </w:tcBorders>
          </w:tcPr>
          <w:p w14:paraId="1D499FB3" w14:textId="77777777" w:rsidR="0026621C" w:rsidRPr="005E557F" w:rsidRDefault="0026621C" w:rsidP="00460881">
            <w:pPr>
              <w:spacing w:line="360" w:lineRule="auto"/>
              <w:ind w:left="105"/>
              <w:rPr>
                <w:rFonts w:ascii="Times New Roman" w:hAnsi="Times New Roman"/>
                <w:sz w:val="20"/>
                <w:lang w:val="es-ES"/>
              </w:rPr>
            </w:pPr>
          </w:p>
        </w:tc>
      </w:tr>
      <w:tr w:rsidR="0026621C" w:rsidRPr="005E557F" w14:paraId="4AFB7DCD" w14:textId="77777777" w:rsidTr="00460881">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5298F420" w14:textId="77777777" w:rsidR="0026621C" w:rsidRPr="005E557F" w:rsidRDefault="0026621C" w:rsidP="00460881">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hideMark/>
          </w:tcPr>
          <w:p w14:paraId="50DA5E5E" w14:textId="77777777" w:rsidR="0026621C" w:rsidRPr="005E557F" w:rsidRDefault="0026621C" w:rsidP="00460881">
            <w:pPr>
              <w:spacing w:line="360" w:lineRule="auto"/>
              <w:ind w:left="34"/>
              <w:rPr>
                <w:rFonts w:ascii="Times New Roman" w:hAnsi="Times New Roman"/>
                <w:sz w:val="20"/>
                <w:lang w:val="es-ES"/>
              </w:rPr>
            </w:pPr>
          </w:p>
        </w:tc>
        <w:tc>
          <w:tcPr>
            <w:tcW w:w="4178" w:type="dxa"/>
            <w:tcBorders>
              <w:top w:val="single" w:sz="4" w:space="0" w:color="auto"/>
              <w:left w:val="single" w:sz="4" w:space="0" w:color="auto"/>
              <w:bottom w:val="single" w:sz="4" w:space="0" w:color="auto"/>
              <w:right w:val="single" w:sz="4" w:space="0" w:color="auto"/>
            </w:tcBorders>
          </w:tcPr>
          <w:p w14:paraId="646327D2" w14:textId="77777777" w:rsidR="0026621C" w:rsidRPr="00A74075" w:rsidRDefault="00A74075" w:rsidP="00A74075">
            <w:pPr>
              <w:pStyle w:val="ListParagraph"/>
              <w:numPr>
                <w:ilvl w:val="0"/>
                <w:numId w:val="47"/>
              </w:numPr>
              <w:spacing w:line="360" w:lineRule="auto"/>
              <w:rPr>
                <w:rFonts w:ascii="Times New Roman" w:hAnsi="Times New Roman"/>
                <w:sz w:val="20"/>
                <w:lang w:val="es-ES"/>
              </w:rPr>
            </w:pPr>
            <w:r w:rsidRPr="00A74075">
              <w:rPr>
                <w:rFonts w:ascii="Times New Roman" w:hAnsi="Times New Roman"/>
                <w:sz w:val="20"/>
                <w:lang w:val="es-ES"/>
              </w:rPr>
              <w:t>Sistem menyimpan dan menampilkan data pada tabel yang tersedia</w:t>
            </w:r>
          </w:p>
        </w:tc>
      </w:tr>
      <w:tr w:rsidR="0026621C" w:rsidRPr="00D2468C" w14:paraId="0F454FF7" w14:textId="77777777" w:rsidTr="00460881">
        <w:trPr>
          <w:trHeight w:val="198"/>
          <w:jc w:val="center"/>
        </w:trPr>
        <w:tc>
          <w:tcPr>
            <w:tcW w:w="2332" w:type="dxa"/>
            <w:tcBorders>
              <w:top w:val="single" w:sz="4" w:space="0" w:color="auto"/>
              <w:left w:val="single" w:sz="4" w:space="0" w:color="auto"/>
              <w:bottom w:val="single" w:sz="4" w:space="0" w:color="auto"/>
              <w:right w:val="single" w:sz="4" w:space="0" w:color="auto"/>
            </w:tcBorders>
            <w:hideMark/>
          </w:tcPr>
          <w:p w14:paraId="2D160B7F" w14:textId="77777777" w:rsidR="0026621C" w:rsidRPr="00D2468C" w:rsidRDefault="0026621C" w:rsidP="00460881">
            <w:pPr>
              <w:spacing w:line="360" w:lineRule="auto"/>
              <w:ind w:left="34"/>
              <w:rPr>
                <w:rFonts w:ascii="Times New Roman" w:hAnsi="Times New Roman"/>
                <w:i/>
                <w:sz w:val="20"/>
              </w:rPr>
            </w:pPr>
            <w:r w:rsidRPr="00D2468C">
              <w:rPr>
                <w:rFonts w:ascii="Times New Roman" w:hAnsi="Times New Roman"/>
                <w:i/>
                <w:sz w:val="20"/>
              </w:rPr>
              <w:t>Alternate Flow of Events</w:t>
            </w:r>
          </w:p>
        </w:tc>
        <w:tc>
          <w:tcPr>
            <w:tcW w:w="2535" w:type="dxa"/>
            <w:tcBorders>
              <w:top w:val="single" w:sz="4" w:space="0" w:color="auto"/>
              <w:left w:val="single" w:sz="4" w:space="0" w:color="auto"/>
              <w:bottom w:val="single" w:sz="4" w:space="0" w:color="auto"/>
              <w:right w:val="single" w:sz="4" w:space="0" w:color="auto"/>
            </w:tcBorders>
            <w:hideMark/>
          </w:tcPr>
          <w:p w14:paraId="41C3E1CD" w14:textId="77777777" w:rsidR="0026621C" w:rsidRPr="00D2468C" w:rsidRDefault="0026621C" w:rsidP="00460881">
            <w:pPr>
              <w:tabs>
                <w:tab w:val="left" w:pos="34"/>
              </w:tabs>
              <w:spacing w:line="360" w:lineRule="auto"/>
              <w:jc w:val="center"/>
              <w:rPr>
                <w:rFonts w:ascii="Times New Roman" w:hAnsi="Times New Roman"/>
                <w:i/>
                <w:sz w:val="20"/>
                <w:lang w:val="es-ES"/>
              </w:rPr>
            </w:pPr>
            <w:r w:rsidRPr="00D2468C">
              <w:rPr>
                <w:rFonts w:ascii="Times New Roman" w:hAnsi="Times New Roman"/>
                <w:i/>
                <w:sz w:val="20"/>
                <w:lang w:val="es-ES"/>
              </w:rPr>
              <w:t>User Action</w:t>
            </w:r>
          </w:p>
        </w:tc>
        <w:tc>
          <w:tcPr>
            <w:tcW w:w="4178" w:type="dxa"/>
            <w:tcBorders>
              <w:top w:val="single" w:sz="4" w:space="0" w:color="auto"/>
              <w:left w:val="single" w:sz="4" w:space="0" w:color="auto"/>
              <w:bottom w:val="single" w:sz="4" w:space="0" w:color="auto"/>
              <w:right w:val="single" w:sz="4" w:space="0" w:color="auto"/>
            </w:tcBorders>
            <w:hideMark/>
          </w:tcPr>
          <w:p w14:paraId="12BA4713" w14:textId="77777777" w:rsidR="0026621C" w:rsidRPr="00D2468C" w:rsidRDefault="0026621C" w:rsidP="00460881">
            <w:pPr>
              <w:spacing w:line="360" w:lineRule="auto"/>
              <w:jc w:val="center"/>
              <w:rPr>
                <w:rFonts w:ascii="Times New Roman" w:hAnsi="Times New Roman"/>
                <w:i/>
                <w:sz w:val="20"/>
              </w:rPr>
            </w:pPr>
            <w:r w:rsidRPr="00D2468C">
              <w:rPr>
                <w:rFonts w:ascii="Times New Roman" w:hAnsi="Times New Roman"/>
                <w:i/>
                <w:sz w:val="20"/>
                <w:lang w:val="es-ES"/>
              </w:rPr>
              <w:t>System Response</w:t>
            </w:r>
          </w:p>
        </w:tc>
      </w:tr>
      <w:tr w:rsidR="0026621C" w:rsidRPr="005E557F" w14:paraId="228B222D" w14:textId="77777777" w:rsidTr="00460881">
        <w:trPr>
          <w:trHeight w:val="70"/>
          <w:jc w:val="center"/>
        </w:trPr>
        <w:tc>
          <w:tcPr>
            <w:tcW w:w="2332" w:type="dxa"/>
            <w:vMerge w:val="restart"/>
            <w:tcBorders>
              <w:top w:val="single" w:sz="4" w:space="0" w:color="auto"/>
              <w:left w:val="single" w:sz="4" w:space="0" w:color="auto"/>
              <w:bottom w:val="single" w:sz="4" w:space="0" w:color="auto"/>
              <w:right w:val="single" w:sz="4" w:space="0" w:color="auto"/>
            </w:tcBorders>
          </w:tcPr>
          <w:p w14:paraId="711962B6" w14:textId="77777777" w:rsidR="0026621C" w:rsidRPr="005E557F" w:rsidRDefault="0026621C" w:rsidP="00460881">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tcPr>
          <w:p w14:paraId="75ECD1DB" w14:textId="77777777" w:rsidR="0026621C" w:rsidRPr="005E557F" w:rsidRDefault="0026621C" w:rsidP="00460881">
            <w:pPr>
              <w:spacing w:line="360" w:lineRule="auto"/>
              <w:ind w:left="34" w:hanging="34"/>
              <w:rPr>
                <w:rFonts w:ascii="Times New Roman" w:hAnsi="Times New Roman"/>
                <w:sz w:val="20"/>
              </w:rPr>
            </w:pPr>
            <w:r w:rsidRPr="005E557F">
              <w:rPr>
                <w:rFonts w:ascii="Times New Roman" w:hAnsi="Times New Roman"/>
                <w:i/>
                <w:sz w:val="20"/>
              </w:rPr>
              <w:t xml:space="preserve">a. Form </w:t>
            </w:r>
            <w:r w:rsidRPr="005E557F">
              <w:rPr>
                <w:rFonts w:ascii="Times New Roman" w:hAnsi="Times New Roman"/>
                <w:sz w:val="20"/>
              </w:rPr>
              <w:t>tidak diisi dengan benar</w:t>
            </w:r>
          </w:p>
        </w:tc>
        <w:tc>
          <w:tcPr>
            <w:tcW w:w="4178" w:type="dxa"/>
            <w:tcBorders>
              <w:top w:val="single" w:sz="4" w:space="0" w:color="auto"/>
              <w:left w:val="single" w:sz="4" w:space="0" w:color="auto"/>
              <w:bottom w:val="single" w:sz="4" w:space="0" w:color="auto"/>
              <w:right w:val="single" w:sz="4" w:space="0" w:color="auto"/>
            </w:tcBorders>
          </w:tcPr>
          <w:p w14:paraId="193BB493" w14:textId="77777777" w:rsidR="0026621C" w:rsidRPr="005E557F" w:rsidRDefault="0026621C" w:rsidP="00460881">
            <w:pPr>
              <w:spacing w:line="360" w:lineRule="auto"/>
              <w:rPr>
                <w:rFonts w:ascii="Times New Roman" w:hAnsi="Times New Roman"/>
                <w:sz w:val="20"/>
              </w:rPr>
            </w:pPr>
          </w:p>
        </w:tc>
      </w:tr>
      <w:tr w:rsidR="0026621C" w:rsidRPr="005E557F" w14:paraId="559A0FA0" w14:textId="77777777" w:rsidTr="00460881">
        <w:trPr>
          <w:trHeight w:val="6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AAE9B8" w14:textId="77777777" w:rsidR="0026621C" w:rsidRPr="005E557F" w:rsidRDefault="0026621C" w:rsidP="00460881">
            <w:pPr>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tcPr>
          <w:p w14:paraId="0DD51BBA" w14:textId="77777777" w:rsidR="0026621C" w:rsidRPr="005E557F" w:rsidRDefault="0026621C" w:rsidP="00460881">
            <w:pPr>
              <w:spacing w:line="360" w:lineRule="auto"/>
              <w:rPr>
                <w:rFonts w:ascii="Times New Roman" w:hAnsi="Times New Roman"/>
                <w:sz w:val="20"/>
              </w:rPr>
            </w:pPr>
          </w:p>
        </w:tc>
        <w:tc>
          <w:tcPr>
            <w:tcW w:w="4178" w:type="dxa"/>
            <w:tcBorders>
              <w:top w:val="single" w:sz="4" w:space="0" w:color="auto"/>
              <w:left w:val="single" w:sz="4" w:space="0" w:color="auto"/>
              <w:bottom w:val="single" w:sz="4" w:space="0" w:color="auto"/>
              <w:right w:val="single" w:sz="4" w:space="0" w:color="auto"/>
            </w:tcBorders>
          </w:tcPr>
          <w:p w14:paraId="439566EB" w14:textId="77777777" w:rsidR="0026621C" w:rsidRPr="005E557F" w:rsidRDefault="0026621C" w:rsidP="00460881">
            <w:pPr>
              <w:spacing w:line="360" w:lineRule="auto"/>
              <w:ind w:left="105"/>
              <w:rPr>
                <w:rFonts w:ascii="Times New Roman" w:hAnsi="Times New Roman"/>
                <w:sz w:val="20"/>
              </w:rPr>
            </w:pPr>
            <w:r>
              <w:rPr>
                <w:rFonts w:ascii="Times New Roman" w:hAnsi="Times New Roman"/>
                <w:sz w:val="20"/>
              </w:rPr>
              <w:t>b. I</w:t>
            </w:r>
            <w:r w:rsidRPr="005E557F">
              <w:rPr>
                <w:rFonts w:ascii="Times New Roman" w:hAnsi="Times New Roman"/>
                <w:sz w:val="20"/>
              </w:rPr>
              <w:t>nstruksi tidak dilanjutkan</w:t>
            </w:r>
          </w:p>
        </w:tc>
      </w:tr>
      <w:tr w:rsidR="00E067C7" w:rsidRPr="005E557F" w14:paraId="6AE1A897" w14:textId="77777777" w:rsidTr="008E086F">
        <w:trPr>
          <w:trHeight w:val="64"/>
          <w:jc w:val="center"/>
        </w:trPr>
        <w:tc>
          <w:tcPr>
            <w:tcW w:w="0" w:type="auto"/>
            <w:tcBorders>
              <w:top w:val="single" w:sz="4" w:space="0" w:color="auto"/>
              <w:left w:val="single" w:sz="4" w:space="0" w:color="auto"/>
              <w:bottom w:val="single" w:sz="4" w:space="0" w:color="auto"/>
              <w:right w:val="single" w:sz="4" w:space="0" w:color="auto"/>
            </w:tcBorders>
            <w:vAlign w:val="center"/>
          </w:tcPr>
          <w:p w14:paraId="66B42FCD" w14:textId="074C3CFA" w:rsidR="00E067C7" w:rsidRPr="005E557F" w:rsidRDefault="00E067C7" w:rsidP="00E067C7">
            <w:pPr>
              <w:rPr>
                <w:rFonts w:ascii="Times New Roman" w:hAnsi="Times New Roman"/>
                <w:sz w:val="20"/>
              </w:rPr>
            </w:pPr>
            <w:r w:rsidRPr="00D2468C">
              <w:rPr>
                <w:rFonts w:ascii="Times New Roman" w:hAnsi="Times New Roman"/>
                <w:i/>
                <w:sz w:val="20"/>
              </w:rPr>
              <w:t>Error Flow of Events</w:t>
            </w:r>
          </w:p>
        </w:tc>
        <w:tc>
          <w:tcPr>
            <w:tcW w:w="2535" w:type="dxa"/>
            <w:tcBorders>
              <w:top w:val="single" w:sz="4" w:space="0" w:color="auto"/>
              <w:left w:val="single" w:sz="4" w:space="0" w:color="auto"/>
              <w:bottom w:val="single" w:sz="4" w:space="0" w:color="auto"/>
              <w:right w:val="single" w:sz="4" w:space="0" w:color="auto"/>
            </w:tcBorders>
          </w:tcPr>
          <w:p w14:paraId="299AC229" w14:textId="12CC02AA" w:rsidR="00E067C7" w:rsidRPr="005E557F" w:rsidRDefault="00E067C7" w:rsidP="00E067C7">
            <w:pPr>
              <w:spacing w:line="360" w:lineRule="auto"/>
              <w:rPr>
                <w:rFonts w:ascii="Times New Roman" w:hAnsi="Times New Roman"/>
                <w:sz w:val="20"/>
              </w:rPr>
            </w:pPr>
            <w:r w:rsidRPr="00D2468C">
              <w:rPr>
                <w:rFonts w:ascii="Times New Roman" w:hAnsi="Times New Roman"/>
                <w:i/>
                <w:sz w:val="20"/>
                <w:lang w:val="es-ES"/>
              </w:rPr>
              <w:t>User Action</w:t>
            </w:r>
          </w:p>
        </w:tc>
        <w:tc>
          <w:tcPr>
            <w:tcW w:w="4178" w:type="dxa"/>
            <w:tcBorders>
              <w:top w:val="single" w:sz="4" w:space="0" w:color="auto"/>
              <w:left w:val="single" w:sz="4" w:space="0" w:color="auto"/>
              <w:bottom w:val="single" w:sz="4" w:space="0" w:color="auto"/>
              <w:right w:val="single" w:sz="4" w:space="0" w:color="auto"/>
            </w:tcBorders>
            <w:vAlign w:val="center"/>
          </w:tcPr>
          <w:p w14:paraId="31176DF2" w14:textId="378EDDF1" w:rsidR="00E067C7" w:rsidRDefault="00E067C7" w:rsidP="00E067C7">
            <w:pPr>
              <w:spacing w:line="360" w:lineRule="auto"/>
              <w:ind w:left="105"/>
              <w:rPr>
                <w:rFonts w:ascii="Times New Roman" w:hAnsi="Times New Roman"/>
                <w:sz w:val="20"/>
              </w:rPr>
            </w:pPr>
            <w:r w:rsidRPr="00D2468C">
              <w:rPr>
                <w:rFonts w:ascii="Times New Roman" w:hAnsi="Times New Roman"/>
                <w:i/>
                <w:sz w:val="20"/>
                <w:lang w:val="es-ES"/>
              </w:rPr>
              <w:t>System Response</w:t>
            </w:r>
          </w:p>
        </w:tc>
      </w:tr>
      <w:tr w:rsidR="00E067C7" w:rsidRPr="005E557F" w14:paraId="670DBE3B" w14:textId="77777777" w:rsidTr="008E086F">
        <w:trPr>
          <w:trHeight w:val="64"/>
          <w:jc w:val="center"/>
        </w:trPr>
        <w:tc>
          <w:tcPr>
            <w:tcW w:w="0" w:type="auto"/>
            <w:tcBorders>
              <w:top w:val="single" w:sz="4" w:space="0" w:color="auto"/>
              <w:left w:val="single" w:sz="4" w:space="0" w:color="auto"/>
              <w:bottom w:val="single" w:sz="4" w:space="0" w:color="auto"/>
              <w:right w:val="single" w:sz="4" w:space="0" w:color="auto"/>
            </w:tcBorders>
            <w:vAlign w:val="center"/>
          </w:tcPr>
          <w:p w14:paraId="6AA2C8CC" w14:textId="1547DC22" w:rsidR="00E067C7" w:rsidRPr="00D2468C" w:rsidRDefault="00E067C7" w:rsidP="00E067C7">
            <w:pPr>
              <w:rPr>
                <w:rFonts w:ascii="Times New Roman" w:hAnsi="Times New Roman"/>
                <w:i/>
                <w:sz w:val="20"/>
              </w:rPr>
            </w:pPr>
            <w:r>
              <w:rPr>
                <w:rFonts w:ascii="Times New Roman" w:hAnsi="Times New Roman"/>
                <w:i/>
                <w:sz w:val="20"/>
              </w:rPr>
              <w:t>Post Condition</w:t>
            </w:r>
          </w:p>
        </w:tc>
        <w:tc>
          <w:tcPr>
            <w:tcW w:w="2535" w:type="dxa"/>
            <w:tcBorders>
              <w:top w:val="single" w:sz="4" w:space="0" w:color="auto"/>
              <w:left w:val="single" w:sz="4" w:space="0" w:color="auto"/>
              <w:bottom w:val="single" w:sz="4" w:space="0" w:color="auto"/>
              <w:right w:val="single" w:sz="4" w:space="0" w:color="auto"/>
            </w:tcBorders>
          </w:tcPr>
          <w:p w14:paraId="01FE190C" w14:textId="6DA631CF" w:rsidR="00E067C7" w:rsidRPr="00D2468C" w:rsidRDefault="00E067C7" w:rsidP="00E067C7">
            <w:pPr>
              <w:spacing w:line="360" w:lineRule="auto"/>
              <w:rPr>
                <w:rFonts w:ascii="Times New Roman" w:hAnsi="Times New Roman"/>
                <w:i/>
                <w:sz w:val="20"/>
                <w:lang w:val="es-ES"/>
              </w:rPr>
            </w:pPr>
            <w:r>
              <w:rPr>
                <w:rFonts w:ascii="Times New Roman" w:hAnsi="Times New Roman"/>
                <w:sz w:val="20"/>
                <w:lang w:val="es-ES"/>
              </w:rPr>
              <w:t>Data generate jadwal dapat dilihat</w:t>
            </w:r>
          </w:p>
        </w:tc>
        <w:tc>
          <w:tcPr>
            <w:tcW w:w="4178" w:type="dxa"/>
            <w:tcBorders>
              <w:top w:val="single" w:sz="4" w:space="0" w:color="auto"/>
              <w:left w:val="single" w:sz="4" w:space="0" w:color="auto"/>
              <w:bottom w:val="single" w:sz="4" w:space="0" w:color="auto"/>
              <w:right w:val="single" w:sz="4" w:space="0" w:color="auto"/>
            </w:tcBorders>
            <w:vAlign w:val="center"/>
          </w:tcPr>
          <w:p w14:paraId="0C139A29" w14:textId="77777777" w:rsidR="00E067C7" w:rsidRPr="00D2468C" w:rsidRDefault="00E067C7" w:rsidP="00E067C7">
            <w:pPr>
              <w:spacing w:line="360" w:lineRule="auto"/>
              <w:ind w:left="105"/>
              <w:rPr>
                <w:rFonts w:ascii="Times New Roman" w:hAnsi="Times New Roman"/>
                <w:i/>
                <w:sz w:val="20"/>
                <w:lang w:val="es-ES"/>
              </w:rPr>
            </w:pPr>
          </w:p>
        </w:tc>
      </w:tr>
    </w:tbl>
    <w:p w14:paraId="12564731" w14:textId="77777777" w:rsidR="00443482" w:rsidRPr="002F410D" w:rsidRDefault="00443482" w:rsidP="005E557F"/>
    <w:p w14:paraId="12F5E304" w14:textId="77777777" w:rsidR="00BE68E9" w:rsidRPr="00EE0DA6" w:rsidRDefault="00BE68E9" w:rsidP="00BE68E9">
      <w:pPr>
        <w:pStyle w:val="Heading4"/>
        <w:numPr>
          <w:ilvl w:val="3"/>
          <w:numId w:val="26"/>
        </w:numPr>
        <w:spacing w:line="360" w:lineRule="auto"/>
        <w:jc w:val="both"/>
        <w:rPr>
          <w:rFonts w:ascii="Times New Roman" w:hAnsi="Times New Roman"/>
          <w:sz w:val="24"/>
          <w:szCs w:val="24"/>
        </w:rPr>
      </w:pPr>
      <w:bookmarkStart w:id="172" w:name="_Toc45276900"/>
      <w:r w:rsidRPr="006D78D4">
        <w:rPr>
          <w:rFonts w:ascii="Times New Roman" w:hAnsi="Times New Roman"/>
          <w:i/>
          <w:sz w:val="24"/>
          <w:szCs w:val="24"/>
          <w:lang w:val="en-US"/>
        </w:rPr>
        <w:t xml:space="preserve">Use Case Scenario </w:t>
      </w:r>
      <w:r w:rsidRPr="00EE0DA6">
        <w:rPr>
          <w:rFonts w:ascii="Times New Roman" w:hAnsi="Times New Roman"/>
          <w:sz w:val="24"/>
          <w:szCs w:val="24"/>
        </w:rPr>
        <w:t>Mengunduh Jadwal</w:t>
      </w:r>
      <w:bookmarkEnd w:id="172"/>
    </w:p>
    <w:p w14:paraId="7E12DD7A" w14:textId="77777777" w:rsidR="00FF53AF" w:rsidRPr="00C104F1" w:rsidRDefault="00FF53AF" w:rsidP="00383999">
      <w:pPr>
        <w:spacing w:line="360" w:lineRule="auto"/>
        <w:ind w:right="60"/>
        <w:jc w:val="both"/>
        <w:rPr>
          <w:rFonts w:ascii="Times New Roman" w:hAnsi="Times New Roman"/>
          <w:sz w:val="24"/>
          <w:szCs w:val="24"/>
        </w:rPr>
      </w:pPr>
      <w:r w:rsidRPr="00CF6872">
        <w:rPr>
          <w:rFonts w:ascii="Times New Roman" w:hAnsi="Times New Roman"/>
          <w:i/>
          <w:sz w:val="24"/>
          <w:szCs w:val="24"/>
        </w:rPr>
        <w:t>Use case scenario</w:t>
      </w:r>
      <w:r w:rsidRPr="00CF6872">
        <w:rPr>
          <w:rFonts w:ascii="Times New Roman" w:hAnsi="Times New Roman"/>
          <w:sz w:val="24"/>
          <w:szCs w:val="24"/>
        </w:rPr>
        <w:t xml:space="preserve"> untuk membuat atau </w:t>
      </w:r>
      <w:r w:rsidR="00BE68E9">
        <w:rPr>
          <w:rFonts w:ascii="Times New Roman" w:hAnsi="Times New Roman"/>
          <w:sz w:val="24"/>
          <w:szCs w:val="24"/>
        </w:rPr>
        <w:t>mengunduh jadwal</w:t>
      </w:r>
      <w:r w:rsidR="007F24CF">
        <w:rPr>
          <w:rFonts w:ascii="Times New Roman" w:hAnsi="Times New Roman"/>
          <w:sz w:val="24"/>
          <w:szCs w:val="24"/>
        </w:rPr>
        <w:t xml:space="preserve"> data dapat dilihat pada T</w:t>
      </w:r>
      <w:r w:rsidRPr="00CF6872">
        <w:rPr>
          <w:rFonts w:ascii="Times New Roman" w:hAnsi="Times New Roman"/>
          <w:sz w:val="24"/>
          <w:szCs w:val="24"/>
        </w:rPr>
        <w:t>abel</w:t>
      </w:r>
      <w:r w:rsidR="005A629D">
        <w:rPr>
          <w:rFonts w:ascii="Times New Roman" w:hAnsi="Times New Roman"/>
          <w:sz w:val="24"/>
          <w:szCs w:val="24"/>
        </w:rPr>
        <w:t xml:space="preserve"> 18 </w:t>
      </w:r>
      <w:r w:rsidRPr="00CF6872">
        <w:rPr>
          <w:rFonts w:ascii="Times New Roman" w:hAnsi="Times New Roman"/>
          <w:sz w:val="24"/>
          <w:szCs w:val="24"/>
        </w:rPr>
        <w:t>berikut</w:t>
      </w:r>
      <w:r>
        <w:rPr>
          <w:rFonts w:ascii="Times New Roman" w:hAnsi="Times New Roman"/>
          <w:sz w:val="24"/>
          <w:szCs w:val="24"/>
        </w:rPr>
        <w:t>:</w:t>
      </w:r>
    </w:p>
    <w:p w14:paraId="34C78709" w14:textId="0687A0C8" w:rsidR="00FF53AF" w:rsidRPr="006116EC" w:rsidRDefault="006116EC" w:rsidP="006116EC">
      <w:pPr>
        <w:pStyle w:val="Caption"/>
        <w:ind w:left="720" w:firstLine="720"/>
        <w:rPr>
          <w:rFonts w:ascii="Times New Roman" w:hAnsi="Times New Roman"/>
          <w:sz w:val="24"/>
          <w:szCs w:val="24"/>
        </w:rPr>
      </w:pPr>
      <w:bookmarkStart w:id="173" w:name="_Toc44550876"/>
      <w:r w:rsidRPr="006116EC">
        <w:rPr>
          <w:rFonts w:ascii="Times New Roman" w:hAnsi="Times New Roman"/>
          <w:sz w:val="24"/>
          <w:szCs w:val="24"/>
        </w:rPr>
        <w:t xml:space="preserve">Table </w:t>
      </w:r>
      <w:r w:rsidRPr="006116EC">
        <w:rPr>
          <w:rFonts w:ascii="Times New Roman" w:hAnsi="Times New Roman"/>
          <w:sz w:val="24"/>
          <w:szCs w:val="24"/>
        </w:rPr>
        <w:fldChar w:fldCharType="begin"/>
      </w:r>
      <w:r w:rsidRPr="006116EC">
        <w:rPr>
          <w:rFonts w:ascii="Times New Roman" w:hAnsi="Times New Roman"/>
          <w:sz w:val="24"/>
          <w:szCs w:val="24"/>
        </w:rPr>
        <w:instrText xml:space="preserve"> SEQ Table \* ARABIC </w:instrText>
      </w:r>
      <w:r w:rsidRPr="006116EC">
        <w:rPr>
          <w:rFonts w:ascii="Times New Roman" w:hAnsi="Times New Roman"/>
          <w:sz w:val="24"/>
          <w:szCs w:val="24"/>
        </w:rPr>
        <w:fldChar w:fldCharType="separate"/>
      </w:r>
      <w:r w:rsidR="006A7004">
        <w:rPr>
          <w:rFonts w:ascii="Times New Roman" w:hAnsi="Times New Roman"/>
          <w:noProof/>
          <w:sz w:val="24"/>
          <w:szCs w:val="24"/>
        </w:rPr>
        <w:t>18</w:t>
      </w:r>
      <w:r w:rsidRPr="006116EC">
        <w:rPr>
          <w:rFonts w:ascii="Times New Roman" w:hAnsi="Times New Roman"/>
          <w:sz w:val="24"/>
          <w:szCs w:val="24"/>
        </w:rPr>
        <w:fldChar w:fldCharType="end"/>
      </w:r>
      <w:r w:rsidRPr="006116EC">
        <w:rPr>
          <w:rFonts w:ascii="Times New Roman" w:hAnsi="Times New Roman"/>
          <w:sz w:val="24"/>
          <w:szCs w:val="24"/>
        </w:rPr>
        <w:t>. Use Case Scenario Membuat Jadwal</w:t>
      </w:r>
      <w:bookmarkEnd w:id="173"/>
    </w:p>
    <w:tbl>
      <w:tblPr>
        <w:tblW w:w="90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2"/>
        <w:gridCol w:w="2535"/>
        <w:gridCol w:w="4178"/>
      </w:tblGrid>
      <w:tr w:rsidR="00BE68E9" w:rsidRPr="005E557F" w14:paraId="21C050B9" w14:textId="77777777" w:rsidTr="000865DA">
        <w:trPr>
          <w:trHeight w:val="193"/>
          <w:jc w:val="center"/>
        </w:trPr>
        <w:tc>
          <w:tcPr>
            <w:tcW w:w="2332" w:type="dxa"/>
            <w:tcBorders>
              <w:top w:val="single" w:sz="4" w:space="0" w:color="auto"/>
              <w:left w:val="single" w:sz="4" w:space="0" w:color="auto"/>
              <w:bottom w:val="single" w:sz="4" w:space="0" w:color="auto"/>
              <w:right w:val="single" w:sz="4" w:space="0" w:color="auto"/>
            </w:tcBorders>
          </w:tcPr>
          <w:p w14:paraId="65942588" w14:textId="77777777" w:rsidR="00BE68E9" w:rsidRPr="00D60A5F" w:rsidRDefault="00BE68E9" w:rsidP="000865DA">
            <w:pPr>
              <w:spacing w:line="360" w:lineRule="auto"/>
              <w:ind w:left="34"/>
              <w:rPr>
                <w:rFonts w:ascii="Times New Roman" w:hAnsi="Times New Roman"/>
                <w:sz w:val="20"/>
              </w:rPr>
            </w:pPr>
            <w:r>
              <w:rPr>
                <w:rFonts w:ascii="Times New Roman" w:hAnsi="Times New Roman"/>
                <w:i/>
                <w:sz w:val="20"/>
              </w:rPr>
              <w:t xml:space="preserve">Use Cace </w:t>
            </w:r>
            <w:r>
              <w:rPr>
                <w:rFonts w:ascii="Times New Roman" w:hAnsi="Times New Roman"/>
                <w:sz w:val="20"/>
              </w:rPr>
              <w:t>ID</w:t>
            </w:r>
          </w:p>
        </w:tc>
        <w:tc>
          <w:tcPr>
            <w:tcW w:w="6713" w:type="dxa"/>
            <w:gridSpan w:val="2"/>
            <w:tcBorders>
              <w:top w:val="single" w:sz="4" w:space="0" w:color="auto"/>
              <w:left w:val="single" w:sz="4" w:space="0" w:color="auto"/>
              <w:bottom w:val="single" w:sz="4" w:space="0" w:color="auto"/>
              <w:right w:val="single" w:sz="4" w:space="0" w:color="auto"/>
            </w:tcBorders>
          </w:tcPr>
          <w:p w14:paraId="7F70B442" w14:textId="77777777" w:rsidR="00BE68E9" w:rsidRPr="005E557F" w:rsidRDefault="00BE68E9" w:rsidP="000865DA">
            <w:pPr>
              <w:spacing w:line="360" w:lineRule="auto"/>
              <w:rPr>
                <w:rFonts w:ascii="Times New Roman" w:hAnsi="Times New Roman"/>
                <w:sz w:val="20"/>
              </w:rPr>
            </w:pPr>
            <w:r>
              <w:rPr>
                <w:rFonts w:ascii="Times New Roman" w:hAnsi="Times New Roman"/>
                <w:sz w:val="20"/>
              </w:rPr>
              <w:t>UCS_005</w:t>
            </w:r>
          </w:p>
        </w:tc>
      </w:tr>
      <w:tr w:rsidR="00BE68E9" w:rsidRPr="005E557F" w14:paraId="437EB581" w14:textId="77777777" w:rsidTr="000865DA">
        <w:trPr>
          <w:trHeight w:val="193"/>
          <w:jc w:val="center"/>
        </w:trPr>
        <w:tc>
          <w:tcPr>
            <w:tcW w:w="2332" w:type="dxa"/>
            <w:tcBorders>
              <w:top w:val="single" w:sz="4" w:space="0" w:color="auto"/>
              <w:left w:val="single" w:sz="4" w:space="0" w:color="auto"/>
              <w:bottom w:val="single" w:sz="4" w:space="0" w:color="auto"/>
              <w:right w:val="single" w:sz="4" w:space="0" w:color="auto"/>
            </w:tcBorders>
          </w:tcPr>
          <w:p w14:paraId="69E58FB6" w14:textId="77777777" w:rsidR="00BE68E9" w:rsidRPr="00D2468C" w:rsidRDefault="00BE68E9" w:rsidP="000865DA">
            <w:pPr>
              <w:spacing w:line="360" w:lineRule="auto"/>
              <w:ind w:left="34"/>
              <w:rPr>
                <w:rFonts w:ascii="Times New Roman" w:hAnsi="Times New Roman"/>
                <w:i/>
                <w:sz w:val="20"/>
              </w:rPr>
            </w:pPr>
            <w:r w:rsidRPr="00D2468C">
              <w:rPr>
                <w:rFonts w:ascii="Times New Roman" w:hAnsi="Times New Roman"/>
                <w:i/>
                <w:sz w:val="20"/>
              </w:rPr>
              <w:t>Use Case Name</w:t>
            </w:r>
          </w:p>
        </w:tc>
        <w:tc>
          <w:tcPr>
            <w:tcW w:w="6713" w:type="dxa"/>
            <w:gridSpan w:val="2"/>
            <w:tcBorders>
              <w:top w:val="single" w:sz="4" w:space="0" w:color="auto"/>
              <w:left w:val="single" w:sz="4" w:space="0" w:color="auto"/>
              <w:bottom w:val="single" w:sz="4" w:space="0" w:color="auto"/>
              <w:right w:val="single" w:sz="4" w:space="0" w:color="auto"/>
            </w:tcBorders>
          </w:tcPr>
          <w:p w14:paraId="26C73666" w14:textId="77777777" w:rsidR="00BE68E9" w:rsidRPr="005E557F" w:rsidRDefault="00BE68E9" w:rsidP="000865DA">
            <w:pPr>
              <w:spacing w:line="360" w:lineRule="auto"/>
              <w:rPr>
                <w:rFonts w:ascii="Times New Roman" w:hAnsi="Times New Roman"/>
                <w:sz w:val="20"/>
              </w:rPr>
            </w:pPr>
            <w:r>
              <w:rPr>
                <w:rFonts w:ascii="Times New Roman" w:hAnsi="Times New Roman"/>
                <w:sz w:val="20"/>
              </w:rPr>
              <w:t>Mengunduh jadwal</w:t>
            </w:r>
          </w:p>
        </w:tc>
      </w:tr>
      <w:tr w:rsidR="00BE68E9" w:rsidRPr="005E557F" w14:paraId="71C94953" w14:textId="77777777" w:rsidTr="000865DA">
        <w:trPr>
          <w:trHeight w:val="198"/>
          <w:jc w:val="center"/>
        </w:trPr>
        <w:tc>
          <w:tcPr>
            <w:tcW w:w="2332" w:type="dxa"/>
            <w:tcBorders>
              <w:top w:val="single" w:sz="4" w:space="0" w:color="auto"/>
              <w:left w:val="single" w:sz="4" w:space="0" w:color="auto"/>
              <w:bottom w:val="single" w:sz="4" w:space="0" w:color="auto"/>
              <w:right w:val="single" w:sz="4" w:space="0" w:color="auto"/>
            </w:tcBorders>
            <w:hideMark/>
          </w:tcPr>
          <w:p w14:paraId="6F05F685" w14:textId="77777777" w:rsidR="00BE68E9" w:rsidRPr="00D2468C" w:rsidRDefault="00BE68E9" w:rsidP="000865DA">
            <w:pPr>
              <w:spacing w:line="360" w:lineRule="auto"/>
              <w:ind w:left="34"/>
              <w:rPr>
                <w:rFonts w:ascii="Times New Roman" w:hAnsi="Times New Roman"/>
                <w:i/>
                <w:sz w:val="20"/>
              </w:rPr>
            </w:pPr>
            <w:r>
              <w:rPr>
                <w:rFonts w:ascii="Times New Roman" w:hAnsi="Times New Roman"/>
                <w:i/>
                <w:sz w:val="20"/>
              </w:rPr>
              <w:t xml:space="preserve">Brief </w:t>
            </w:r>
            <w:r w:rsidRPr="00D2468C">
              <w:rPr>
                <w:rFonts w:ascii="Times New Roman" w:hAnsi="Times New Roman"/>
                <w:i/>
                <w:sz w:val="20"/>
              </w:rPr>
              <w:t>Description</w:t>
            </w:r>
          </w:p>
        </w:tc>
        <w:tc>
          <w:tcPr>
            <w:tcW w:w="6713" w:type="dxa"/>
            <w:gridSpan w:val="2"/>
            <w:tcBorders>
              <w:top w:val="single" w:sz="4" w:space="0" w:color="auto"/>
              <w:left w:val="single" w:sz="4" w:space="0" w:color="auto"/>
              <w:bottom w:val="single" w:sz="4" w:space="0" w:color="auto"/>
              <w:right w:val="single" w:sz="4" w:space="0" w:color="auto"/>
            </w:tcBorders>
            <w:hideMark/>
          </w:tcPr>
          <w:p w14:paraId="52CF324B" w14:textId="77777777" w:rsidR="00BE68E9" w:rsidRPr="005248E6" w:rsidRDefault="00BE68E9" w:rsidP="000865DA">
            <w:pPr>
              <w:spacing w:line="360" w:lineRule="auto"/>
              <w:rPr>
                <w:rFonts w:ascii="Times New Roman" w:hAnsi="Times New Roman"/>
                <w:sz w:val="20"/>
              </w:rPr>
            </w:pPr>
            <w:r w:rsidRPr="004E0ACF">
              <w:rPr>
                <w:rFonts w:ascii="Times New Roman" w:hAnsi="Times New Roman"/>
                <w:i/>
                <w:sz w:val="20"/>
              </w:rPr>
              <w:t>Use case</w:t>
            </w:r>
            <w:r>
              <w:rPr>
                <w:rFonts w:ascii="Times New Roman" w:hAnsi="Times New Roman"/>
                <w:sz w:val="20"/>
              </w:rPr>
              <w:t xml:space="preserve"> ini menjelaskan </w:t>
            </w:r>
            <w:r w:rsidRPr="004E0ACF">
              <w:rPr>
                <w:rFonts w:ascii="Times New Roman" w:hAnsi="Times New Roman"/>
                <w:i/>
                <w:sz w:val="20"/>
              </w:rPr>
              <w:t>user</w:t>
            </w:r>
            <w:r>
              <w:rPr>
                <w:rFonts w:ascii="Times New Roman" w:hAnsi="Times New Roman"/>
                <w:sz w:val="20"/>
              </w:rPr>
              <w:t xml:space="preserve"> dapat mengunduh hasil </w:t>
            </w:r>
            <w:r>
              <w:rPr>
                <w:rFonts w:ascii="Times New Roman" w:hAnsi="Times New Roman"/>
                <w:i/>
                <w:sz w:val="20"/>
              </w:rPr>
              <w:t>generate</w:t>
            </w:r>
            <w:r>
              <w:rPr>
                <w:rFonts w:ascii="Times New Roman" w:hAnsi="Times New Roman"/>
                <w:sz w:val="20"/>
              </w:rPr>
              <w:t xml:space="preserve"> jadwal pada sistem</w:t>
            </w:r>
          </w:p>
        </w:tc>
      </w:tr>
      <w:tr w:rsidR="00BE68E9" w:rsidRPr="005E557F" w14:paraId="61E12755" w14:textId="77777777" w:rsidTr="000865DA">
        <w:trPr>
          <w:trHeight w:val="193"/>
          <w:jc w:val="center"/>
        </w:trPr>
        <w:tc>
          <w:tcPr>
            <w:tcW w:w="2332" w:type="dxa"/>
            <w:tcBorders>
              <w:top w:val="single" w:sz="4" w:space="0" w:color="auto"/>
              <w:left w:val="single" w:sz="4" w:space="0" w:color="auto"/>
              <w:bottom w:val="single" w:sz="4" w:space="0" w:color="auto"/>
              <w:right w:val="single" w:sz="4" w:space="0" w:color="auto"/>
            </w:tcBorders>
            <w:hideMark/>
          </w:tcPr>
          <w:p w14:paraId="520EEC70" w14:textId="77777777" w:rsidR="00BE68E9" w:rsidRPr="00D2468C" w:rsidRDefault="00BE68E9" w:rsidP="000865DA">
            <w:pPr>
              <w:spacing w:line="360" w:lineRule="auto"/>
              <w:ind w:left="34"/>
              <w:rPr>
                <w:rFonts w:ascii="Times New Roman" w:hAnsi="Times New Roman"/>
                <w:i/>
                <w:sz w:val="20"/>
              </w:rPr>
            </w:pPr>
            <w:r>
              <w:rPr>
                <w:rFonts w:ascii="Times New Roman" w:hAnsi="Times New Roman"/>
                <w:i/>
                <w:sz w:val="20"/>
              </w:rPr>
              <w:t xml:space="preserve">Primary </w:t>
            </w:r>
            <w:r w:rsidRPr="00D2468C">
              <w:rPr>
                <w:rFonts w:ascii="Times New Roman" w:hAnsi="Times New Roman"/>
                <w:i/>
                <w:sz w:val="20"/>
              </w:rPr>
              <w:t>Actor</w:t>
            </w:r>
          </w:p>
        </w:tc>
        <w:tc>
          <w:tcPr>
            <w:tcW w:w="6713" w:type="dxa"/>
            <w:gridSpan w:val="2"/>
            <w:tcBorders>
              <w:top w:val="single" w:sz="4" w:space="0" w:color="auto"/>
              <w:left w:val="single" w:sz="4" w:space="0" w:color="auto"/>
              <w:bottom w:val="single" w:sz="4" w:space="0" w:color="auto"/>
              <w:right w:val="single" w:sz="4" w:space="0" w:color="auto"/>
            </w:tcBorders>
            <w:hideMark/>
          </w:tcPr>
          <w:p w14:paraId="2191651F" w14:textId="77777777" w:rsidR="00BE68E9" w:rsidRPr="005E557F" w:rsidRDefault="00BE68E9" w:rsidP="000865DA">
            <w:pPr>
              <w:spacing w:line="360" w:lineRule="auto"/>
              <w:rPr>
                <w:rFonts w:ascii="Times New Roman" w:hAnsi="Times New Roman"/>
                <w:sz w:val="20"/>
              </w:rPr>
            </w:pPr>
            <w:r w:rsidRPr="005E557F">
              <w:rPr>
                <w:rFonts w:ascii="Times New Roman" w:hAnsi="Times New Roman"/>
                <w:sz w:val="20"/>
              </w:rPr>
              <w:t>DISHUB</w:t>
            </w:r>
            <w:r>
              <w:rPr>
                <w:rFonts w:ascii="Times New Roman" w:hAnsi="Times New Roman"/>
                <w:sz w:val="20"/>
              </w:rPr>
              <w:t xml:space="preserve"> Ajibata</w:t>
            </w:r>
          </w:p>
        </w:tc>
      </w:tr>
      <w:tr w:rsidR="00BE68E9" w:rsidRPr="005E557F" w14:paraId="08B4D463" w14:textId="77777777" w:rsidTr="000865DA">
        <w:trPr>
          <w:trHeight w:val="193"/>
          <w:jc w:val="center"/>
        </w:trPr>
        <w:tc>
          <w:tcPr>
            <w:tcW w:w="2332" w:type="dxa"/>
            <w:tcBorders>
              <w:top w:val="single" w:sz="4" w:space="0" w:color="auto"/>
              <w:left w:val="single" w:sz="4" w:space="0" w:color="auto"/>
              <w:bottom w:val="single" w:sz="4" w:space="0" w:color="auto"/>
              <w:right w:val="single" w:sz="4" w:space="0" w:color="auto"/>
            </w:tcBorders>
          </w:tcPr>
          <w:p w14:paraId="15AED640" w14:textId="77777777" w:rsidR="00BE68E9" w:rsidRDefault="00BE68E9" w:rsidP="000865DA">
            <w:pPr>
              <w:spacing w:line="360" w:lineRule="auto"/>
              <w:ind w:left="34"/>
              <w:rPr>
                <w:rFonts w:ascii="Times New Roman" w:hAnsi="Times New Roman"/>
                <w:i/>
                <w:sz w:val="20"/>
              </w:rPr>
            </w:pPr>
            <w:r>
              <w:rPr>
                <w:rFonts w:ascii="Times New Roman" w:hAnsi="Times New Roman"/>
                <w:i/>
                <w:sz w:val="20"/>
              </w:rPr>
              <w:t>Secondary Actor</w:t>
            </w:r>
          </w:p>
        </w:tc>
        <w:tc>
          <w:tcPr>
            <w:tcW w:w="6713" w:type="dxa"/>
            <w:gridSpan w:val="2"/>
            <w:tcBorders>
              <w:top w:val="single" w:sz="4" w:space="0" w:color="auto"/>
              <w:left w:val="single" w:sz="4" w:space="0" w:color="auto"/>
              <w:bottom w:val="single" w:sz="4" w:space="0" w:color="auto"/>
              <w:right w:val="single" w:sz="4" w:space="0" w:color="auto"/>
            </w:tcBorders>
          </w:tcPr>
          <w:p w14:paraId="6F5E1E14" w14:textId="77777777" w:rsidR="00BE68E9" w:rsidRPr="005E557F" w:rsidRDefault="00BE68E9" w:rsidP="000865DA">
            <w:pPr>
              <w:spacing w:line="360" w:lineRule="auto"/>
              <w:rPr>
                <w:rFonts w:ascii="Times New Roman" w:hAnsi="Times New Roman"/>
                <w:sz w:val="20"/>
              </w:rPr>
            </w:pPr>
            <w:r>
              <w:rPr>
                <w:rFonts w:ascii="Times New Roman" w:hAnsi="Times New Roman"/>
                <w:sz w:val="20"/>
              </w:rPr>
              <w:t>-</w:t>
            </w:r>
          </w:p>
        </w:tc>
      </w:tr>
      <w:tr w:rsidR="00BE68E9" w:rsidRPr="005E557F" w14:paraId="1532729B" w14:textId="77777777" w:rsidTr="000865DA">
        <w:trPr>
          <w:trHeight w:val="198"/>
          <w:jc w:val="center"/>
        </w:trPr>
        <w:tc>
          <w:tcPr>
            <w:tcW w:w="2332" w:type="dxa"/>
            <w:tcBorders>
              <w:top w:val="single" w:sz="4" w:space="0" w:color="auto"/>
              <w:left w:val="single" w:sz="4" w:space="0" w:color="auto"/>
              <w:bottom w:val="single" w:sz="4" w:space="0" w:color="auto"/>
              <w:right w:val="single" w:sz="4" w:space="0" w:color="auto"/>
            </w:tcBorders>
            <w:hideMark/>
          </w:tcPr>
          <w:p w14:paraId="1C449BD4" w14:textId="77777777" w:rsidR="00BE68E9" w:rsidRPr="00D2468C" w:rsidRDefault="00BE68E9" w:rsidP="000865DA">
            <w:pPr>
              <w:spacing w:line="360" w:lineRule="auto"/>
              <w:ind w:left="34"/>
              <w:rPr>
                <w:rFonts w:ascii="Times New Roman" w:hAnsi="Times New Roman"/>
                <w:i/>
                <w:sz w:val="20"/>
              </w:rPr>
            </w:pPr>
            <w:r w:rsidRPr="00D2468C">
              <w:rPr>
                <w:rFonts w:ascii="Times New Roman" w:hAnsi="Times New Roman"/>
                <w:i/>
                <w:sz w:val="20"/>
              </w:rPr>
              <w:t>Pre</w:t>
            </w:r>
            <w:r>
              <w:rPr>
                <w:rFonts w:ascii="Times New Roman" w:hAnsi="Times New Roman"/>
                <w:i/>
                <w:sz w:val="20"/>
              </w:rPr>
              <w:t>-</w:t>
            </w:r>
            <w:r w:rsidRPr="00D2468C">
              <w:rPr>
                <w:rFonts w:ascii="Times New Roman" w:hAnsi="Times New Roman"/>
                <w:i/>
                <w:sz w:val="20"/>
              </w:rPr>
              <w:t>condition</w:t>
            </w:r>
          </w:p>
        </w:tc>
        <w:tc>
          <w:tcPr>
            <w:tcW w:w="6713" w:type="dxa"/>
            <w:gridSpan w:val="2"/>
            <w:tcBorders>
              <w:top w:val="single" w:sz="4" w:space="0" w:color="auto"/>
              <w:left w:val="single" w:sz="4" w:space="0" w:color="auto"/>
              <w:bottom w:val="single" w:sz="4" w:space="0" w:color="auto"/>
              <w:right w:val="single" w:sz="4" w:space="0" w:color="auto"/>
            </w:tcBorders>
            <w:hideMark/>
          </w:tcPr>
          <w:p w14:paraId="0F1AE0E5" w14:textId="77777777" w:rsidR="00BE68E9" w:rsidRPr="005E557F" w:rsidRDefault="00BE68E9" w:rsidP="000865DA">
            <w:pPr>
              <w:spacing w:line="360" w:lineRule="auto"/>
              <w:ind w:left="34"/>
              <w:rPr>
                <w:rFonts w:ascii="Times New Roman" w:hAnsi="Times New Roman"/>
                <w:sz w:val="20"/>
              </w:rPr>
            </w:pPr>
            <w:r>
              <w:rPr>
                <w:rFonts w:ascii="Times New Roman" w:hAnsi="Times New Roman"/>
                <w:sz w:val="20"/>
              </w:rPr>
              <w:t>DISHUB sudah mengakses sistem</w:t>
            </w:r>
          </w:p>
        </w:tc>
      </w:tr>
      <w:tr w:rsidR="00BE68E9" w:rsidRPr="005E557F" w14:paraId="013210A9" w14:textId="77777777" w:rsidTr="000865DA">
        <w:trPr>
          <w:trHeight w:val="198"/>
          <w:jc w:val="center"/>
        </w:trPr>
        <w:tc>
          <w:tcPr>
            <w:tcW w:w="2332" w:type="dxa"/>
            <w:tcBorders>
              <w:top w:val="single" w:sz="4" w:space="0" w:color="auto"/>
              <w:left w:val="single" w:sz="4" w:space="0" w:color="auto"/>
              <w:bottom w:val="single" w:sz="4" w:space="0" w:color="auto"/>
              <w:right w:val="single" w:sz="4" w:space="0" w:color="auto"/>
            </w:tcBorders>
          </w:tcPr>
          <w:p w14:paraId="4B636DBD" w14:textId="77777777" w:rsidR="00BE68E9" w:rsidRPr="00D2468C" w:rsidRDefault="00BE68E9" w:rsidP="000865DA">
            <w:pPr>
              <w:spacing w:line="360" w:lineRule="auto"/>
              <w:ind w:left="34"/>
              <w:rPr>
                <w:rFonts w:ascii="Times New Roman" w:hAnsi="Times New Roman"/>
                <w:i/>
                <w:sz w:val="20"/>
              </w:rPr>
            </w:pPr>
            <w:r>
              <w:rPr>
                <w:rFonts w:ascii="Times New Roman" w:hAnsi="Times New Roman"/>
                <w:i/>
                <w:sz w:val="20"/>
              </w:rPr>
              <w:t>Post-condition</w:t>
            </w:r>
          </w:p>
        </w:tc>
        <w:tc>
          <w:tcPr>
            <w:tcW w:w="6713" w:type="dxa"/>
            <w:gridSpan w:val="2"/>
            <w:tcBorders>
              <w:top w:val="single" w:sz="4" w:space="0" w:color="auto"/>
              <w:left w:val="single" w:sz="4" w:space="0" w:color="auto"/>
              <w:bottom w:val="single" w:sz="4" w:space="0" w:color="auto"/>
              <w:right w:val="single" w:sz="4" w:space="0" w:color="auto"/>
            </w:tcBorders>
          </w:tcPr>
          <w:p w14:paraId="4075C5CD" w14:textId="77777777" w:rsidR="00BE68E9" w:rsidRDefault="00BE68E9" w:rsidP="000865DA">
            <w:pPr>
              <w:spacing w:line="360" w:lineRule="auto"/>
              <w:ind w:left="34"/>
              <w:rPr>
                <w:rFonts w:ascii="Times New Roman" w:hAnsi="Times New Roman"/>
                <w:sz w:val="20"/>
              </w:rPr>
            </w:pPr>
            <w:r>
              <w:rPr>
                <w:rFonts w:ascii="Times New Roman" w:hAnsi="Times New Roman"/>
                <w:sz w:val="20"/>
              </w:rPr>
              <w:t>DISHUB berhasil mengunduh jadwal</w:t>
            </w:r>
          </w:p>
        </w:tc>
      </w:tr>
      <w:tr w:rsidR="00BE68E9" w:rsidRPr="005E557F" w14:paraId="67C18449" w14:textId="77777777" w:rsidTr="000865DA">
        <w:trPr>
          <w:trHeight w:val="95"/>
          <w:jc w:val="center"/>
        </w:trPr>
        <w:tc>
          <w:tcPr>
            <w:tcW w:w="2332" w:type="dxa"/>
            <w:tcBorders>
              <w:top w:val="single" w:sz="4" w:space="0" w:color="auto"/>
              <w:left w:val="single" w:sz="4" w:space="0" w:color="auto"/>
              <w:bottom w:val="single" w:sz="4" w:space="0" w:color="auto"/>
              <w:right w:val="single" w:sz="4" w:space="0" w:color="auto"/>
            </w:tcBorders>
            <w:hideMark/>
          </w:tcPr>
          <w:p w14:paraId="78B5C5EF" w14:textId="77777777" w:rsidR="00BE68E9" w:rsidRPr="00D2468C" w:rsidRDefault="00BE68E9" w:rsidP="000865DA">
            <w:pPr>
              <w:spacing w:line="360" w:lineRule="auto"/>
              <w:ind w:left="34"/>
              <w:rPr>
                <w:rFonts w:ascii="Times New Roman" w:hAnsi="Times New Roman"/>
                <w:i/>
                <w:sz w:val="20"/>
              </w:rPr>
            </w:pPr>
            <w:r w:rsidRPr="00D2468C">
              <w:rPr>
                <w:rFonts w:ascii="Times New Roman" w:hAnsi="Times New Roman"/>
                <w:i/>
                <w:sz w:val="20"/>
              </w:rPr>
              <w:t>Primary Flow of Events</w:t>
            </w:r>
          </w:p>
        </w:tc>
        <w:tc>
          <w:tcPr>
            <w:tcW w:w="2535" w:type="dxa"/>
            <w:tcBorders>
              <w:top w:val="single" w:sz="4" w:space="0" w:color="auto"/>
              <w:left w:val="single" w:sz="4" w:space="0" w:color="auto"/>
              <w:bottom w:val="single" w:sz="4" w:space="0" w:color="auto"/>
              <w:right w:val="single" w:sz="4" w:space="0" w:color="auto"/>
            </w:tcBorders>
            <w:hideMark/>
          </w:tcPr>
          <w:p w14:paraId="707757E9" w14:textId="77777777" w:rsidR="00BE68E9" w:rsidRPr="00D2468C" w:rsidRDefault="00BE68E9" w:rsidP="000865DA">
            <w:pPr>
              <w:spacing w:line="360" w:lineRule="auto"/>
              <w:ind w:left="720" w:hanging="333"/>
              <w:rPr>
                <w:rFonts w:ascii="Times New Roman" w:hAnsi="Times New Roman"/>
                <w:i/>
                <w:sz w:val="20"/>
                <w:lang w:val="es-ES"/>
              </w:rPr>
            </w:pPr>
            <w:r w:rsidRPr="00D2468C">
              <w:rPr>
                <w:rFonts w:ascii="Times New Roman" w:hAnsi="Times New Roman"/>
                <w:i/>
                <w:sz w:val="20"/>
                <w:lang w:val="es-ES"/>
              </w:rPr>
              <w:t>User Action</w:t>
            </w:r>
          </w:p>
        </w:tc>
        <w:tc>
          <w:tcPr>
            <w:tcW w:w="4178" w:type="dxa"/>
            <w:tcBorders>
              <w:top w:val="single" w:sz="4" w:space="0" w:color="auto"/>
              <w:left w:val="single" w:sz="4" w:space="0" w:color="auto"/>
              <w:bottom w:val="single" w:sz="4" w:space="0" w:color="auto"/>
              <w:right w:val="single" w:sz="4" w:space="0" w:color="auto"/>
            </w:tcBorders>
            <w:hideMark/>
          </w:tcPr>
          <w:p w14:paraId="2D747537" w14:textId="77777777" w:rsidR="00BE68E9" w:rsidRPr="00D2468C" w:rsidRDefault="00BE68E9" w:rsidP="000865DA">
            <w:pPr>
              <w:spacing w:line="360" w:lineRule="auto"/>
              <w:ind w:left="720" w:hanging="49"/>
              <w:rPr>
                <w:rFonts w:ascii="Times New Roman" w:hAnsi="Times New Roman"/>
                <w:i/>
                <w:sz w:val="20"/>
                <w:lang w:val="es-ES"/>
              </w:rPr>
            </w:pPr>
            <w:r w:rsidRPr="00D2468C">
              <w:rPr>
                <w:rFonts w:ascii="Times New Roman" w:hAnsi="Times New Roman"/>
                <w:i/>
                <w:sz w:val="20"/>
                <w:lang w:val="es-ES"/>
              </w:rPr>
              <w:t>S</w:t>
            </w:r>
            <w:r>
              <w:rPr>
                <w:rFonts w:ascii="Times New Roman" w:hAnsi="Times New Roman"/>
                <w:i/>
                <w:sz w:val="20"/>
                <w:lang w:val="es-ES"/>
              </w:rPr>
              <w:t>y</w:t>
            </w:r>
            <w:r w:rsidRPr="00D2468C">
              <w:rPr>
                <w:rFonts w:ascii="Times New Roman" w:hAnsi="Times New Roman"/>
                <w:i/>
                <w:sz w:val="20"/>
                <w:lang w:val="es-ES"/>
              </w:rPr>
              <w:t>stem Response</w:t>
            </w:r>
          </w:p>
        </w:tc>
      </w:tr>
      <w:tr w:rsidR="00BE68E9" w:rsidRPr="005E557F" w14:paraId="54F80D0A" w14:textId="77777777" w:rsidTr="000865DA">
        <w:trPr>
          <w:trHeight w:val="323"/>
          <w:jc w:val="center"/>
        </w:trPr>
        <w:tc>
          <w:tcPr>
            <w:tcW w:w="2332" w:type="dxa"/>
            <w:tcBorders>
              <w:top w:val="single" w:sz="4" w:space="0" w:color="auto"/>
              <w:left w:val="single" w:sz="4" w:space="0" w:color="auto"/>
              <w:bottom w:val="single" w:sz="4" w:space="0" w:color="auto"/>
              <w:right w:val="single" w:sz="4" w:space="0" w:color="auto"/>
            </w:tcBorders>
          </w:tcPr>
          <w:p w14:paraId="05FCE566" w14:textId="77777777" w:rsidR="00BE68E9" w:rsidRPr="005E557F" w:rsidRDefault="00BE68E9" w:rsidP="000865DA">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hideMark/>
          </w:tcPr>
          <w:p w14:paraId="51F93DB7" w14:textId="77777777" w:rsidR="00BE68E9" w:rsidRPr="005E557F" w:rsidRDefault="00BE68E9" w:rsidP="000865DA">
            <w:pPr>
              <w:spacing w:line="360" w:lineRule="auto"/>
              <w:ind w:left="34"/>
              <w:rPr>
                <w:rFonts w:ascii="Times New Roman" w:hAnsi="Times New Roman"/>
                <w:sz w:val="20"/>
                <w:lang w:val="es-ES"/>
              </w:rPr>
            </w:pPr>
            <w:r w:rsidRPr="005E557F">
              <w:rPr>
                <w:rFonts w:ascii="Times New Roman" w:hAnsi="Times New Roman"/>
                <w:sz w:val="20"/>
                <w:lang w:val="es-ES"/>
              </w:rPr>
              <w:t>1. DISHUB</w:t>
            </w:r>
            <w:r w:rsidRPr="005E557F">
              <w:rPr>
                <w:rFonts w:ascii="Times New Roman" w:hAnsi="Times New Roman"/>
                <w:i/>
                <w:sz w:val="20"/>
                <w:lang w:val="es-ES"/>
              </w:rPr>
              <w:t xml:space="preserve"> </w:t>
            </w:r>
            <w:r w:rsidRPr="005E557F">
              <w:rPr>
                <w:rFonts w:ascii="Times New Roman" w:hAnsi="Times New Roman"/>
                <w:sz w:val="20"/>
                <w:lang w:val="es-ES"/>
              </w:rPr>
              <w:t xml:space="preserve">memilih </w:t>
            </w:r>
            <w:r w:rsidRPr="005E557F">
              <w:rPr>
                <w:rFonts w:ascii="Times New Roman" w:hAnsi="Times New Roman"/>
                <w:i/>
                <w:sz w:val="20"/>
                <w:lang w:val="es-ES"/>
              </w:rPr>
              <w:t xml:space="preserve">button </w:t>
            </w:r>
            <w:r>
              <w:rPr>
                <w:rFonts w:ascii="Times New Roman" w:hAnsi="Times New Roman"/>
                <w:sz w:val="20"/>
                <w:lang w:val="es-ES"/>
              </w:rPr>
              <w:t>Generate Jadwal</w:t>
            </w:r>
          </w:p>
        </w:tc>
        <w:tc>
          <w:tcPr>
            <w:tcW w:w="4178" w:type="dxa"/>
            <w:tcBorders>
              <w:top w:val="single" w:sz="4" w:space="0" w:color="auto"/>
              <w:left w:val="single" w:sz="4" w:space="0" w:color="auto"/>
              <w:bottom w:val="single" w:sz="4" w:space="0" w:color="auto"/>
              <w:right w:val="single" w:sz="4" w:space="0" w:color="auto"/>
            </w:tcBorders>
          </w:tcPr>
          <w:p w14:paraId="61C17024" w14:textId="77777777" w:rsidR="00BE68E9" w:rsidRPr="005E557F" w:rsidRDefault="00BE68E9" w:rsidP="000865DA">
            <w:pPr>
              <w:spacing w:line="360" w:lineRule="auto"/>
              <w:ind w:left="104"/>
              <w:rPr>
                <w:rFonts w:ascii="Times New Roman" w:hAnsi="Times New Roman"/>
                <w:i/>
                <w:sz w:val="20"/>
                <w:lang w:val="es-ES"/>
              </w:rPr>
            </w:pPr>
          </w:p>
        </w:tc>
      </w:tr>
      <w:tr w:rsidR="00BE68E9" w:rsidRPr="005E557F" w14:paraId="03511BE5" w14:textId="77777777" w:rsidTr="000865DA">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4B190B0E" w14:textId="77777777" w:rsidR="00BE68E9" w:rsidRPr="005E557F" w:rsidRDefault="00BE68E9" w:rsidP="000865DA">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tcPr>
          <w:p w14:paraId="1AC9EA6F" w14:textId="77777777" w:rsidR="00BE68E9" w:rsidRPr="005E557F" w:rsidRDefault="00BE68E9" w:rsidP="000865DA">
            <w:pPr>
              <w:spacing w:line="360" w:lineRule="auto"/>
              <w:ind w:left="34"/>
              <w:rPr>
                <w:rFonts w:ascii="Times New Roman" w:hAnsi="Times New Roman"/>
                <w:sz w:val="20"/>
                <w:lang w:val="es-ES"/>
              </w:rPr>
            </w:pPr>
          </w:p>
        </w:tc>
        <w:tc>
          <w:tcPr>
            <w:tcW w:w="4178" w:type="dxa"/>
            <w:tcBorders>
              <w:top w:val="single" w:sz="4" w:space="0" w:color="auto"/>
              <w:left w:val="single" w:sz="4" w:space="0" w:color="auto"/>
              <w:bottom w:val="single" w:sz="4" w:space="0" w:color="auto"/>
              <w:right w:val="single" w:sz="4" w:space="0" w:color="auto"/>
            </w:tcBorders>
            <w:hideMark/>
          </w:tcPr>
          <w:p w14:paraId="4F336FB4" w14:textId="77777777" w:rsidR="00BE68E9" w:rsidRPr="005E557F" w:rsidRDefault="00BE68E9" w:rsidP="000865DA">
            <w:pPr>
              <w:spacing w:line="360" w:lineRule="auto"/>
              <w:ind w:left="105"/>
              <w:rPr>
                <w:rFonts w:ascii="Times New Roman" w:hAnsi="Times New Roman"/>
                <w:sz w:val="20"/>
                <w:lang w:val="es-ES"/>
              </w:rPr>
            </w:pPr>
            <w:r w:rsidRPr="005E557F">
              <w:rPr>
                <w:rFonts w:ascii="Times New Roman" w:hAnsi="Times New Roman"/>
                <w:sz w:val="20"/>
                <w:lang w:val="es-ES"/>
              </w:rPr>
              <w:t xml:space="preserve">2. Aplikasi menampilkan halaman </w:t>
            </w:r>
            <w:r>
              <w:rPr>
                <w:rFonts w:ascii="Times New Roman" w:hAnsi="Times New Roman"/>
                <w:sz w:val="20"/>
                <w:lang w:val="es-ES"/>
              </w:rPr>
              <w:t>Generate Jadwal</w:t>
            </w:r>
          </w:p>
        </w:tc>
      </w:tr>
      <w:tr w:rsidR="00BE68E9" w:rsidRPr="005E557F" w14:paraId="5994A13D" w14:textId="77777777" w:rsidTr="000865DA">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59A7C8F3" w14:textId="77777777" w:rsidR="00BE68E9" w:rsidRPr="005E557F" w:rsidRDefault="00BE68E9" w:rsidP="000865DA">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hideMark/>
          </w:tcPr>
          <w:p w14:paraId="14D50B4B" w14:textId="77777777" w:rsidR="00BE68E9" w:rsidRPr="005E557F" w:rsidRDefault="00BE68E9" w:rsidP="000865DA">
            <w:pPr>
              <w:spacing w:line="360" w:lineRule="auto"/>
              <w:ind w:left="34"/>
              <w:rPr>
                <w:rFonts w:ascii="Times New Roman" w:hAnsi="Times New Roman"/>
                <w:sz w:val="20"/>
                <w:lang w:val="es-ES"/>
              </w:rPr>
            </w:pPr>
            <w:r>
              <w:rPr>
                <w:rFonts w:ascii="Times New Roman" w:hAnsi="Times New Roman"/>
                <w:sz w:val="20"/>
                <w:lang w:val="es-ES"/>
              </w:rPr>
              <w:t>3. DISHUB memilih tombol Lihat Jadwal</w:t>
            </w:r>
          </w:p>
        </w:tc>
        <w:tc>
          <w:tcPr>
            <w:tcW w:w="4178" w:type="dxa"/>
            <w:tcBorders>
              <w:top w:val="single" w:sz="4" w:space="0" w:color="auto"/>
              <w:left w:val="single" w:sz="4" w:space="0" w:color="auto"/>
              <w:bottom w:val="single" w:sz="4" w:space="0" w:color="auto"/>
              <w:right w:val="single" w:sz="4" w:space="0" w:color="auto"/>
            </w:tcBorders>
          </w:tcPr>
          <w:p w14:paraId="4C1EEDC6" w14:textId="77777777" w:rsidR="00BE68E9" w:rsidRPr="005E557F" w:rsidRDefault="00BE68E9" w:rsidP="000865DA">
            <w:pPr>
              <w:spacing w:line="360" w:lineRule="auto"/>
              <w:ind w:left="105"/>
              <w:rPr>
                <w:rFonts w:ascii="Times New Roman" w:hAnsi="Times New Roman"/>
                <w:sz w:val="20"/>
                <w:lang w:val="es-ES"/>
              </w:rPr>
            </w:pPr>
          </w:p>
        </w:tc>
      </w:tr>
      <w:tr w:rsidR="00BE68E9" w:rsidRPr="005E557F" w14:paraId="1C66F3B6" w14:textId="77777777" w:rsidTr="000865DA">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35FA98F9" w14:textId="77777777" w:rsidR="00BE68E9" w:rsidRPr="005E557F" w:rsidRDefault="00BE68E9" w:rsidP="000865DA">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hideMark/>
          </w:tcPr>
          <w:p w14:paraId="69CB4CF0" w14:textId="77777777" w:rsidR="00BE68E9" w:rsidRPr="005E557F" w:rsidRDefault="00BE68E9" w:rsidP="000865DA">
            <w:pPr>
              <w:spacing w:line="360" w:lineRule="auto"/>
              <w:ind w:left="34"/>
              <w:rPr>
                <w:rFonts w:ascii="Times New Roman" w:hAnsi="Times New Roman"/>
                <w:sz w:val="20"/>
                <w:lang w:val="es-ES"/>
              </w:rPr>
            </w:pPr>
          </w:p>
        </w:tc>
        <w:tc>
          <w:tcPr>
            <w:tcW w:w="4178" w:type="dxa"/>
            <w:tcBorders>
              <w:top w:val="single" w:sz="4" w:space="0" w:color="auto"/>
              <w:left w:val="single" w:sz="4" w:space="0" w:color="auto"/>
              <w:bottom w:val="single" w:sz="4" w:space="0" w:color="auto"/>
              <w:right w:val="single" w:sz="4" w:space="0" w:color="auto"/>
            </w:tcBorders>
          </w:tcPr>
          <w:p w14:paraId="37539424" w14:textId="77777777" w:rsidR="00BE68E9" w:rsidRPr="005E557F" w:rsidRDefault="00BE68E9" w:rsidP="000865DA">
            <w:pPr>
              <w:spacing w:line="360" w:lineRule="auto"/>
              <w:ind w:left="105"/>
              <w:rPr>
                <w:rFonts w:ascii="Times New Roman" w:hAnsi="Times New Roman"/>
                <w:sz w:val="20"/>
                <w:lang w:val="es-ES"/>
              </w:rPr>
            </w:pPr>
            <w:r>
              <w:rPr>
                <w:rFonts w:ascii="Times New Roman" w:hAnsi="Times New Roman"/>
                <w:sz w:val="20"/>
                <w:lang w:val="es-ES"/>
              </w:rPr>
              <w:t>4. Sistem menampilkan tabel berisi data jadwal yang sudah ditambahkan.</w:t>
            </w:r>
          </w:p>
        </w:tc>
      </w:tr>
      <w:tr w:rsidR="00BE68E9" w:rsidRPr="004E0ACF" w14:paraId="5BEF75A6" w14:textId="77777777" w:rsidTr="000865DA">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34A03D4C" w14:textId="77777777" w:rsidR="00BE68E9" w:rsidRPr="005E557F" w:rsidRDefault="00BE68E9" w:rsidP="000865DA">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tcPr>
          <w:p w14:paraId="025C5E96" w14:textId="77777777" w:rsidR="00BE68E9" w:rsidRDefault="00BE68E9" w:rsidP="000865DA">
            <w:pPr>
              <w:spacing w:line="360" w:lineRule="auto"/>
              <w:ind w:left="34"/>
              <w:rPr>
                <w:rFonts w:ascii="Times New Roman" w:hAnsi="Times New Roman"/>
                <w:sz w:val="20"/>
                <w:lang w:val="es-ES"/>
              </w:rPr>
            </w:pPr>
            <w:r>
              <w:rPr>
                <w:rFonts w:ascii="Times New Roman" w:hAnsi="Times New Roman"/>
                <w:sz w:val="20"/>
                <w:lang w:val="es-ES"/>
              </w:rPr>
              <w:t xml:space="preserve">5. DISHUB memilih tombol </w:t>
            </w:r>
            <w:r w:rsidRPr="00327782">
              <w:rPr>
                <w:rFonts w:ascii="Times New Roman" w:hAnsi="Times New Roman"/>
                <w:i/>
                <w:sz w:val="20"/>
                <w:lang w:val="es-ES"/>
              </w:rPr>
              <w:t>Export</w:t>
            </w:r>
            <w:r>
              <w:rPr>
                <w:rFonts w:ascii="Times New Roman" w:hAnsi="Times New Roman"/>
                <w:sz w:val="20"/>
                <w:lang w:val="es-ES"/>
              </w:rPr>
              <w:t xml:space="preserve"> ke </w:t>
            </w:r>
            <w:r w:rsidRPr="00327782">
              <w:rPr>
                <w:rFonts w:ascii="Times New Roman" w:hAnsi="Times New Roman"/>
                <w:i/>
                <w:sz w:val="20"/>
                <w:lang w:val="es-ES"/>
              </w:rPr>
              <w:t>Excel</w:t>
            </w:r>
          </w:p>
        </w:tc>
        <w:tc>
          <w:tcPr>
            <w:tcW w:w="4178" w:type="dxa"/>
            <w:tcBorders>
              <w:top w:val="single" w:sz="4" w:space="0" w:color="auto"/>
              <w:left w:val="single" w:sz="4" w:space="0" w:color="auto"/>
              <w:bottom w:val="single" w:sz="4" w:space="0" w:color="auto"/>
              <w:right w:val="single" w:sz="4" w:space="0" w:color="auto"/>
            </w:tcBorders>
          </w:tcPr>
          <w:p w14:paraId="2CA54908" w14:textId="77777777" w:rsidR="00BE68E9" w:rsidRDefault="00BE68E9" w:rsidP="000865DA">
            <w:pPr>
              <w:spacing w:line="360" w:lineRule="auto"/>
              <w:ind w:left="105"/>
              <w:rPr>
                <w:rFonts w:ascii="Times New Roman" w:hAnsi="Times New Roman"/>
                <w:sz w:val="20"/>
                <w:lang w:val="es-ES"/>
              </w:rPr>
            </w:pPr>
          </w:p>
        </w:tc>
      </w:tr>
      <w:tr w:rsidR="00BE68E9" w:rsidRPr="004E0ACF" w14:paraId="50D6D782" w14:textId="77777777" w:rsidTr="000865DA">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0C814590" w14:textId="77777777" w:rsidR="00BE68E9" w:rsidRPr="005E557F" w:rsidRDefault="00BE68E9" w:rsidP="000865DA">
            <w:pPr>
              <w:spacing w:line="360" w:lineRule="auto"/>
              <w:ind w:left="34"/>
              <w:rPr>
                <w:rFonts w:ascii="Times New Roman" w:hAnsi="Times New Roman"/>
                <w:sz w:val="20"/>
              </w:rPr>
            </w:pPr>
          </w:p>
        </w:tc>
        <w:tc>
          <w:tcPr>
            <w:tcW w:w="2535" w:type="dxa"/>
            <w:tcBorders>
              <w:top w:val="single" w:sz="4" w:space="0" w:color="auto"/>
              <w:left w:val="single" w:sz="4" w:space="0" w:color="auto"/>
              <w:bottom w:val="single" w:sz="4" w:space="0" w:color="auto"/>
              <w:right w:val="single" w:sz="4" w:space="0" w:color="auto"/>
            </w:tcBorders>
          </w:tcPr>
          <w:p w14:paraId="56565A23" w14:textId="77777777" w:rsidR="00BE68E9" w:rsidRDefault="00BE68E9" w:rsidP="000865DA">
            <w:pPr>
              <w:spacing w:line="360" w:lineRule="auto"/>
              <w:ind w:left="34"/>
              <w:rPr>
                <w:rFonts w:ascii="Times New Roman" w:hAnsi="Times New Roman"/>
                <w:sz w:val="20"/>
                <w:lang w:val="es-ES"/>
              </w:rPr>
            </w:pPr>
          </w:p>
        </w:tc>
        <w:tc>
          <w:tcPr>
            <w:tcW w:w="4178" w:type="dxa"/>
            <w:tcBorders>
              <w:top w:val="single" w:sz="4" w:space="0" w:color="auto"/>
              <w:left w:val="single" w:sz="4" w:space="0" w:color="auto"/>
              <w:bottom w:val="single" w:sz="4" w:space="0" w:color="auto"/>
              <w:right w:val="single" w:sz="4" w:space="0" w:color="auto"/>
            </w:tcBorders>
          </w:tcPr>
          <w:p w14:paraId="49CCCCBA" w14:textId="77777777" w:rsidR="00BE68E9" w:rsidRPr="00327782" w:rsidRDefault="00BE68E9" w:rsidP="00BE68E9">
            <w:pPr>
              <w:keepNext/>
              <w:spacing w:line="360" w:lineRule="auto"/>
              <w:ind w:left="105"/>
              <w:rPr>
                <w:rFonts w:ascii="Times New Roman" w:hAnsi="Times New Roman"/>
                <w:sz w:val="20"/>
                <w:lang w:val="es-ES"/>
              </w:rPr>
            </w:pPr>
            <w:r>
              <w:rPr>
                <w:rFonts w:ascii="Times New Roman" w:hAnsi="Times New Roman"/>
                <w:sz w:val="20"/>
                <w:lang w:val="es-ES"/>
              </w:rPr>
              <w:t xml:space="preserve">6. Sistem menampilkan data jadwal dalam bentuk </w:t>
            </w:r>
            <w:r w:rsidRPr="00327782">
              <w:rPr>
                <w:rFonts w:ascii="Times New Roman" w:hAnsi="Times New Roman"/>
                <w:i/>
                <w:sz w:val="20"/>
                <w:lang w:val="es-ES"/>
              </w:rPr>
              <w:t>excel</w:t>
            </w:r>
          </w:p>
        </w:tc>
      </w:tr>
      <w:tr w:rsidR="00E067C7" w:rsidRPr="004E0ACF" w14:paraId="64079768" w14:textId="77777777" w:rsidTr="000865DA">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785AF80C" w14:textId="784014DB" w:rsidR="00E067C7" w:rsidRPr="005E557F" w:rsidRDefault="00E067C7" w:rsidP="00E067C7">
            <w:pPr>
              <w:spacing w:line="360" w:lineRule="auto"/>
              <w:ind w:left="34"/>
              <w:rPr>
                <w:rFonts w:ascii="Times New Roman" w:hAnsi="Times New Roman"/>
                <w:sz w:val="20"/>
              </w:rPr>
            </w:pPr>
            <w:r w:rsidRPr="00D2468C">
              <w:rPr>
                <w:rFonts w:ascii="Times New Roman" w:hAnsi="Times New Roman"/>
                <w:i/>
                <w:sz w:val="20"/>
              </w:rPr>
              <w:t>Alternate Flow of Events</w:t>
            </w:r>
          </w:p>
        </w:tc>
        <w:tc>
          <w:tcPr>
            <w:tcW w:w="2535" w:type="dxa"/>
            <w:tcBorders>
              <w:top w:val="single" w:sz="4" w:space="0" w:color="auto"/>
              <w:left w:val="single" w:sz="4" w:space="0" w:color="auto"/>
              <w:bottom w:val="single" w:sz="4" w:space="0" w:color="auto"/>
              <w:right w:val="single" w:sz="4" w:space="0" w:color="auto"/>
            </w:tcBorders>
          </w:tcPr>
          <w:p w14:paraId="54EAE174" w14:textId="4D6D02E1" w:rsidR="00E067C7" w:rsidRDefault="00E067C7" w:rsidP="00E067C7">
            <w:pPr>
              <w:spacing w:line="360" w:lineRule="auto"/>
              <w:ind w:left="34"/>
              <w:rPr>
                <w:rFonts w:ascii="Times New Roman" w:hAnsi="Times New Roman"/>
                <w:sz w:val="20"/>
                <w:lang w:val="es-ES"/>
              </w:rPr>
            </w:pPr>
            <w:r w:rsidRPr="00D2468C">
              <w:rPr>
                <w:rFonts w:ascii="Times New Roman" w:hAnsi="Times New Roman"/>
                <w:i/>
                <w:sz w:val="20"/>
                <w:lang w:val="es-ES"/>
              </w:rPr>
              <w:t>User Action</w:t>
            </w:r>
          </w:p>
        </w:tc>
        <w:tc>
          <w:tcPr>
            <w:tcW w:w="4178" w:type="dxa"/>
            <w:tcBorders>
              <w:top w:val="single" w:sz="4" w:space="0" w:color="auto"/>
              <w:left w:val="single" w:sz="4" w:space="0" w:color="auto"/>
              <w:bottom w:val="single" w:sz="4" w:space="0" w:color="auto"/>
              <w:right w:val="single" w:sz="4" w:space="0" w:color="auto"/>
            </w:tcBorders>
          </w:tcPr>
          <w:p w14:paraId="51D7EF63" w14:textId="6A144C2D" w:rsidR="00E067C7" w:rsidRDefault="00E067C7" w:rsidP="00E067C7">
            <w:pPr>
              <w:keepNext/>
              <w:spacing w:line="360" w:lineRule="auto"/>
              <w:ind w:left="105"/>
              <w:rPr>
                <w:rFonts w:ascii="Times New Roman" w:hAnsi="Times New Roman"/>
                <w:sz w:val="20"/>
                <w:lang w:val="es-ES"/>
              </w:rPr>
            </w:pPr>
            <w:r w:rsidRPr="00D2468C">
              <w:rPr>
                <w:rFonts w:ascii="Times New Roman" w:hAnsi="Times New Roman"/>
                <w:i/>
                <w:sz w:val="20"/>
                <w:lang w:val="es-ES"/>
              </w:rPr>
              <w:t>System Response</w:t>
            </w:r>
          </w:p>
        </w:tc>
      </w:tr>
      <w:tr w:rsidR="00E067C7" w:rsidRPr="004E0ACF" w14:paraId="276A73EF" w14:textId="77777777" w:rsidTr="000865DA">
        <w:trPr>
          <w:trHeight w:val="449"/>
          <w:jc w:val="center"/>
        </w:trPr>
        <w:tc>
          <w:tcPr>
            <w:tcW w:w="2332" w:type="dxa"/>
            <w:tcBorders>
              <w:top w:val="single" w:sz="4" w:space="0" w:color="auto"/>
              <w:left w:val="single" w:sz="4" w:space="0" w:color="auto"/>
              <w:bottom w:val="single" w:sz="4" w:space="0" w:color="auto"/>
              <w:right w:val="single" w:sz="4" w:space="0" w:color="auto"/>
            </w:tcBorders>
          </w:tcPr>
          <w:p w14:paraId="36D5497B" w14:textId="77777777" w:rsidR="00E067C7" w:rsidRPr="00D2468C" w:rsidRDefault="00E067C7" w:rsidP="00E067C7">
            <w:pPr>
              <w:spacing w:line="360" w:lineRule="auto"/>
              <w:ind w:left="34"/>
              <w:rPr>
                <w:rFonts w:ascii="Times New Roman" w:hAnsi="Times New Roman"/>
                <w:i/>
                <w:sz w:val="20"/>
              </w:rPr>
            </w:pPr>
          </w:p>
        </w:tc>
        <w:tc>
          <w:tcPr>
            <w:tcW w:w="2535" w:type="dxa"/>
            <w:tcBorders>
              <w:top w:val="single" w:sz="4" w:space="0" w:color="auto"/>
              <w:left w:val="single" w:sz="4" w:space="0" w:color="auto"/>
              <w:bottom w:val="single" w:sz="4" w:space="0" w:color="auto"/>
              <w:right w:val="single" w:sz="4" w:space="0" w:color="auto"/>
            </w:tcBorders>
          </w:tcPr>
          <w:p w14:paraId="2F70B446" w14:textId="12514664" w:rsidR="00E067C7" w:rsidRPr="00D2468C" w:rsidRDefault="00E067C7" w:rsidP="00E067C7">
            <w:pPr>
              <w:spacing w:line="360" w:lineRule="auto"/>
              <w:ind w:left="34"/>
              <w:rPr>
                <w:rFonts w:ascii="Times New Roman" w:hAnsi="Times New Roman"/>
                <w:i/>
                <w:sz w:val="20"/>
                <w:lang w:val="es-ES"/>
              </w:rPr>
            </w:pPr>
            <w:r>
              <w:rPr>
                <w:rFonts w:ascii="Times New Roman" w:hAnsi="Times New Roman"/>
                <w:i/>
                <w:sz w:val="20"/>
              </w:rPr>
              <w:t>-</w:t>
            </w:r>
          </w:p>
        </w:tc>
        <w:tc>
          <w:tcPr>
            <w:tcW w:w="4178" w:type="dxa"/>
            <w:tcBorders>
              <w:top w:val="single" w:sz="4" w:space="0" w:color="auto"/>
              <w:left w:val="single" w:sz="4" w:space="0" w:color="auto"/>
              <w:bottom w:val="single" w:sz="4" w:space="0" w:color="auto"/>
              <w:right w:val="single" w:sz="4" w:space="0" w:color="auto"/>
            </w:tcBorders>
          </w:tcPr>
          <w:p w14:paraId="11C0AAF0" w14:textId="77777777" w:rsidR="00E067C7" w:rsidRPr="00D2468C" w:rsidRDefault="00E067C7" w:rsidP="00E067C7">
            <w:pPr>
              <w:keepNext/>
              <w:spacing w:line="360" w:lineRule="auto"/>
              <w:ind w:left="105"/>
              <w:rPr>
                <w:rFonts w:ascii="Times New Roman" w:hAnsi="Times New Roman"/>
                <w:i/>
                <w:sz w:val="20"/>
                <w:lang w:val="es-ES"/>
              </w:rPr>
            </w:pPr>
          </w:p>
        </w:tc>
      </w:tr>
      <w:tr w:rsidR="00E067C7" w:rsidRPr="004E0ACF" w14:paraId="0A3EE77E" w14:textId="77777777" w:rsidTr="008E086F">
        <w:trPr>
          <w:trHeight w:val="449"/>
          <w:jc w:val="center"/>
        </w:trPr>
        <w:tc>
          <w:tcPr>
            <w:tcW w:w="2332" w:type="dxa"/>
            <w:tcBorders>
              <w:top w:val="single" w:sz="4" w:space="0" w:color="auto"/>
              <w:left w:val="single" w:sz="4" w:space="0" w:color="auto"/>
              <w:bottom w:val="single" w:sz="4" w:space="0" w:color="auto"/>
              <w:right w:val="single" w:sz="4" w:space="0" w:color="auto"/>
            </w:tcBorders>
            <w:vAlign w:val="center"/>
          </w:tcPr>
          <w:p w14:paraId="76FAC04F" w14:textId="77777777" w:rsidR="00E067C7" w:rsidRPr="00D2468C" w:rsidRDefault="00E067C7" w:rsidP="00E067C7">
            <w:pPr>
              <w:spacing w:line="360" w:lineRule="auto"/>
              <w:ind w:left="34"/>
              <w:rPr>
                <w:rFonts w:ascii="Times New Roman" w:hAnsi="Times New Roman"/>
                <w:i/>
                <w:sz w:val="20"/>
              </w:rPr>
            </w:pPr>
          </w:p>
        </w:tc>
        <w:tc>
          <w:tcPr>
            <w:tcW w:w="2535" w:type="dxa"/>
            <w:tcBorders>
              <w:top w:val="single" w:sz="4" w:space="0" w:color="auto"/>
              <w:left w:val="single" w:sz="4" w:space="0" w:color="auto"/>
              <w:bottom w:val="single" w:sz="4" w:space="0" w:color="auto"/>
              <w:right w:val="single" w:sz="4" w:space="0" w:color="auto"/>
            </w:tcBorders>
          </w:tcPr>
          <w:p w14:paraId="0CB093E8" w14:textId="77777777" w:rsidR="00E067C7" w:rsidRPr="005E557F" w:rsidRDefault="00E067C7" w:rsidP="00E067C7">
            <w:pPr>
              <w:spacing w:line="360" w:lineRule="auto"/>
              <w:ind w:left="34"/>
              <w:rPr>
                <w:rFonts w:ascii="Times New Roman" w:hAnsi="Times New Roman"/>
                <w:i/>
                <w:sz w:val="20"/>
              </w:rPr>
            </w:pPr>
          </w:p>
        </w:tc>
        <w:tc>
          <w:tcPr>
            <w:tcW w:w="4178" w:type="dxa"/>
            <w:tcBorders>
              <w:top w:val="single" w:sz="4" w:space="0" w:color="auto"/>
              <w:left w:val="single" w:sz="4" w:space="0" w:color="auto"/>
              <w:bottom w:val="single" w:sz="4" w:space="0" w:color="auto"/>
              <w:right w:val="single" w:sz="4" w:space="0" w:color="auto"/>
            </w:tcBorders>
          </w:tcPr>
          <w:p w14:paraId="6D26F2D6" w14:textId="6DC234A9" w:rsidR="00E067C7" w:rsidRPr="00E067C7" w:rsidRDefault="00E067C7" w:rsidP="00E067C7">
            <w:pPr>
              <w:keepNext/>
              <w:spacing w:line="360" w:lineRule="auto"/>
              <w:ind w:left="105"/>
              <w:rPr>
                <w:rFonts w:ascii="Times New Roman" w:hAnsi="Times New Roman"/>
                <w:i/>
                <w:sz w:val="20"/>
                <w:lang w:val="es-ES"/>
              </w:rPr>
            </w:pPr>
            <w:r>
              <w:rPr>
                <w:rFonts w:ascii="Times New Roman" w:hAnsi="Times New Roman"/>
                <w:sz w:val="20"/>
              </w:rPr>
              <w:t xml:space="preserve">                   </w:t>
            </w:r>
            <w:r w:rsidRPr="00E067C7">
              <w:rPr>
                <w:rFonts w:ascii="Times New Roman" w:hAnsi="Times New Roman"/>
                <w:i/>
                <w:sz w:val="20"/>
              </w:rPr>
              <w:t>-</w:t>
            </w:r>
          </w:p>
        </w:tc>
      </w:tr>
      <w:tr w:rsidR="00E067C7" w:rsidRPr="004E0ACF" w14:paraId="0B0C8A08" w14:textId="77777777" w:rsidTr="008E086F">
        <w:trPr>
          <w:trHeight w:val="449"/>
          <w:jc w:val="center"/>
        </w:trPr>
        <w:tc>
          <w:tcPr>
            <w:tcW w:w="2332" w:type="dxa"/>
            <w:tcBorders>
              <w:top w:val="single" w:sz="4" w:space="0" w:color="auto"/>
              <w:left w:val="single" w:sz="4" w:space="0" w:color="auto"/>
              <w:bottom w:val="single" w:sz="4" w:space="0" w:color="auto"/>
              <w:right w:val="single" w:sz="4" w:space="0" w:color="auto"/>
            </w:tcBorders>
            <w:vAlign w:val="center"/>
          </w:tcPr>
          <w:p w14:paraId="23642132" w14:textId="7B180A8D" w:rsidR="00E067C7" w:rsidRPr="00D2468C" w:rsidRDefault="00E067C7" w:rsidP="00E067C7">
            <w:pPr>
              <w:spacing w:line="360" w:lineRule="auto"/>
              <w:ind w:left="34"/>
              <w:rPr>
                <w:rFonts w:ascii="Times New Roman" w:hAnsi="Times New Roman"/>
                <w:i/>
                <w:sz w:val="20"/>
              </w:rPr>
            </w:pPr>
            <w:r w:rsidRPr="00D2468C">
              <w:rPr>
                <w:rFonts w:ascii="Times New Roman" w:hAnsi="Times New Roman"/>
                <w:i/>
                <w:sz w:val="20"/>
              </w:rPr>
              <w:t>Error Flow of Events</w:t>
            </w:r>
          </w:p>
        </w:tc>
        <w:tc>
          <w:tcPr>
            <w:tcW w:w="2535" w:type="dxa"/>
            <w:tcBorders>
              <w:top w:val="single" w:sz="4" w:space="0" w:color="auto"/>
              <w:left w:val="single" w:sz="4" w:space="0" w:color="auto"/>
              <w:bottom w:val="single" w:sz="4" w:space="0" w:color="auto"/>
              <w:right w:val="single" w:sz="4" w:space="0" w:color="auto"/>
            </w:tcBorders>
          </w:tcPr>
          <w:p w14:paraId="535A486A" w14:textId="6459C585" w:rsidR="00E067C7" w:rsidRPr="005E557F" w:rsidRDefault="00E067C7" w:rsidP="00E067C7">
            <w:pPr>
              <w:spacing w:line="360" w:lineRule="auto"/>
              <w:ind w:left="34"/>
              <w:rPr>
                <w:rFonts w:ascii="Times New Roman" w:hAnsi="Times New Roman"/>
                <w:i/>
                <w:sz w:val="20"/>
              </w:rPr>
            </w:pPr>
            <w:r w:rsidRPr="00D2468C">
              <w:rPr>
                <w:rFonts w:ascii="Times New Roman" w:hAnsi="Times New Roman"/>
                <w:i/>
                <w:sz w:val="20"/>
                <w:lang w:val="es-ES"/>
              </w:rPr>
              <w:t>User Action</w:t>
            </w:r>
          </w:p>
        </w:tc>
        <w:tc>
          <w:tcPr>
            <w:tcW w:w="4178" w:type="dxa"/>
            <w:tcBorders>
              <w:top w:val="single" w:sz="4" w:space="0" w:color="auto"/>
              <w:left w:val="single" w:sz="4" w:space="0" w:color="auto"/>
              <w:bottom w:val="single" w:sz="4" w:space="0" w:color="auto"/>
              <w:right w:val="single" w:sz="4" w:space="0" w:color="auto"/>
            </w:tcBorders>
            <w:vAlign w:val="center"/>
          </w:tcPr>
          <w:p w14:paraId="4998EEC3" w14:textId="62FB7AB9" w:rsidR="00E067C7" w:rsidRDefault="00E067C7" w:rsidP="00E067C7">
            <w:pPr>
              <w:keepNext/>
              <w:spacing w:line="360" w:lineRule="auto"/>
              <w:ind w:left="105"/>
              <w:rPr>
                <w:rFonts w:ascii="Times New Roman" w:hAnsi="Times New Roman"/>
                <w:sz w:val="20"/>
              </w:rPr>
            </w:pPr>
            <w:r w:rsidRPr="00D2468C">
              <w:rPr>
                <w:rFonts w:ascii="Times New Roman" w:hAnsi="Times New Roman"/>
                <w:i/>
                <w:sz w:val="20"/>
                <w:lang w:val="es-ES"/>
              </w:rPr>
              <w:t>System Response</w:t>
            </w:r>
          </w:p>
        </w:tc>
      </w:tr>
      <w:tr w:rsidR="00E067C7" w:rsidRPr="004E0ACF" w14:paraId="6080733C" w14:textId="77777777" w:rsidTr="008E086F">
        <w:trPr>
          <w:trHeight w:val="449"/>
          <w:jc w:val="center"/>
        </w:trPr>
        <w:tc>
          <w:tcPr>
            <w:tcW w:w="2332" w:type="dxa"/>
            <w:tcBorders>
              <w:top w:val="single" w:sz="4" w:space="0" w:color="auto"/>
              <w:left w:val="single" w:sz="4" w:space="0" w:color="auto"/>
              <w:bottom w:val="single" w:sz="4" w:space="0" w:color="auto"/>
              <w:right w:val="single" w:sz="4" w:space="0" w:color="auto"/>
            </w:tcBorders>
            <w:vAlign w:val="center"/>
          </w:tcPr>
          <w:p w14:paraId="22E015AB" w14:textId="3AD1BC02" w:rsidR="00E067C7" w:rsidRPr="00D2468C" w:rsidRDefault="00E067C7" w:rsidP="00E067C7">
            <w:pPr>
              <w:spacing w:line="360" w:lineRule="auto"/>
              <w:ind w:left="34"/>
              <w:rPr>
                <w:rFonts w:ascii="Times New Roman" w:hAnsi="Times New Roman"/>
                <w:i/>
                <w:sz w:val="20"/>
              </w:rPr>
            </w:pPr>
            <w:r>
              <w:rPr>
                <w:rFonts w:ascii="Times New Roman" w:hAnsi="Times New Roman"/>
                <w:i/>
                <w:sz w:val="20"/>
              </w:rPr>
              <w:t>Post Condition</w:t>
            </w:r>
          </w:p>
        </w:tc>
        <w:tc>
          <w:tcPr>
            <w:tcW w:w="2535" w:type="dxa"/>
            <w:tcBorders>
              <w:top w:val="single" w:sz="4" w:space="0" w:color="auto"/>
              <w:left w:val="single" w:sz="4" w:space="0" w:color="auto"/>
              <w:bottom w:val="single" w:sz="4" w:space="0" w:color="auto"/>
              <w:right w:val="single" w:sz="4" w:space="0" w:color="auto"/>
            </w:tcBorders>
          </w:tcPr>
          <w:p w14:paraId="09ABF520" w14:textId="6AB8C30F" w:rsidR="00E067C7" w:rsidRPr="00D2468C" w:rsidRDefault="00E067C7" w:rsidP="00E067C7">
            <w:pPr>
              <w:spacing w:line="360" w:lineRule="auto"/>
              <w:ind w:left="34"/>
              <w:rPr>
                <w:rFonts w:ascii="Times New Roman" w:hAnsi="Times New Roman"/>
                <w:i/>
                <w:sz w:val="20"/>
                <w:lang w:val="es-ES"/>
              </w:rPr>
            </w:pPr>
            <w:r>
              <w:rPr>
                <w:rFonts w:ascii="Times New Roman" w:hAnsi="Times New Roman"/>
                <w:sz w:val="20"/>
                <w:lang w:val="es-ES"/>
              </w:rPr>
              <w:t>Data dapat diunduh dalam bentuk excel</w:t>
            </w:r>
          </w:p>
        </w:tc>
        <w:tc>
          <w:tcPr>
            <w:tcW w:w="4178" w:type="dxa"/>
            <w:tcBorders>
              <w:top w:val="single" w:sz="4" w:space="0" w:color="auto"/>
              <w:left w:val="single" w:sz="4" w:space="0" w:color="auto"/>
              <w:bottom w:val="single" w:sz="4" w:space="0" w:color="auto"/>
              <w:right w:val="single" w:sz="4" w:space="0" w:color="auto"/>
            </w:tcBorders>
            <w:vAlign w:val="center"/>
          </w:tcPr>
          <w:p w14:paraId="24E7825A" w14:textId="77777777" w:rsidR="00E067C7" w:rsidRPr="00D2468C" w:rsidRDefault="00E067C7" w:rsidP="00E067C7">
            <w:pPr>
              <w:keepNext/>
              <w:spacing w:line="360" w:lineRule="auto"/>
              <w:ind w:left="105"/>
              <w:rPr>
                <w:rFonts w:ascii="Times New Roman" w:hAnsi="Times New Roman"/>
                <w:i/>
                <w:sz w:val="20"/>
                <w:lang w:val="es-ES"/>
              </w:rPr>
            </w:pPr>
          </w:p>
        </w:tc>
      </w:tr>
    </w:tbl>
    <w:p w14:paraId="5D166B32" w14:textId="77777777" w:rsidR="00FF53AF" w:rsidRPr="00A43179" w:rsidRDefault="00FF53AF" w:rsidP="0033370D">
      <w:pPr>
        <w:pStyle w:val="Heading2"/>
        <w:numPr>
          <w:ilvl w:val="0"/>
          <w:numId w:val="0"/>
        </w:numPr>
        <w:spacing w:line="360" w:lineRule="auto"/>
        <w:jc w:val="both"/>
        <w:rPr>
          <w:rFonts w:ascii="Times New Roman" w:hAnsi="Times New Roman"/>
          <w:sz w:val="24"/>
          <w:szCs w:val="24"/>
        </w:rPr>
      </w:pPr>
      <w:bookmarkStart w:id="174" w:name="_Toc30414101"/>
      <w:bookmarkStart w:id="175" w:name="_Toc30414168"/>
      <w:bookmarkStart w:id="176" w:name="_Toc45276901"/>
      <w:bookmarkStart w:id="177" w:name="_Toc333302"/>
      <w:r>
        <w:rPr>
          <w:rFonts w:ascii="Times New Roman" w:hAnsi="Times New Roman"/>
          <w:sz w:val="24"/>
          <w:szCs w:val="24"/>
        </w:rPr>
        <w:t>3.12</w:t>
      </w:r>
      <w:r w:rsidRPr="00A43179">
        <w:rPr>
          <w:rFonts w:ascii="Times New Roman" w:eastAsia="Arial" w:hAnsi="Times New Roman"/>
          <w:sz w:val="24"/>
          <w:szCs w:val="24"/>
        </w:rPr>
        <w:t xml:space="preserve"> </w:t>
      </w:r>
      <w:r w:rsidRPr="00A43179">
        <w:rPr>
          <w:rFonts w:ascii="Times New Roman" w:hAnsi="Times New Roman"/>
          <w:sz w:val="24"/>
          <w:szCs w:val="24"/>
        </w:rPr>
        <w:t>Desain</w:t>
      </w:r>
      <w:bookmarkEnd w:id="174"/>
      <w:bookmarkEnd w:id="175"/>
      <w:bookmarkEnd w:id="176"/>
      <w:r w:rsidRPr="00A43179">
        <w:rPr>
          <w:rFonts w:ascii="Times New Roman" w:hAnsi="Times New Roman"/>
          <w:sz w:val="24"/>
          <w:szCs w:val="24"/>
        </w:rPr>
        <w:t xml:space="preserve"> </w:t>
      </w:r>
      <w:bookmarkEnd w:id="177"/>
    </w:p>
    <w:p w14:paraId="401B3641" w14:textId="77777777" w:rsidR="00FF53AF" w:rsidRDefault="00FF53AF" w:rsidP="00FF53AF">
      <w:pPr>
        <w:spacing w:line="360" w:lineRule="auto"/>
        <w:ind w:left="94" w:right="60"/>
        <w:jc w:val="both"/>
        <w:rPr>
          <w:rFonts w:ascii="Times New Roman" w:hAnsi="Times New Roman"/>
          <w:sz w:val="24"/>
          <w:szCs w:val="24"/>
        </w:rPr>
      </w:pPr>
      <w:r w:rsidRPr="00A43179">
        <w:rPr>
          <w:rFonts w:ascii="Times New Roman" w:hAnsi="Times New Roman"/>
          <w:sz w:val="24"/>
          <w:szCs w:val="24"/>
        </w:rPr>
        <w:t xml:space="preserve">Pada </w:t>
      </w:r>
      <w:proofErr w:type="gramStart"/>
      <w:r w:rsidRPr="00A43179">
        <w:rPr>
          <w:rFonts w:ascii="Times New Roman" w:hAnsi="Times New Roman"/>
          <w:sz w:val="24"/>
          <w:szCs w:val="24"/>
        </w:rPr>
        <w:t>bab</w:t>
      </w:r>
      <w:proofErr w:type="gramEnd"/>
      <w:r w:rsidRPr="00A43179">
        <w:rPr>
          <w:rFonts w:ascii="Times New Roman" w:hAnsi="Times New Roman"/>
          <w:sz w:val="24"/>
          <w:szCs w:val="24"/>
        </w:rPr>
        <w:t xml:space="preserve"> ini penulis menjelaskan desain aplikasi yang akan dibangun pada sistem penjadwalan saat melakukan </w:t>
      </w:r>
      <w:r w:rsidRPr="00A43179">
        <w:rPr>
          <w:rFonts w:ascii="Times New Roman" w:hAnsi="Times New Roman"/>
          <w:i/>
          <w:sz w:val="24"/>
          <w:szCs w:val="24"/>
        </w:rPr>
        <w:t xml:space="preserve">generate </w:t>
      </w:r>
      <w:r w:rsidRPr="00A43179">
        <w:rPr>
          <w:rFonts w:ascii="Times New Roman" w:hAnsi="Times New Roman"/>
          <w:sz w:val="24"/>
          <w:szCs w:val="24"/>
        </w:rPr>
        <w:t xml:space="preserve">jadwal. </w:t>
      </w:r>
    </w:p>
    <w:p w14:paraId="3210D89F" w14:textId="77777777" w:rsidR="006116EC" w:rsidRDefault="00321D6D" w:rsidP="006116EC">
      <w:pPr>
        <w:keepNext/>
        <w:spacing w:line="360" w:lineRule="auto"/>
        <w:ind w:left="94" w:right="60"/>
        <w:jc w:val="center"/>
      </w:pPr>
      <w:ins w:id="178" w:author="LENOVO" w:date="2020-06-22T02:34:00Z">
        <w:r>
          <w:rPr>
            <w:noProof/>
          </w:rPr>
          <w:drawing>
            <wp:inline distT="0" distB="0" distL="0" distR="0" wp14:anchorId="6C58BDAD" wp14:editId="2371832C">
              <wp:extent cx="5521960" cy="415607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1960" cy="4156075"/>
                      </a:xfrm>
                      <a:prstGeom prst="rect">
                        <a:avLst/>
                      </a:prstGeom>
                    </pic:spPr>
                  </pic:pic>
                </a:graphicData>
              </a:graphic>
            </wp:inline>
          </w:drawing>
        </w:r>
      </w:ins>
    </w:p>
    <w:p w14:paraId="6EFD3453" w14:textId="0E0667C8" w:rsidR="00900960" w:rsidRPr="006116EC" w:rsidRDefault="006116EC" w:rsidP="006116EC">
      <w:pPr>
        <w:pStyle w:val="Caption"/>
        <w:jc w:val="center"/>
        <w:rPr>
          <w:rFonts w:ascii="Times New Roman" w:hAnsi="Times New Roman"/>
          <w:sz w:val="24"/>
          <w:szCs w:val="24"/>
        </w:rPr>
      </w:pPr>
      <w:bookmarkStart w:id="179" w:name="_Toc45276947"/>
      <w:r w:rsidRPr="006116EC">
        <w:rPr>
          <w:rFonts w:ascii="Times New Roman" w:hAnsi="Times New Roman"/>
          <w:sz w:val="24"/>
          <w:szCs w:val="24"/>
        </w:rPr>
        <w:t xml:space="preserve">Gambar </w:t>
      </w:r>
      <w:r w:rsidRPr="006116EC">
        <w:rPr>
          <w:rFonts w:ascii="Times New Roman" w:hAnsi="Times New Roman"/>
          <w:sz w:val="24"/>
          <w:szCs w:val="24"/>
        </w:rPr>
        <w:fldChar w:fldCharType="begin"/>
      </w:r>
      <w:r w:rsidRPr="006116EC">
        <w:rPr>
          <w:rFonts w:ascii="Times New Roman" w:hAnsi="Times New Roman"/>
          <w:sz w:val="24"/>
          <w:szCs w:val="24"/>
        </w:rPr>
        <w:instrText xml:space="preserve"> SEQ Gambar \* ARABIC </w:instrText>
      </w:r>
      <w:r w:rsidRPr="006116EC">
        <w:rPr>
          <w:rFonts w:ascii="Times New Roman" w:hAnsi="Times New Roman"/>
          <w:sz w:val="24"/>
          <w:szCs w:val="24"/>
        </w:rPr>
        <w:fldChar w:fldCharType="separate"/>
      </w:r>
      <w:r w:rsidR="006A7004">
        <w:rPr>
          <w:rFonts w:ascii="Times New Roman" w:hAnsi="Times New Roman"/>
          <w:noProof/>
          <w:sz w:val="24"/>
          <w:szCs w:val="24"/>
        </w:rPr>
        <w:t>20</w:t>
      </w:r>
      <w:r w:rsidRPr="006116EC">
        <w:rPr>
          <w:rFonts w:ascii="Times New Roman" w:hAnsi="Times New Roman"/>
          <w:sz w:val="24"/>
          <w:szCs w:val="24"/>
        </w:rPr>
        <w:fldChar w:fldCharType="end"/>
      </w:r>
      <w:r w:rsidRPr="006116EC">
        <w:rPr>
          <w:rFonts w:ascii="Times New Roman" w:hAnsi="Times New Roman"/>
          <w:sz w:val="24"/>
          <w:szCs w:val="24"/>
        </w:rPr>
        <w:t>. Mockup Login</w:t>
      </w:r>
      <w:bookmarkEnd w:id="179"/>
    </w:p>
    <w:p w14:paraId="1A85F4AB" w14:textId="77777777" w:rsidR="005C7142" w:rsidRPr="005C7142" w:rsidRDefault="005C7142" w:rsidP="005C7142"/>
    <w:p w14:paraId="200813B3" w14:textId="77777777" w:rsidR="005026A0" w:rsidRPr="008039C6" w:rsidRDefault="005026A0" w:rsidP="005026A0">
      <w:pPr>
        <w:spacing w:line="360" w:lineRule="auto"/>
        <w:jc w:val="both"/>
        <w:rPr>
          <w:rFonts w:ascii="Times New Roman" w:hAnsi="Times New Roman"/>
          <w:sz w:val="24"/>
          <w:szCs w:val="24"/>
        </w:rPr>
      </w:pPr>
      <w:r>
        <w:rPr>
          <w:rFonts w:ascii="Times New Roman" w:hAnsi="Times New Roman"/>
          <w:sz w:val="24"/>
          <w:szCs w:val="24"/>
        </w:rPr>
        <w:t xml:space="preserve">Pada Gambar 20 </w:t>
      </w:r>
      <w:proofErr w:type="gramStart"/>
      <w:r>
        <w:rPr>
          <w:rFonts w:ascii="Times New Roman" w:hAnsi="Times New Roman"/>
          <w:sz w:val="24"/>
          <w:szCs w:val="24"/>
        </w:rPr>
        <w:t>akan</w:t>
      </w:r>
      <w:proofErr w:type="gramEnd"/>
      <w:r>
        <w:rPr>
          <w:rFonts w:ascii="Times New Roman" w:hAnsi="Times New Roman"/>
          <w:sz w:val="24"/>
          <w:szCs w:val="24"/>
        </w:rPr>
        <w:t xml:space="preserve"> terlihat tampilan </w:t>
      </w:r>
      <w:r>
        <w:rPr>
          <w:rFonts w:ascii="Times New Roman" w:hAnsi="Times New Roman"/>
          <w:i/>
          <w:sz w:val="24"/>
          <w:szCs w:val="24"/>
        </w:rPr>
        <w:t xml:space="preserve">Login, </w:t>
      </w:r>
      <w:r>
        <w:rPr>
          <w:rFonts w:ascii="Times New Roman" w:hAnsi="Times New Roman"/>
          <w:sz w:val="24"/>
          <w:szCs w:val="24"/>
        </w:rPr>
        <w:t>ini diperuntukkan kepada Dinas Perhubungan Ajibata.</w:t>
      </w:r>
      <w:r w:rsidR="008039C6">
        <w:rPr>
          <w:rFonts w:ascii="Times New Roman" w:hAnsi="Times New Roman"/>
          <w:sz w:val="24"/>
          <w:szCs w:val="24"/>
        </w:rPr>
        <w:t xml:space="preserve"> Dimana </w:t>
      </w:r>
      <w:proofErr w:type="gramStart"/>
      <w:r w:rsidR="008039C6">
        <w:rPr>
          <w:rFonts w:ascii="Times New Roman" w:hAnsi="Times New Roman"/>
          <w:sz w:val="24"/>
          <w:szCs w:val="24"/>
        </w:rPr>
        <w:t>dinas</w:t>
      </w:r>
      <w:proofErr w:type="gramEnd"/>
      <w:r w:rsidR="008039C6">
        <w:rPr>
          <w:rFonts w:ascii="Times New Roman" w:hAnsi="Times New Roman"/>
          <w:sz w:val="24"/>
          <w:szCs w:val="24"/>
        </w:rPr>
        <w:t xml:space="preserve"> perhubungan dapat meng</w:t>
      </w:r>
      <w:r w:rsidR="008039C6">
        <w:rPr>
          <w:rFonts w:ascii="Times New Roman" w:hAnsi="Times New Roman"/>
          <w:i/>
          <w:sz w:val="24"/>
          <w:szCs w:val="24"/>
        </w:rPr>
        <w:t xml:space="preserve">input database name, server, port, username </w:t>
      </w:r>
      <w:r w:rsidR="008039C6">
        <w:rPr>
          <w:rFonts w:ascii="Times New Roman" w:hAnsi="Times New Roman"/>
          <w:sz w:val="24"/>
          <w:szCs w:val="24"/>
        </w:rPr>
        <w:t xml:space="preserve">yang telah diketahui sebelumnya tetapi </w:t>
      </w:r>
      <w:r w:rsidR="008039C6">
        <w:rPr>
          <w:rFonts w:ascii="Times New Roman" w:hAnsi="Times New Roman"/>
          <w:i/>
          <w:sz w:val="24"/>
          <w:szCs w:val="24"/>
        </w:rPr>
        <w:t xml:space="preserve">password </w:t>
      </w:r>
      <w:r w:rsidR="008039C6">
        <w:rPr>
          <w:rFonts w:ascii="Times New Roman" w:hAnsi="Times New Roman"/>
          <w:sz w:val="24"/>
          <w:szCs w:val="24"/>
        </w:rPr>
        <w:t xml:space="preserve">dapat dikosongkan karena hanya admin dinas perhubungan yang dapat </w:t>
      </w:r>
      <w:r w:rsidR="008039C6">
        <w:rPr>
          <w:rFonts w:ascii="Times New Roman" w:hAnsi="Times New Roman"/>
          <w:i/>
          <w:sz w:val="24"/>
          <w:szCs w:val="24"/>
        </w:rPr>
        <w:t xml:space="preserve">login </w:t>
      </w:r>
      <w:r w:rsidR="008039C6">
        <w:rPr>
          <w:rFonts w:ascii="Times New Roman" w:hAnsi="Times New Roman"/>
          <w:sz w:val="24"/>
          <w:szCs w:val="24"/>
        </w:rPr>
        <w:t>kedalam aplikasi.</w:t>
      </w:r>
    </w:p>
    <w:p w14:paraId="70E880C2" w14:textId="77777777" w:rsidR="005026A0" w:rsidRPr="005026A0" w:rsidRDefault="005026A0" w:rsidP="005026A0"/>
    <w:p w14:paraId="22A07E4D" w14:textId="77777777" w:rsidR="005026A0" w:rsidRPr="005026A0" w:rsidRDefault="005026A0" w:rsidP="005026A0"/>
    <w:p w14:paraId="3F6E6D1C" w14:textId="77777777" w:rsidR="006116EC" w:rsidRDefault="00321D6D" w:rsidP="006116EC">
      <w:pPr>
        <w:keepNext/>
        <w:spacing w:line="360" w:lineRule="auto"/>
        <w:jc w:val="center"/>
      </w:pPr>
      <w:ins w:id="180" w:author="LENOVO" w:date="2020-06-22T02:25:00Z">
        <w:r w:rsidRPr="001E1766">
          <w:rPr>
            <w:rFonts w:ascii="Times New Roman" w:hAnsi="Times New Roman"/>
            <w:noProof/>
            <w:sz w:val="24"/>
            <w:szCs w:val="24"/>
            <w:rPrChange w:id="181" w:author="Unknown">
              <w:rPr>
                <w:noProof/>
              </w:rPr>
            </w:rPrChange>
          </w:rPr>
          <w:drawing>
            <wp:inline distT="0" distB="0" distL="0" distR="0" wp14:anchorId="54C1E30F" wp14:editId="2D309982">
              <wp:extent cx="5521960" cy="3496945"/>
              <wp:effectExtent l="0" t="0" r="254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21960" cy="3496945"/>
                      </a:xfrm>
                      <a:prstGeom prst="rect">
                        <a:avLst/>
                      </a:prstGeom>
                    </pic:spPr>
                  </pic:pic>
                </a:graphicData>
              </a:graphic>
            </wp:inline>
          </w:drawing>
        </w:r>
      </w:ins>
    </w:p>
    <w:p w14:paraId="021A1223" w14:textId="6889A81B" w:rsidR="00FF53AF" w:rsidRPr="006116EC" w:rsidRDefault="006116EC" w:rsidP="006116EC">
      <w:pPr>
        <w:pStyle w:val="Caption"/>
        <w:jc w:val="center"/>
        <w:rPr>
          <w:rFonts w:ascii="Times New Roman" w:hAnsi="Times New Roman"/>
          <w:b w:val="0"/>
          <w:sz w:val="24"/>
          <w:szCs w:val="24"/>
        </w:rPr>
      </w:pPr>
      <w:bookmarkStart w:id="182" w:name="_Toc45276948"/>
      <w:r w:rsidRPr="006116EC">
        <w:rPr>
          <w:rFonts w:ascii="Times New Roman" w:hAnsi="Times New Roman"/>
          <w:sz w:val="24"/>
          <w:szCs w:val="24"/>
        </w:rPr>
        <w:t xml:space="preserve">Gambar </w:t>
      </w:r>
      <w:r w:rsidRPr="006116EC">
        <w:rPr>
          <w:rFonts w:ascii="Times New Roman" w:hAnsi="Times New Roman"/>
          <w:sz w:val="24"/>
          <w:szCs w:val="24"/>
        </w:rPr>
        <w:fldChar w:fldCharType="begin"/>
      </w:r>
      <w:r w:rsidRPr="006116EC">
        <w:rPr>
          <w:rFonts w:ascii="Times New Roman" w:hAnsi="Times New Roman"/>
          <w:sz w:val="24"/>
          <w:szCs w:val="24"/>
        </w:rPr>
        <w:instrText xml:space="preserve"> SEQ Gambar \* ARABIC </w:instrText>
      </w:r>
      <w:r w:rsidRPr="006116EC">
        <w:rPr>
          <w:rFonts w:ascii="Times New Roman" w:hAnsi="Times New Roman"/>
          <w:sz w:val="24"/>
          <w:szCs w:val="24"/>
        </w:rPr>
        <w:fldChar w:fldCharType="separate"/>
      </w:r>
      <w:r w:rsidR="006A7004">
        <w:rPr>
          <w:rFonts w:ascii="Times New Roman" w:hAnsi="Times New Roman"/>
          <w:noProof/>
          <w:sz w:val="24"/>
          <w:szCs w:val="24"/>
        </w:rPr>
        <w:t>21</w:t>
      </w:r>
      <w:r w:rsidRPr="006116EC">
        <w:rPr>
          <w:rFonts w:ascii="Times New Roman" w:hAnsi="Times New Roman"/>
          <w:sz w:val="24"/>
          <w:szCs w:val="24"/>
        </w:rPr>
        <w:fldChar w:fldCharType="end"/>
      </w:r>
      <w:r w:rsidRPr="006116EC">
        <w:rPr>
          <w:rFonts w:ascii="Times New Roman" w:hAnsi="Times New Roman"/>
          <w:sz w:val="24"/>
          <w:szCs w:val="24"/>
        </w:rPr>
        <w:t>. Mockup Home</w:t>
      </w:r>
      <w:bookmarkEnd w:id="182"/>
    </w:p>
    <w:p w14:paraId="70833BBD" w14:textId="77777777" w:rsidR="00FF53AF" w:rsidRDefault="00FF53AF" w:rsidP="007F24CF">
      <w:pPr>
        <w:spacing w:line="360" w:lineRule="auto"/>
        <w:jc w:val="both"/>
      </w:pPr>
    </w:p>
    <w:p w14:paraId="7597A397" w14:textId="673382B8" w:rsidR="00FF53AF" w:rsidRPr="00C63E97" w:rsidRDefault="00097CA2" w:rsidP="007F24CF">
      <w:pPr>
        <w:spacing w:line="360" w:lineRule="auto"/>
        <w:jc w:val="both"/>
        <w:rPr>
          <w:rFonts w:ascii="Times New Roman" w:hAnsi="Times New Roman"/>
          <w:sz w:val="24"/>
          <w:szCs w:val="24"/>
        </w:rPr>
      </w:pPr>
      <w:r>
        <w:rPr>
          <w:rFonts w:ascii="Times New Roman" w:hAnsi="Times New Roman"/>
          <w:sz w:val="24"/>
          <w:szCs w:val="24"/>
        </w:rPr>
        <w:t>Pada Gambar 21</w:t>
      </w:r>
      <w:r w:rsidR="00894539">
        <w:rPr>
          <w:rFonts w:ascii="Times New Roman" w:hAnsi="Times New Roman"/>
          <w:sz w:val="24"/>
          <w:szCs w:val="24"/>
        </w:rPr>
        <w:t xml:space="preserve"> </w:t>
      </w:r>
      <w:proofErr w:type="gramStart"/>
      <w:r w:rsidR="00894539">
        <w:rPr>
          <w:rFonts w:ascii="Times New Roman" w:hAnsi="Times New Roman"/>
          <w:sz w:val="24"/>
          <w:szCs w:val="24"/>
        </w:rPr>
        <w:t>akan</w:t>
      </w:r>
      <w:proofErr w:type="gramEnd"/>
      <w:r w:rsidR="00894539">
        <w:rPr>
          <w:rFonts w:ascii="Times New Roman" w:hAnsi="Times New Roman"/>
          <w:sz w:val="24"/>
          <w:szCs w:val="24"/>
        </w:rPr>
        <w:t xml:space="preserve"> terlihat tampilan</w:t>
      </w:r>
      <w:r w:rsidR="005C7142">
        <w:rPr>
          <w:rFonts w:ascii="Times New Roman" w:hAnsi="Times New Roman"/>
          <w:sz w:val="24"/>
          <w:szCs w:val="24"/>
        </w:rPr>
        <w:t xml:space="preserve"> </w:t>
      </w:r>
      <w:r w:rsidR="005C7142">
        <w:rPr>
          <w:rFonts w:ascii="Times New Roman" w:hAnsi="Times New Roman"/>
          <w:i/>
          <w:sz w:val="24"/>
          <w:szCs w:val="24"/>
        </w:rPr>
        <w:t xml:space="preserve">Home. </w:t>
      </w:r>
      <w:r w:rsidR="005C7142">
        <w:rPr>
          <w:rFonts w:ascii="Times New Roman" w:hAnsi="Times New Roman"/>
          <w:sz w:val="24"/>
          <w:szCs w:val="24"/>
        </w:rPr>
        <w:t>Dimana terdapat</w:t>
      </w:r>
      <w:r w:rsidR="00FF53AF" w:rsidRPr="00C63E97">
        <w:rPr>
          <w:rFonts w:ascii="Times New Roman" w:hAnsi="Times New Roman"/>
          <w:sz w:val="24"/>
          <w:szCs w:val="24"/>
        </w:rPr>
        <w:t xml:space="preserve"> </w:t>
      </w:r>
      <w:r w:rsidR="00FF53AF" w:rsidRPr="00C63E97">
        <w:rPr>
          <w:rFonts w:ascii="Times New Roman" w:hAnsi="Times New Roman"/>
          <w:i/>
          <w:sz w:val="24"/>
          <w:szCs w:val="24"/>
        </w:rPr>
        <w:t xml:space="preserve">button-button </w:t>
      </w:r>
      <w:r w:rsidR="00FF53AF" w:rsidRPr="00C63E97">
        <w:rPr>
          <w:rFonts w:ascii="Times New Roman" w:hAnsi="Times New Roman"/>
          <w:sz w:val="24"/>
          <w:szCs w:val="24"/>
        </w:rPr>
        <w:t>un</w:t>
      </w:r>
      <w:r w:rsidR="00C56B94">
        <w:rPr>
          <w:rFonts w:ascii="Times New Roman" w:hAnsi="Times New Roman"/>
          <w:sz w:val="24"/>
          <w:szCs w:val="24"/>
        </w:rPr>
        <w:t>tuk kelola kapal, kelola jadwal, generate jadwal</w:t>
      </w:r>
      <w:r w:rsidR="008039C6">
        <w:rPr>
          <w:rFonts w:ascii="Times New Roman" w:hAnsi="Times New Roman"/>
          <w:sz w:val="24"/>
          <w:szCs w:val="24"/>
        </w:rPr>
        <w:t>, kelola wilayah</w:t>
      </w:r>
      <w:r w:rsidR="001E6751">
        <w:rPr>
          <w:rFonts w:ascii="Times New Roman" w:hAnsi="Times New Roman"/>
          <w:sz w:val="24"/>
          <w:szCs w:val="24"/>
        </w:rPr>
        <w:t>–</w:t>
      </w:r>
      <w:r w:rsidR="00E067C7">
        <w:rPr>
          <w:rFonts w:ascii="Times New Roman" w:hAnsi="Times New Roman"/>
          <w:sz w:val="24"/>
          <w:szCs w:val="24"/>
        </w:rPr>
        <w:t>, dan</w:t>
      </w:r>
      <w:r w:rsidR="00C56B94">
        <w:rPr>
          <w:rFonts w:ascii="Times New Roman" w:hAnsi="Times New Roman"/>
          <w:sz w:val="24"/>
          <w:szCs w:val="24"/>
        </w:rPr>
        <w:t xml:space="preserve"> keluar</w:t>
      </w:r>
      <w:r w:rsidR="008039C6">
        <w:rPr>
          <w:rFonts w:ascii="Times New Roman" w:hAnsi="Times New Roman"/>
          <w:sz w:val="24"/>
          <w:szCs w:val="24"/>
        </w:rPr>
        <w:t>.</w:t>
      </w:r>
    </w:p>
    <w:p w14:paraId="556BC147" w14:textId="77777777" w:rsidR="00FF53AF" w:rsidRPr="00A43179" w:rsidRDefault="00FF53AF" w:rsidP="00FF53AF">
      <w:pPr>
        <w:jc w:val="center"/>
        <w:rPr>
          <w:rFonts w:ascii="Times New Roman" w:hAnsi="Times New Roman"/>
          <w:b/>
          <w:sz w:val="24"/>
          <w:szCs w:val="24"/>
        </w:rPr>
      </w:pPr>
    </w:p>
    <w:p w14:paraId="21E2B083" w14:textId="77777777" w:rsidR="00FF53AF" w:rsidRPr="00A43179" w:rsidRDefault="00FF53AF" w:rsidP="00FF53AF">
      <w:pPr>
        <w:rPr>
          <w:rFonts w:ascii="Times New Roman" w:hAnsi="Times New Roman"/>
          <w:b/>
          <w:sz w:val="24"/>
          <w:szCs w:val="24"/>
        </w:rPr>
      </w:pPr>
    </w:p>
    <w:p w14:paraId="607823D9" w14:textId="77777777" w:rsidR="006116EC" w:rsidRDefault="00321D6D" w:rsidP="006116EC">
      <w:pPr>
        <w:keepNext/>
        <w:spacing w:line="360" w:lineRule="auto"/>
        <w:jc w:val="center"/>
      </w:pPr>
      <w:ins w:id="183" w:author="LENOVO" w:date="2020-06-22T01:55:00Z">
        <w:r>
          <w:rPr>
            <w:noProof/>
          </w:rPr>
          <w:drawing>
            <wp:inline distT="0" distB="0" distL="0" distR="0" wp14:anchorId="3C7DC8A6" wp14:editId="40875987">
              <wp:extent cx="5521960" cy="4168140"/>
              <wp:effectExtent l="0" t="0" r="254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1960" cy="4168140"/>
                      </a:xfrm>
                      <a:prstGeom prst="rect">
                        <a:avLst/>
                      </a:prstGeom>
                    </pic:spPr>
                  </pic:pic>
                </a:graphicData>
              </a:graphic>
            </wp:inline>
          </w:drawing>
        </w:r>
      </w:ins>
    </w:p>
    <w:p w14:paraId="109A64C3" w14:textId="21067B73" w:rsidR="00FF53AF" w:rsidRPr="006116EC" w:rsidRDefault="006116EC" w:rsidP="006116EC">
      <w:pPr>
        <w:pStyle w:val="Caption"/>
        <w:jc w:val="center"/>
        <w:rPr>
          <w:rFonts w:ascii="Times New Roman" w:hAnsi="Times New Roman"/>
          <w:b w:val="0"/>
          <w:sz w:val="24"/>
          <w:szCs w:val="24"/>
        </w:rPr>
      </w:pPr>
      <w:bookmarkStart w:id="184" w:name="_Toc45276949"/>
      <w:r w:rsidRPr="006116EC">
        <w:rPr>
          <w:rFonts w:ascii="Times New Roman" w:hAnsi="Times New Roman"/>
          <w:sz w:val="24"/>
          <w:szCs w:val="24"/>
        </w:rPr>
        <w:t xml:space="preserve">Gambar </w:t>
      </w:r>
      <w:r w:rsidRPr="006116EC">
        <w:rPr>
          <w:rFonts w:ascii="Times New Roman" w:hAnsi="Times New Roman"/>
          <w:sz w:val="24"/>
          <w:szCs w:val="24"/>
        </w:rPr>
        <w:fldChar w:fldCharType="begin"/>
      </w:r>
      <w:r w:rsidRPr="006116EC">
        <w:rPr>
          <w:rFonts w:ascii="Times New Roman" w:hAnsi="Times New Roman"/>
          <w:sz w:val="24"/>
          <w:szCs w:val="24"/>
        </w:rPr>
        <w:instrText xml:space="preserve"> SEQ Gambar \* ARABIC </w:instrText>
      </w:r>
      <w:r w:rsidRPr="006116EC">
        <w:rPr>
          <w:rFonts w:ascii="Times New Roman" w:hAnsi="Times New Roman"/>
          <w:sz w:val="24"/>
          <w:szCs w:val="24"/>
        </w:rPr>
        <w:fldChar w:fldCharType="separate"/>
      </w:r>
      <w:r w:rsidR="006A7004">
        <w:rPr>
          <w:rFonts w:ascii="Times New Roman" w:hAnsi="Times New Roman"/>
          <w:noProof/>
          <w:sz w:val="24"/>
          <w:szCs w:val="24"/>
        </w:rPr>
        <w:t>22</w:t>
      </w:r>
      <w:r w:rsidRPr="006116EC">
        <w:rPr>
          <w:rFonts w:ascii="Times New Roman" w:hAnsi="Times New Roman"/>
          <w:sz w:val="24"/>
          <w:szCs w:val="24"/>
        </w:rPr>
        <w:fldChar w:fldCharType="end"/>
      </w:r>
      <w:r w:rsidRPr="006116EC">
        <w:rPr>
          <w:rFonts w:ascii="Times New Roman" w:hAnsi="Times New Roman"/>
          <w:sz w:val="24"/>
          <w:szCs w:val="24"/>
        </w:rPr>
        <w:t>. Mockup Kelola Kapal</w:t>
      </w:r>
      <w:bookmarkEnd w:id="184"/>
    </w:p>
    <w:p w14:paraId="56FA4BF9" w14:textId="77777777" w:rsidR="00097CA2" w:rsidRPr="00097CA2" w:rsidRDefault="00097CA2" w:rsidP="00097CA2"/>
    <w:p w14:paraId="5B4162B3" w14:textId="27ED64AF" w:rsidR="00FF53AF" w:rsidRPr="00A67ABF" w:rsidRDefault="00FF53AF" w:rsidP="00383999">
      <w:pPr>
        <w:spacing w:line="360" w:lineRule="auto"/>
        <w:jc w:val="both"/>
        <w:rPr>
          <w:rFonts w:ascii="Times New Roman" w:hAnsi="Times New Roman"/>
          <w:sz w:val="24"/>
          <w:szCs w:val="24"/>
        </w:rPr>
      </w:pPr>
      <w:r w:rsidRPr="00A67ABF">
        <w:rPr>
          <w:rFonts w:ascii="Times New Roman" w:hAnsi="Times New Roman"/>
          <w:sz w:val="24"/>
          <w:szCs w:val="24"/>
        </w:rPr>
        <w:t>P</w:t>
      </w:r>
      <w:r w:rsidR="00097CA2">
        <w:rPr>
          <w:rFonts w:ascii="Times New Roman" w:hAnsi="Times New Roman"/>
          <w:sz w:val="24"/>
          <w:szCs w:val="24"/>
        </w:rPr>
        <w:t>ada Gambar 22</w:t>
      </w:r>
      <w:r w:rsidR="00894539">
        <w:rPr>
          <w:rFonts w:ascii="Times New Roman" w:hAnsi="Times New Roman"/>
          <w:sz w:val="24"/>
          <w:szCs w:val="24"/>
        </w:rPr>
        <w:t xml:space="preserve"> </w:t>
      </w:r>
      <w:proofErr w:type="gramStart"/>
      <w:r w:rsidR="00894539">
        <w:rPr>
          <w:rFonts w:ascii="Times New Roman" w:hAnsi="Times New Roman"/>
          <w:sz w:val="24"/>
          <w:szCs w:val="24"/>
        </w:rPr>
        <w:t>akan</w:t>
      </w:r>
      <w:proofErr w:type="gramEnd"/>
      <w:r w:rsidR="00894539">
        <w:rPr>
          <w:rFonts w:ascii="Times New Roman" w:hAnsi="Times New Roman"/>
          <w:sz w:val="24"/>
          <w:szCs w:val="24"/>
        </w:rPr>
        <w:t xml:space="preserve"> terlihat tampilan </w:t>
      </w:r>
      <w:r w:rsidRPr="00A67ABF">
        <w:rPr>
          <w:rFonts w:ascii="Times New Roman" w:hAnsi="Times New Roman"/>
          <w:i/>
          <w:sz w:val="24"/>
          <w:szCs w:val="24"/>
        </w:rPr>
        <w:t>form</w:t>
      </w:r>
      <w:r w:rsidRPr="00A67ABF">
        <w:rPr>
          <w:rFonts w:ascii="Times New Roman" w:hAnsi="Times New Roman"/>
          <w:sz w:val="24"/>
          <w:szCs w:val="24"/>
        </w:rPr>
        <w:t xml:space="preserve"> kelola kapal. D</w:t>
      </w:r>
      <w:r>
        <w:rPr>
          <w:rFonts w:ascii="Times New Roman" w:hAnsi="Times New Roman"/>
          <w:sz w:val="24"/>
          <w:szCs w:val="24"/>
        </w:rPr>
        <w:t xml:space="preserve">imana data yang harus diisi </w:t>
      </w:r>
      <w:r w:rsidRPr="00A67ABF">
        <w:rPr>
          <w:rFonts w:ascii="Times New Roman" w:hAnsi="Times New Roman"/>
          <w:sz w:val="24"/>
          <w:szCs w:val="24"/>
        </w:rPr>
        <w:t xml:space="preserve">meliputi, </w:t>
      </w:r>
      <w:proofErr w:type="gramStart"/>
      <w:r w:rsidRPr="00A67ABF">
        <w:rPr>
          <w:rFonts w:ascii="Times New Roman" w:hAnsi="Times New Roman"/>
          <w:sz w:val="24"/>
          <w:szCs w:val="24"/>
        </w:rPr>
        <w:t>nama</w:t>
      </w:r>
      <w:proofErr w:type="gramEnd"/>
      <w:r w:rsidRPr="00A67ABF">
        <w:rPr>
          <w:rFonts w:ascii="Times New Roman" w:hAnsi="Times New Roman"/>
          <w:sz w:val="24"/>
          <w:szCs w:val="24"/>
        </w:rPr>
        <w:t xml:space="preserve"> kapal, nama perusahaan</w:t>
      </w:r>
      <w:r w:rsidR="00321D6D">
        <w:rPr>
          <w:rFonts w:ascii="Times New Roman" w:hAnsi="Times New Roman"/>
          <w:sz w:val="24"/>
          <w:szCs w:val="24"/>
        </w:rPr>
        <w:t xml:space="preserve">, nama nahkoda, inisial nahkoda, dan dapat memilih kategori pelabuhan. </w:t>
      </w:r>
      <w:r w:rsidR="00321D6D">
        <w:rPr>
          <w:rFonts w:ascii="Times New Roman" w:hAnsi="Times New Roman"/>
          <w:i/>
          <w:sz w:val="24"/>
          <w:szCs w:val="24"/>
        </w:rPr>
        <w:t xml:space="preserve">Form </w:t>
      </w:r>
      <w:r w:rsidR="00321D6D">
        <w:rPr>
          <w:rFonts w:ascii="Times New Roman" w:hAnsi="Times New Roman"/>
          <w:sz w:val="24"/>
          <w:szCs w:val="24"/>
        </w:rPr>
        <w:t>untuk kelola kapal juga dapat menambah, meng-</w:t>
      </w:r>
      <w:r w:rsidR="00321D6D">
        <w:rPr>
          <w:rFonts w:ascii="Times New Roman" w:hAnsi="Times New Roman"/>
          <w:i/>
          <w:sz w:val="24"/>
          <w:szCs w:val="24"/>
        </w:rPr>
        <w:t>update,</w:t>
      </w:r>
      <w:r w:rsidR="002E3584">
        <w:rPr>
          <w:rFonts w:ascii="Times New Roman" w:hAnsi="Times New Roman"/>
          <w:i/>
          <w:sz w:val="24"/>
          <w:szCs w:val="24"/>
        </w:rPr>
        <w:t xml:space="preserve"> </w:t>
      </w:r>
      <w:proofErr w:type="gramStart"/>
      <w:r w:rsidR="002E3584">
        <w:rPr>
          <w:rFonts w:ascii="Times New Roman" w:hAnsi="Times New Roman"/>
          <w:sz w:val="24"/>
          <w:szCs w:val="24"/>
        </w:rPr>
        <w:t>dan</w:t>
      </w:r>
      <w:proofErr w:type="gramEnd"/>
      <w:r w:rsidR="00321D6D">
        <w:rPr>
          <w:rFonts w:ascii="Times New Roman" w:hAnsi="Times New Roman"/>
          <w:sz w:val="24"/>
          <w:szCs w:val="24"/>
        </w:rPr>
        <w:t xml:space="preserve"> menghapus data kapal</w:t>
      </w:r>
      <w:r w:rsidRPr="00A67ABF">
        <w:rPr>
          <w:rFonts w:ascii="Times New Roman" w:hAnsi="Times New Roman"/>
          <w:sz w:val="24"/>
          <w:szCs w:val="24"/>
        </w:rPr>
        <w:t>.</w:t>
      </w:r>
    </w:p>
    <w:p w14:paraId="767465A9" w14:textId="77777777" w:rsidR="00FF53AF" w:rsidRPr="00A43179" w:rsidRDefault="00FF53AF" w:rsidP="00383999">
      <w:pPr>
        <w:jc w:val="both"/>
        <w:rPr>
          <w:rFonts w:ascii="Times New Roman" w:hAnsi="Times New Roman"/>
          <w:b/>
          <w:sz w:val="24"/>
          <w:szCs w:val="24"/>
        </w:rPr>
      </w:pPr>
    </w:p>
    <w:p w14:paraId="27810C55" w14:textId="77777777" w:rsidR="006116EC" w:rsidRDefault="006867E6" w:rsidP="006116EC">
      <w:pPr>
        <w:keepNext/>
        <w:spacing w:line="360" w:lineRule="auto"/>
        <w:jc w:val="center"/>
      </w:pPr>
      <w:ins w:id="185" w:author="LENOVO" w:date="2020-06-22T02:48:00Z">
        <w:r>
          <w:rPr>
            <w:noProof/>
          </w:rPr>
          <w:drawing>
            <wp:inline distT="0" distB="0" distL="0" distR="0" wp14:anchorId="238265FD" wp14:editId="5C8F5B7F">
              <wp:extent cx="5521960" cy="368109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1960" cy="3681095"/>
                      </a:xfrm>
                      <a:prstGeom prst="rect">
                        <a:avLst/>
                      </a:prstGeom>
                    </pic:spPr>
                  </pic:pic>
                </a:graphicData>
              </a:graphic>
            </wp:inline>
          </w:drawing>
        </w:r>
      </w:ins>
    </w:p>
    <w:p w14:paraId="6A6CEF2A" w14:textId="6BAA89F2" w:rsidR="00FF53AF" w:rsidRPr="006116EC" w:rsidRDefault="006116EC" w:rsidP="006116EC">
      <w:pPr>
        <w:pStyle w:val="Caption"/>
        <w:jc w:val="center"/>
        <w:rPr>
          <w:rFonts w:ascii="Times New Roman" w:hAnsi="Times New Roman"/>
          <w:b w:val="0"/>
          <w:sz w:val="24"/>
          <w:szCs w:val="24"/>
        </w:rPr>
      </w:pPr>
      <w:bookmarkStart w:id="186" w:name="_Toc45276950"/>
      <w:r w:rsidRPr="006116EC">
        <w:rPr>
          <w:rFonts w:ascii="Times New Roman" w:hAnsi="Times New Roman"/>
          <w:sz w:val="24"/>
          <w:szCs w:val="24"/>
        </w:rPr>
        <w:t xml:space="preserve">Gambar </w:t>
      </w:r>
      <w:r w:rsidRPr="006116EC">
        <w:rPr>
          <w:rFonts w:ascii="Times New Roman" w:hAnsi="Times New Roman"/>
          <w:sz w:val="24"/>
          <w:szCs w:val="24"/>
        </w:rPr>
        <w:fldChar w:fldCharType="begin"/>
      </w:r>
      <w:r w:rsidRPr="006116EC">
        <w:rPr>
          <w:rFonts w:ascii="Times New Roman" w:hAnsi="Times New Roman"/>
          <w:sz w:val="24"/>
          <w:szCs w:val="24"/>
        </w:rPr>
        <w:instrText xml:space="preserve"> SEQ Gambar \* ARABIC </w:instrText>
      </w:r>
      <w:r w:rsidRPr="006116EC">
        <w:rPr>
          <w:rFonts w:ascii="Times New Roman" w:hAnsi="Times New Roman"/>
          <w:sz w:val="24"/>
          <w:szCs w:val="24"/>
        </w:rPr>
        <w:fldChar w:fldCharType="separate"/>
      </w:r>
      <w:r w:rsidR="006A7004">
        <w:rPr>
          <w:rFonts w:ascii="Times New Roman" w:hAnsi="Times New Roman"/>
          <w:noProof/>
          <w:sz w:val="24"/>
          <w:szCs w:val="24"/>
        </w:rPr>
        <w:t>23</w:t>
      </w:r>
      <w:r w:rsidRPr="006116EC">
        <w:rPr>
          <w:rFonts w:ascii="Times New Roman" w:hAnsi="Times New Roman"/>
          <w:sz w:val="24"/>
          <w:szCs w:val="24"/>
        </w:rPr>
        <w:fldChar w:fldCharType="end"/>
      </w:r>
      <w:r w:rsidRPr="006116EC">
        <w:rPr>
          <w:rFonts w:ascii="Times New Roman" w:hAnsi="Times New Roman"/>
          <w:sz w:val="24"/>
          <w:szCs w:val="24"/>
        </w:rPr>
        <w:t>. Mockup Kelola Jadwal</w:t>
      </w:r>
      <w:bookmarkEnd w:id="186"/>
    </w:p>
    <w:p w14:paraId="1A51B125" w14:textId="77777777" w:rsidR="00FF53AF" w:rsidRPr="00A67ABF" w:rsidRDefault="00FF53AF" w:rsidP="00FF53AF">
      <w:pPr>
        <w:spacing w:line="360" w:lineRule="auto"/>
        <w:jc w:val="both"/>
        <w:rPr>
          <w:rFonts w:ascii="Times New Roman" w:hAnsi="Times New Roman"/>
          <w:sz w:val="24"/>
          <w:szCs w:val="24"/>
        </w:rPr>
      </w:pPr>
    </w:p>
    <w:p w14:paraId="4B05AA7D" w14:textId="77777777" w:rsidR="00FF53AF" w:rsidRPr="006867E6" w:rsidRDefault="00FF53AF" w:rsidP="00FF53AF">
      <w:pPr>
        <w:spacing w:line="360" w:lineRule="auto"/>
        <w:jc w:val="both"/>
        <w:rPr>
          <w:rFonts w:ascii="Times New Roman" w:hAnsi="Times New Roman"/>
          <w:sz w:val="24"/>
          <w:szCs w:val="24"/>
        </w:rPr>
      </w:pPr>
      <w:r w:rsidRPr="00A67ABF">
        <w:rPr>
          <w:rFonts w:ascii="Times New Roman" w:hAnsi="Times New Roman"/>
          <w:sz w:val="24"/>
          <w:szCs w:val="24"/>
        </w:rPr>
        <w:t xml:space="preserve">Pada </w:t>
      </w:r>
      <w:r w:rsidR="00097CA2">
        <w:rPr>
          <w:rFonts w:ascii="Times New Roman" w:hAnsi="Times New Roman"/>
          <w:sz w:val="24"/>
          <w:szCs w:val="24"/>
        </w:rPr>
        <w:t>Gambar 23</w:t>
      </w:r>
      <w:r w:rsidR="00894539">
        <w:rPr>
          <w:rFonts w:ascii="Times New Roman" w:hAnsi="Times New Roman"/>
          <w:sz w:val="24"/>
          <w:szCs w:val="24"/>
        </w:rPr>
        <w:t xml:space="preserve"> </w:t>
      </w:r>
      <w:proofErr w:type="gramStart"/>
      <w:r w:rsidR="00894539">
        <w:rPr>
          <w:rFonts w:ascii="Times New Roman" w:hAnsi="Times New Roman"/>
          <w:sz w:val="24"/>
          <w:szCs w:val="24"/>
        </w:rPr>
        <w:t>akan</w:t>
      </w:r>
      <w:proofErr w:type="gramEnd"/>
      <w:r w:rsidR="00894539">
        <w:rPr>
          <w:rFonts w:ascii="Times New Roman" w:hAnsi="Times New Roman"/>
          <w:sz w:val="24"/>
          <w:szCs w:val="24"/>
        </w:rPr>
        <w:t xml:space="preserve"> terlihat tampilan</w:t>
      </w:r>
      <w:r w:rsidRPr="00A67ABF">
        <w:rPr>
          <w:rFonts w:ascii="Times New Roman" w:hAnsi="Times New Roman"/>
          <w:sz w:val="24"/>
          <w:szCs w:val="24"/>
        </w:rPr>
        <w:t xml:space="preserve"> </w:t>
      </w:r>
      <w:r w:rsidRPr="00A67ABF">
        <w:rPr>
          <w:rFonts w:ascii="Times New Roman" w:hAnsi="Times New Roman"/>
          <w:i/>
          <w:sz w:val="24"/>
          <w:szCs w:val="24"/>
        </w:rPr>
        <w:t xml:space="preserve">form </w:t>
      </w:r>
      <w:r w:rsidRPr="00A67ABF">
        <w:rPr>
          <w:rFonts w:ascii="Times New Roman" w:hAnsi="Times New Roman"/>
          <w:sz w:val="24"/>
          <w:szCs w:val="24"/>
        </w:rPr>
        <w:t xml:space="preserve">kelola </w:t>
      </w:r>
      <w:r w:rsidR="006867E6">
        <w:rPr>
          <w:rFonts w:ascii="Times New Roman" w:hAnsi="Times New Roman"/>
          <w:sz w:val="24"/>
          <w:szCs w:val="24"/>
        </w:rPr>
        <w:t>jadwal</w:t>
      </w:r>
      <w:r w:rsidRPr="00A67ABF">
        <w:rPr>
          <w:rFonts w:ascii="Times New Roman" w:hAnsi="Times New Roman"/>
          <w:sz w:val="24"/>
          <w:szCs w:val="24"/>
        </w:rPr>
        <w:t xml:space="preserve">. Dimana </w:t>
      </w:r>
      <w:r>
        <w:rPr>
          <w:rFonts w:ascii="Times New Roman" w:hAnsi="Times New Roman"/>
          <w:sz w:val="24"/>
          <w:szCs w:val="24"/>
        </w:rPr>
        <w:t>data yang harus dii</w:t>
      </w:r>
      <w:r w:rsidRPr="00A67ABF">
        <w:rPr>
          <w:rFonts w:ascii="Times New Roman" w:hAnsi="Times New Roman"/>
          <w:sz w:val="24"/>
          <w:szCs w:val="24"/>
        </w:rPr>
        <w:t>isi</w:t>
      </w:r>
      <w:r>
        <w:rPr>
          <w:rFonts w:ascii="Times New Roman" w:hAnsi="Times New Roman"/>
          <w:sz w:val="24"/>
          <w:szCs w:val="24"/>
        </w:rPr>
        <w:t xml:space="preserve"> meliputi,</w:t>
      </w:r>
      <w:r w:rsidR="006867E6">
        <w:rPr>
          <w:rFonts w:ascii="Times New Roman" w:hAnsi="Times New Roman"/>
          <w:sz w:val="24"/>
          <w:szCs w:val="24"/>
        </w:rPr>
        <w:t xml:space="preserve"> data sesi, keberangkatan, </w:t>
      </w:r>
      <w:proofErr w:type="gramStart"/>
      <w:r w:rsidR="006867E6">
        <w:rPr>
          <w:rFonts w:ascii="Times New Roman" w:hAnsi="Times New Roman"/>
          <w:sz w:val="24"/>
          <w:szCs w:val="24"/>
        </w:rPr>
        <w:t>nama</w:t>
      </w:r>
      <w:proofErr w:type="gramEnd"/>
      <w:r w:rsidR="006867E6">
        <w:rPr>
          <w:rFonts w:ascii="Times New Roman" w:hAnsi="Times New Roman"/>
          <w:sz w:val="24"/>
          <w:szCs w:val="24"/>
        </w:rPr>
        <w:t xml:space="preserve"> kapal. </w:t>
      </w:r>
      <w:r w:rsidR="006867E6">
        <w:rPr>
          <w:rFonts w:ascii="Times New Roman" w:hAnsi="Times New Roman"/>
          <w:i/>
          <w:sz w:val="24"/>
          <w:szCs w:val="24"/>
        </w:rPr>
        <w:t xml:space="preserve">Form </w:t>
      </w:r>
      <w:r w:rsidR="006867E6">
        <w:rPr>
          <w:rFonts w:ascii="Times New Roman" w:hAnsi="Times New Roman"/>
          <w:sz w:val="24"/>
          <w:szCs w:val="24"/>
        </w:rPr>
        <w:t>kelola jadwal juga dapat menambahkan data jadwal serta menghapus relasi yang tidak dibutuhkan.</w:t>
      </w:r>
    </w:p>
    <w:p w14:paraId="336A5347" w14:textId="77777777" w:rsidR="00FF53AF" w:rsidRDefault="00FF53AF" w:rsidP="00FF53AF">
      <w:pPr>
        <w:jc w:val="center"/>
        <w:rPr>
          <w:rFonts w:ascii="Times New Roman" w:hAnsi="Times New Roman"/>
          <w:b/>
          <w:sz w:val="24"/>
          <w:szCs w:val="24"/>
        </w:rPr>
      </w:pPr>
    </w:p>
    <w:p w14:paraId="1109AAC8" w14:textId="77777777" w:rsidR="006867E6" w:rsidRPr="00A43179" w:rsidRDefault="006867E6" w:rsidP="00FF53AF">
      <w:pPr>
        <w:jc w:val="center"/>
        <w:rPr>
          <w:rFonts w:ascii="Times New Roman" w:hAnsi="Times New Roman"/>
          <w:b/>
          <w:sz w:val="24"/>
          <w:szCs w:val="24"/>
        </w:rPr>
      </w:pPr>
    </w:p>
    <w:p w14:paraId="7250663F" w14:textId="77777777" w:rsidR="006116EC" w:rsidRDefault="006867E6" w:rsidP="006116EC">
      <w:pPr>
        <w:keepNext/>
        <w:spacing w:line="360" w:lineRule="auto"/>
        <w:jc w:val="center"/>
      </w:pPr>
      <w:ins w:id="187" w:author="LENOVO" w:date="2020-06-22T02:19:00Z">
        <w:r>
          <w:rPr>
            <w:noProof/>
          </w:rPr>
          <w:drawing>
            <wp:inline distT="0" distB="0" distL="0" distR="0" wp14:anchorId="02B60702" wp14:editId="1C379279">
              <wp:extent cx="5521960" cy="345630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1960" cy="3456305"/>
                      </a:xfrm>
                      <a:prstGeom prst="rect">
                        <a:avLst/>
                      </a:prstGeom>
                    </pic:spPr>
                  </pic:pic>
                </a:graphicData>
              </a:graphic>
            </wp:inline>
          </w:drawing>
        </w:r>
      </w:ins>
    </w:p>
    <w:p w14:paraId="3AE961EB" w14:textId="21DF6F85" w:rsidR="00FF53AF" w:rsidRPr="006116EC" w:rsidRDefault="006116EC" w:rsidP="006116EC">
      <w:pPr>
        <w:pStyle w:val="Caption"/>
        <w:jc w:val="center"/>
        <w:rPr>
          <w:rFonts w:ascii="Times New Roman" w:hAnsi="Times New Roman"/>
          <w:b w:val="0"/>
          <w:sz w:val="24"/>
          <w:szCs w:val="24"/>
        </w:rPr>
      </w:pPr>
      <w:bookmarkStart w:id="188" w:name="_Toc45276951"/>
      <w:r w:rsidRPr="006116EC">
        <w:rPr>
          <w:rFonts w:ascii="Times New Roman" w:hAnsi="Times New Roman"/>
          <w:sz w:val="24"/>
          <w:szCs w:val="24"/>
        </w:rPr>
        <w:t xml:space="preserve">Gambar </w:t>
      </w:r>
      <w:r w:rsidRPr="006116EC">
        <w:rPr>
          <w:rFonts w:ascii="Times New Roman" w:hAnsi="Times New Roman"/>
          <w:sz w:val="24"/>
          <w:szCs w:val="24"/>
        </w:rPr>
        <w:fldChar w:fldCharType="begin"/>
      </w:r>
      <w:r w:rsidRPr="006116EC">
        <w:rPr>
          <w:rFonts w:ascii="Times New Roman" w:hAnsi="Times New Roman"/>
          <w:sz w:val="24"/>
          <w:szCs w:val="24"/>
        </w:rPr>
        <w:instrText xml:space="preserve"> SEQ Gambar \* ARABIC </w:instrText>
      </w:r>
      <w:r w:rsidRPr="006116EC">
        <w:rPr>
          <w:rFonts w:ascii="Times New Roman" w:hAnsi="Times New Roman"/>
          <w:sz w:val="24"/>
          <w:szCs w:val="24"/>
        </w:rPr>
        <w:fldChar w:fldCharType="separate"/>
      </w:r>
      <w:r w:rsidR="006A7004">
        <w:rPr>
          <w:rFonts w:ascii="Times New Roman" w:hAnsi="Times New Roman"/>
          <w:noProof/>
          <w:sz w:val="24"/>
          <w:szCs w:val="24"/>
        </w:rPr>
        <w:t>24</w:t>
      </w:r>
      <w:r w:rsidRPr="006116EC">
        <w:rPr>
          <w:rFonts w:ascii="Times New Roman" w:hAnsi="Times New Roman"/>
          <w:sz w:val="24"/>
          <w:szCs w:val="24"/>
        </w:rPr>
        <w:fldChar w:fldCharType="end"/>
      </w:r>
      <w:r w:rsidRPr="006116EC">
        <w:rPr>
          <w:rFonts w:ascii="Times New Roman" w:hAnsi="Times New Roman"/>
          <w:sz w:val="24"/>
          <w:szCs w:val="24"/>
        </w:rPr>
        <w:t>. Mockup Kelola Wilayah</w:t>
      </w:r>
      <w:bookmarkEnd w:id="188"/>
    </w:p>
    <w:p w14:paraId="0BF3B365" w14:textId="77777777" w:rsidR="00FF53AF" w:rsidRDefault="00FF53AF" w:rsidP="00383999">
      <w:pPr>
        <w:jc w:val="both"/>
      </w:pPr>
    </w:p>
    <w:p w14:paraId="1F35E137" w14:textId="77777777" w:rsidR="00FF53AF" w:rsidRPr="006867E6" w:rsidRDefault="00894539" w:rsidP="00383999">
      <w:pPr>
        <w:spacing w:line="360" w:lineRule="auto"/>
        <w:jc w:val="both"/>
        <w:rPr>
          <w:rFonts w:ascii="Times New Roman" w:hAnsi="Times New Roman"/>
          <w:sz w:val="24"/>
          <w:szCs w:val="24"/>
        </w:rPr>
      </w:pPr>
      <w:r w:rsidRPr="00A67ABF">
        <w:rPr>
          <w:rFonts w:ascii="Times New Roman" w:hAnsi="Times New Roman"/>
          <w:sz w:val="24"/>
          <w:szCs w:val="24"/>
        </w:rPr>
        <w:t xml:space="preserve">Pada </w:t>
      </w:r>
      <w:r w:rsidR="00097CA2">
        <w:rPr>
          <w:rFonts w:ascii="Times New Roman" w:hAnsi="Times New Roman"/>
          <w:sz w:val="24"/>
          <w:szCs w:val="24"/>
        </w:rPr>
        <w:t>Gambar 24</w:t>
      </w:r>
      <w:r>
        <w:rPr>
          <w:rFonts w:ascii="Times New Roman" w:hAnsi="Times New Roman"/>
          <w:sz w:val="24"/>
          <w:szCs w:val="24"/>
        </w:rPr>
        <w:t xml:space="preserve"> </w:t>
      </w:r>
      <w:proofErr w:type="gramStart"/>
      <w:r>
        <w:rPr>
          <w:rFonts w:ascii="Times New Roman" w:hAnsi="Times New Roman"/>
          <w:sz w:val="24"/>
          <w:szCs w:val="24"/>
        </w:rPr>
        <w:t>akan</w:t>
      </w:r>
      <w:proofErr w:type="gramEnd"/>
      <w:r>
        <w:rPr>
          <w:rFonts w:ascii="Times New Roman" w:hAnsi="Times New Roman"/>
          <w:sz w:val="24"/>
          <w:szCs w:val="24"/>
        </w:rPr>
        <w:t xml:space="preserve"> terlihat tampilan</w:t>
      </w:r>
      <w:r w:rsidRPr="00A67ABF">
        <w:rPr>
          <w:rFonts w:ascii="Times New Roman" w:hAnsi="Times New Roman"/>
          <w:sz w:val="24"/>
          <w:szCs w:val="24"/>
        </w:rPr>
        <w:t xml:space="preserve"> </w:t>
      </w:r>
      <w:r w:rsidR="00FF53AF" w:rsidRPr="00A10438">
        <w:rPr>
          <w:rFonts w:ascii="Times New Roman" w:hAnsi="Times New Roman"/>
          <w:i/>
          <w:sz w:val="24"/>
          <w:szCs w:val="24"/>
        </w:rPr>
        <w:t xml:space="preserve">form </w:t>
      </w:r>
      <w:r w:rsidR="00FF53AF" w:rsidRPr="00A10438">
        <w:rPr>
          <w:rFonts w:ascii="Times New Roman" w:hAnsi="Times New Roman"/>
          <w:sz w:val="24"/>
          <w:szCs w:val="24"/>
        </w:rPr>
        <w:t xml:space="preserve">kelola wilayah. Dimana data yang harus diisi meliputi, </w:t>
      </w:r>
      <w:proofErr w:type="gramStart"/>
      <w:r w:rsidR="00FF53AF" w:rsidRPr="00A10438">
        <w:rPr>
          <w:rFonts w:ascii="Times New Roman" w:hAnsi="Times New Roman"/>
          <w:sz w:val="24"/>
          <w:szCs w:val="24"/>
        </w:rPr>
        <w:t>nama</w:t>
      </w:r>
      <w:proofErr w:type="gramEnd"/>
      <w:r w:rsidR="00FF53AF" w:rsidRPr="00A10438">
        <w:rPr>
          <w:rFonts w:ascii="Times New Roman" w:hAnsi="Times New Roman"/>
          <w:sz w:val="24"/>
          <w:szCs w:val="24"/>
        </w:rPr>
        <w:t xml:space="preserve"> wilayah, </w:t>
      </w:r>
      <w:r w:rsidR="006867E6">
        <w:rPr>
          <w:rFonts w:ascii="Times New Roman" w:hAnsi="Times New Roman"/>
          <w:sz w:val="24"/>
          <w:szCs w:val="24"/>
        </w:rPr>
        <w:t xml:space="preserve">pelabuhan awal, pelabuhan yang ditempuh. </w:t>
      </w:r>
      <w:r w:rsidR="006867E6">
        <w:rPr>
          <w:rFonts w:ascii="Times New Roman" w:hAnsi="Times New Roman"/>
          <w:i/>
          <w:sz w:val="24"/>
          <w:szCs w:val="24"/>
        </w:rPr>
        <w:t xml:space="preserve">Form </w:t>
      </w:r>
      <w:r w:rsidR="006867E6">
        <w:rPr>
          <w:rFonts w:ascii="Times New Roman" w:hAnsi="Times New Roman"/>
          <w:sz w:val="24"/>
          <w:szCs w:val="24"/>
        </w:rPr>
        <w:t>untuk kelola wilayah juga dapat menambah, meng-</w:t>
      </w:r>
      <w:r w:rsidR="006867E6">
        <w:rPr>
          <w:rFonts w:ascii="Times New Roman" w:hAnsi="Times New Roman"/>
          <w:i/>
          <w:sz w:val="24"/>
          <w:szCs w:val="24"/>
        </w:rPr>
        <w:t xml:space="preserve">update, </w:t>
      </w:r>
      <w:proofErr w:type="gramStart"/>
      <w:r w:rsidR="006867E6">
        <w:rPr>
          <w:rFonts w:ascii="Times New Roman" w:hAnsi="Times New Roman"/>
          <w:sz w:val="24"/>
          <w:szCs w:val="24"/>
        </w:rPr>
        <w:t>dan</w:t>
      </w:r>
      <w:proofErr w:type="gramEnd"/>
      <w:r w:rsidR="006867E6">
        <w:rPr>
          <w:rFonts w:ascii="Times New Roman" w:hAnsi="Times New Roman"/>
          <w:sz w:val="24"/>
          <w:szCs w:val="24"/>
        </w:rPr>
        <w:t xml:space="preserve"> menghapus data kapal.</w:t>
      </w:r>
    </w:p>
    <w:p w14:paraId="710DC54F" w14:textId="77777777" w:rsidR="00FF53AF" w:rsidRDefault="00FF53AF" w:rsidP="00383999">
      <w:pPr>
        <w:spacing w:line="360" w:lineRule="auto"/>
        <w:jc w:val="both"/>
      </w:pPr>
    </w:p>
    <w:p w14:paraId="4D48BAC0" w14:textId="77777777" w:rsidR="006116EC" w:rsidRDefault="006867E6" w:rsidP="006116EC">
      <w:pPr>
        <w:keepNext/>
        <w:spacing w:line="360" w:lineRule="auto"/>
        <w:jc w:val="center"/>
      </w:pPr>
      <w:ins w:id="189" w:author="LENOVO" w:date="2020-06-22T02:12:00Z">
        <w:r>
          <w:rPr>
            <w:noProof/>
          </w:rPr>
          <w:drawing>
            <wp:inline distT="0" distB="0" distL="0" distR="0" wp14:anchorId="1AFAEF06" wp14:editId="27B0731A">
              <wp:extent cx="5521960" cy="3406775"/>
              <wp:effectExtent l="0" t="0" r="2540"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21960" cy="3406775"/>
                      </a:xfrm>
                      <a:prstGeom prst="rect">
                        <a:avLst/>
                      </a:prstGeom>
                    </pic:spPr>
                  </pic:pic>
                </a:graphicData>
              </a:graphic>
            </wp:inline>
          </w:drawing>
        </w:r>
      </w:ins>
    </w:p>
    <w:p w14:paraId="385748BB" w14:textId="234E2741" w:rsidR="00FF53AF" w:rsidRPr="006116EC" w:rsidRDefault="006116EC" w:rsidP="006116EC">
      <w:pPr>
        <w:pStyle w:val="Caption"/>
        <w:jc w:val="center"/>
        <w:rPr>
          <w:rFonts w:ascii="Times New Roman" w:hAnsi="Times New Roman"/>
          <w:sz w:val="24"/>
          <w:szCs w:val="24"/>
        </w:rPr>
      </w:pPr>
      <w:bookmarkStart w:id="190" w:name="_Toc45276952"/>
      <w:r w:rsidRPr="006116EC">
        <w:rPr>
          <w:rFonts w:ascii="Times New Roman" w:hAnsi="Times New Roman"/>
          <w:sz w:val="24"/>
          <w:szCs w:val="24"/>
        </w:rPr>
        <w:t xml:space="preserve">Gambar </w:t>
      </w:r>
      <w:r w:rsidRPr="006116EC">
        <w:rPr>
          <w:rFonts w:ascii="Times New Roman" w:hAnsi="Times New Roman"/>
          <w:sz w:val="24"/>
          <w:szCs w:val="24"/>
        </w:rPr>
        <w:fldChar w:fldCharType="begin"/>
      </w:r>
      <w:r w:rsidRPr="006116EC">
        <w:rPr>
          <w:rFonts w:ascii="Times New Roman" w:hAnsi="Times New Roman"/>
          <w:sz w:val="24"/>
          <w:szCs w:val="24"/>
        </w:rPr>
        <w:instrText xml:space="preserve"> SEQ Gambar \* ARABIC </w:instrText>
      </w:r>
      <w:r w:rsidRPr="006116EC">
        <w:rPr>
          <w:rFonts w:ascii="Times New Roman" w:hAnsi="Times New Roman"/>
          <w:sz w:val="24"/>
          <w:szCs w:val="24"/>
        </w:rPr>
        <w:fldChar w:fldCharType="separate"/>
      </w:r>
      <w:r w:rsidR="006A7004">
        <w:rPr>
          <w:rFonts w:ascii="Times New Roman" w:hAnsi="Times New Roman"/>
          <w:noProof/>
          <w:sz w:val="24"/>
          <w:szCs w:val="24"/>
        </w:rPr>
        <w:t>25</w:t>
      </w:r>
      <w:r w:rsidRPr="006116EC">
        <w:rPr>
          <w:rFonts w:ascii="Times New Roman" w:hAnsi="Times New Roman"/>
          <w:sz w:val="24"/>
          <w:szCs w:val="24"/>
        </w:rPr>
        <w:fldChar w:fldCharType="end"/>
      </w:r>
      <w:r w:rsidRPr="006116EC">
        <w:rPr>
          <w:rFonts w:ascii="Times New Roman" w:hAnsi="Times New Roman"/>
          <w:sz w:val="24"/>
          <w:szCs w:val="24"/>
        </w:rPr>
        <w:t>. Mockup Generate Jadwal</w:t>
      </w:r>
      <w:bookmarkEnd w:id="190"/>
    </w:p>
    <w:p w14:paraId="701A7999" w14:textId="77777777" w:rsidR="00FF53AF" w:rsidRPr="00A43179" w:rsidRDefault="00FF53AF" w:rsidP="00383999">
      <w:pPr>
        <w:jc w:val="both"/>
        <w:rPr>
          <w:rFonts w:ascii="Times New Roman" w:hAnsi="Times New Roman"/>
          <w:sz w:val="24"/>
          <w:szCs w:val="24"/>
        </w:rPr>
      </w:pPr>
    </w:p>
    <w:p w14:paraId="42B7D0A7" w14:textId="77777777" w:rsidR="0001767C" w:rsidRPr="005F25B4" w:rsidRDefault="00894539" w:rsidP="005F25B4">
      <w:pPr>
        <w:spacing w:line="360" w:lineRule="auto"/>
        <w:jc w:val="both"/>
        <w:rPr>
          <w:rFonts w:ascii="Times New Roman" w:hAnsi="Times New Roman"/>
          <w:sz w:val="24"/>
          <w:szCs w:val="24"/>
        </w:rPr>
      </w:pPr>
      <w:r w:rsidRPr="00A67ABF">
        <w:rPr>
          <w:rFonts w:ascii="Times New Roman" w:hAnsi="Times New Roman"/>
          <w:sz w:val="24"/>
          <w:szCs w:val="24"/>
        </w:rPr>
        <w:t xml:space="preserve">Pada </w:t>
      </w:r>
      <w:r w:rsidR="00097CA2">
        <w:rPr>
          <w:rFonts w:ascii="Times New Roman" w:hAnsi="Times New Roman"/>
          <w:sz w:val="24"/>
          <w:szCs w:val="24"/>
        </w:rPr>
        <w:t>Gambar 25</w:t>
      </w:r>
      <w:r>
        <w:rPr>
          <w:rFonts w:ascii="Times New Roman" w:hAnsi="Times New Roman"/>
          <w:sz w:val="24"/>
          <w:szCs w:val="24"/>
        </w:rPr>
        <w:t xml:space="preserve"> </w:t>
      </w:r>
      <w:proofErr w:type="gramStart"/>
      <w:r>
        <w:rPr>
          <w:rFonts w:ascii="Times New Roman" w:hAnsi="Times New Roman"/>
          <w:sz w:val="24"/>
          <w:szCs w:val="24"/>
        </w:rPr>
        <w:t>akan</w:t>
      </w:r>
      <w:proofErr w:type="gramEnd"/>
      <w:r>
        <w:rPr>
          <w:rFonts w:ascii="Times New Roman" w:hAnsi="Times New Roman"/>
          <w:sz w:val="24"/>
          <w:szCs w:val="24"/>
        </w:rPr>
        <w:t xml:space="preserve"> terlihat tampilan</w:t>
      </w:r>
      <w:r w:rsidRPr="00A67ABF">
        <w:rPr>
          <w:rFonts w:ascii="Times New Roman" w:hAnsi="Times New Roman"/>
          <w:sz w:val="24"/>
          <w:szCs w:val="24"/>
        </w:rPr>
        <w:t xml:space="preserve"> </w:t>
      </w:r>
      <w:r w:rsidR="00FF53AF">
        <w:rPr>
          <w:rFonts w:ascii="Times New Roman" w:hAnsi="Times New Roman"/>
          <w:i/>
          <w:sz w:val="24"/>
          <w:szCs w:val="24"/>
        </w:rPr>
        <w:t xml:space="preserve">form </w:t>
      </w:r>
      <w:r w:rsidR="006867E6">
        <w:rPr>
          <w:rFonts w:ascii="Times New Roman" w:hAnsi="Times New Roman"/>
          <w:sz w:val="24"/>
          <w:szCs w:val="24"/>
        </w:rPr>
        <w:t>Generate Jadwal</w:t>
      </w:r>
      <w:r w:rsidR="00FF53AF">
        <w:rPr>
          <w:rFonts w:ascii="Times New Roman" w:hAnsi="Times New Roman"/>
          <w:sz w:val="24"/>
          <w:szCs w:val="24"/>
        </w:rPr>
        <w:t xml:space="preserve">. </w:t>
      </w:r>
      <w:r w:rsidR="00FF53AF" w:rsidRPr="00A10438">
        <w:rPr>
          <w:rFonts w:ascii="Times New Roman" w:hAnsi="Times New Roman"/>
          <w:sz w:val="24"/>
          <w:szCs w:val="24"/>
        </w:rPr>
        <w:t>Dimana data yang ha</w:t>
      </w:r>
      <w:r w:rsidR="006867E6">
        <w:rPr>
          <w:rFonts w:ascii="Times New Roman" w:hAnsi="Times New Roman"/>
          <w:sz w:val="24"/>
          <w:szCs w:val="24"/>
        </w:rPr>
        <w:t>rus diisi meliputi, jumlah sesi lalu di generate. Hasil generate nya dapat disimpan ke dalam bentuk excel.</w:t>
      </w:r>
    </w:p>
    <w:p w14:paraId="20CC6A11" w14:textId="77777777" w:rsidR="0001767C" w:rsidRPr="007C5544" w:rsidRDefault="00524CEA" w:rsidP="00524CEA">
      <w:pPr>
        <w:pStyle w:val="Heading1"/>
        <w:numPr>
          <w:ilvl w:val="0"/>
          <w:numId w:val="0"/>
        </w:numPr>
        <w:tabs>
          <w:tab w:val="left" w:pos="720"/>
        </w:tabs>
        <w:spacing w:line="360" w:lineRule="auto"/>
        <w:rPr>
          <w:rFonts w:ascii="Times New Roman" w:hAnsi="Times New Roman"/>
          <w:sz w:val="24"/>
          <w:szCs w:val="24"/>
        </w:rPr>
      </w:pPr>
      <w:bookmarkStart w:id="191" w:name="_Toc43695038"/>
      <w:bookmarkStart w:id="192" w:name="_Toc43126615"/>
      <w:bookmarkStart w:id="193" w:name="_Toc45276902"/>
      <w:r>
        <w:rPr>
          <w:rFonts w:ascii="Times New Roman" w:hAnsi="Times New Roman"/>
          <w:sz w:val="24"/>
          <w:szCs w:val="24"/>
        </w:rPr>
        <w:t>BAB IV</w:t>
      </w:r>
      <w:r>
        <w:rPr>
          <w:rFonts w:ascii="Times New Roman" w:hAnsi="Times New Roman"/>
          <w:sz w:val="24"/>
          <w:szCs w:val="24"/>
        </w:rPr>
        <w:br/>
        <w:t>IMPLEMENTASI dan TESTING</w:t>
      </w:r>
      <w:bookmarkEnd w:id="191"/>
      <w:bookmarkEnd w:id="192"/>
      <w:bookmarkEnd w:id="193"/>
    </w:p>
    <w:p w14:paraId="5D0DC805" w14:textId="77777777" w:rsidR="0001767C" w:rsidRPr="007C5544" w:rsidRDefault="0001767C" w:rsidP="0001767C">
      <w:pPr>
        <w:pStyle w:val="guideline"/>
        <w:spacing w:line="360" w:lineRule="auto"/>
        <w:rPr>
          <w:rFonts w:ascii="Times New Roman" w:hAnsi="Times New Roman"/>
          <w:i w:val="0"/>
          <w:color w:val="auto"/>
          <w:sz w:val="24"/>
          <w:szCs w:val="24"/>
        </w:rPr>
      </w:pPr>
      <w:r w:rsidRPr="007C5544">
        <w:rPr>
          <w:rFonts w:ascii="Times New Roman" w:hAnsi="Times New Roman"/>
          <w:i w:val="0"/>
          <w:color w:val="auto"/>
          <w:sz w:val="24"/>
          <w:szCs w:val="24"/>
          <w:lang w:val="fi-FI"/>
        </w:rPr>
        <w:t>Pada bab ini akan dijelaskan tentang kebutuhan implementasi, pengujian, dan hasil pengujian.</w:t>
      </w:r>
    </w:p>
    <w:p w14:paraId="74BF4A58" w14:textId="77777777" w:rsidR="0001767C" w:rsidRPr="007C5544" w:rsidRDefault="0001767C" w:rsidP="00A3088A">
      <w:pPr>
        <w:pStyle w:val="Heading2"/>
        <w:numPr>
          <w:ilvl w:val="1"/>
          <w:numId w:val="37"/>
        </w:numPr>
        <w:spacing w:line="360" w:lineRule="auto"/>
        <w:jc w:val="both"/>
        <w:rPr>
          <w:rFonts w:ascii="Times New Roman" w:hAnsi="Times New Roman"/>
          <w:sz w:val="24"/>
          <w:szCs w:val="24"/>
        </w:rPr>
      </w:pPr>
      <w:bookmarkStart w:id="194" w:name="_Toc45276903"/>
      <w:r w:rsidRPr="007C5544">
        <w:rPr>
          <w:rFonts w:ascii="Times New Roman" w:hAnsi="Times New Roman"/>
          <w:sz w:val="24"/>
          <w:szCs w:val="24"/>
        </w:rPr>
        <w:t>Kebutuhan Implementasi</w:t>
      </w:r>
      <w:bookmarkEnd w:id="194"/>
    </w:p>
    <w:p w14:paraId="69940CB3" w14:textId="77777777" w:rsidR="0001767C" w:rsidRPr="007C5544" w:rsidRDefault="0001767C" w:rsidP="0001767C">
      <w:pPr>
        <w:pStyle w:val="guideline"/>
        <w:spacing w:line="360" w:lineRule="auto"/>
        <w:rPr>
          <w:rFonts w:ascii="Times New Roman" w:hAnsi="Times New Roman"/>
          <w:i w:val="0"/>
          <w:color w:val="auto"/>
          <w:sz w:val="24"/>
          <w:szCs w:val="24"/>
        </w:rPr>
      </w:pPr>
      <w:r w:rsidRPr="007C5544">
        <w:rPr>
          <w:rFonts w:ascii="Times New Roman" w:hAnsi="Times New Roman"/>
          <w:i w:val="0"/>
          <w:color w:val="auto"/>
          <w:sz w:val="24"/>
          <w:szCs w:val="24"/>
        </w:rPr>
        <w:t xml:space="preserve">Pada subbab ini </w:t>
      </w:r>
      <w:proofErr w:type="gramStart"/>
      <w:r w:rsidRPr="007C5544">
        <w:rPr>
          <w:rFonts w:ascii="Times New Roman" w:hAnsi="Times New Roman"/>
          <w:i w:val="0"/>
          <w:color w:val="auto"/>
          <w:sz w:val="24"/>
          <w:szCs w:val="24"/>
        </w:rPr>
        <w:t>akan</w:t>
      </w:r>
      <w:proofErr w:type="gramEnd"/>
      <w:r w:rsidRPr="007C5544">
        <w:rPr>
          <w:rFonts w:ascii="Times New Roman" w:hAnsi="Times New Roman"/>
          <w:i w:val="0"/>
          <w:color w:val="auto"/>
          <w:sz w:val="24"/>
          <w:szCs w:val="24"/>
        </w:rPr>
        <w:t xml:space="preserve"> dijelaskan mengenai apa-apa saja yang menjadi kebutuhan perangkat keras dan perangkat lunak dalam proses pembangunan sistem penjadwalan kapal penyeberangan. Berikut merupakan spesifikasi perangkat keras dan perangkat lunak.</w:t>
      </w:r>
    </w:p>
    <w:p w14:paraId="6FB81D3F" w14:textId="77777777" w:rsidR="0001767C" w:rsidRPr="001579FC" w:rsidRDefault="0001767C" w:rsidP="00A3088A">
      <w:pPr>
        <w:pStyle w:val="Heading3"/>
        <w:numPr>
          <w:ilvl w:val="2"/>
          <w:numId w:val="37"/>
        </w:numPr>
        <w:spacing w:line="360" w:lineRule="auto"/>
        <w:jc w:val="both"/>
        <w:rPr>
          <w:rFonts w:ascii="Times New Roman" w:hAnsi="Times New Roman"/>
          <w:sz w:val="24"/>
          <w:szCs w:val="24"/>
        </w:rPr>
      </w:pPr>
      <w:bookmarkStart w:id="195" w:name="_Toc45276904"/>
      <w:r w:rsidRPr="001579FC">
        <w:rPr>
          <w:rFonts w:ascii="Times New Roman" w:hAnsi="Times New Roman"/>
          <w:sz w:val="24"/>
          <w:szCs w:val="24"/>
        </w:rPr>
        <w:t>Spesifikasi Perangkat Keras</w:t>
      </w:r>
      <w:bookmarkEnd w:id="195"/>
    </w:p>
    <w:p w14:paraId="0546DB26" w14:textId="064435E3" w:rsidR="0001767C" w:rsidRPr="006116EC" w:rsidRDefault="006116EC" w:rsidP="006116EC">
      <w:pPr>
        <w:pStyle w:val="Caption"/>
        <w:ind w:left="1440" w:firstLine="720"/>
        <w:rPr>
          <w:rFonts w:ascii="Times New Roman" w:hAnsi="Times New Roman"/>
          <w:i/>
          <w:sz w:val="24"/>
          <w:szCs w:val="24"/>
        </w:rPr>
      </w:pPr>
      <w:bookmarkStart w:id="196" w:name="_Toc44550877"/>
      <w:r w:rsidRPr="006116EC">
        <w:rPr>
          <w:rFonts w:ascii="Times New Roman" w:hAnsi="Times New Roman"/>
          <w:sz w:val="24"/>
          <w:szCs w:val="24"/>
        </w:rPr>
        <w:t xml:space="preserve">Table </w:t>
      </w:r>
      <w:r w:rsidRPr="006116EC">
        <w:rPr>
          <w:rFonts w:ascii="Times New Roman" w:hAnsi="Times New Roman"/>
          <w:sz w:val="24"/>
          <w:szCs w:val="24"/>
        </w:rPr>
        <w:fldChar w:fldCharType="begin"/>
      </w:r>
      <w:r w:rsidRPr="006116EC">
        <w:rPr>
          <w:rFonts w:ascii="Times New Roman" w:hAnsi="Times New Roman"/>
          <w:sz w:val="24"/>
          <w:szCs w:val="24"/>
        </w:rPr>
        <w:instrText xml:space="preserve"> SEQ Table \* ARABIC </w:instrText>
      </w:r>
      <w:r w:rsidRPr="006116EC">
        <w:rPr>
          <w:rFonts w:ascii="Times New Roman" w:hAnsi="Times New Roman"/>
          <w:sz w:val="24"/>
          <w:szCs w:val="24"/>
        </w:rPr>
        <w:fldChar w:fldCharType="separate"/>
      </w:r>
      <w:r w:rsidR="006A7004">
        <w:rPr>
          <w:rFonts w:ascii="Times New Roman" w:hAnsi="Times New Roman"/>
          <w:noProof/>
          <w:sz w:val="24"/>
          <w:szCs w:val="24"/>
        </w:rPr>
        <w:t>19</w:t>
      </w:r>
      <w:r w:rsidRPr="006116EC">
        <w:rPr>
          <w:rFonts w:ascii="Times New Roman" w:hAnsi="Times New Roman"/>
          <w:sz w:val="24"/>
          <w:szCs w:val="24"/>
        </w:rPr>
        <w:fldChar w:fldCharType="end"/>
      </w:r>
      <w:r w:rsidRPr="006116EC">
        <w:rPr>
          <w:rFonts w:ascii="Times New Roman" w:hAnsi="Times New Roman"/>
          <w:sz w:val="24"/>
          <w:szCs w:val="24"/>
        </w:rPr>
        <w:t>. Spesifikasi Perangkat Keras</w:t>
      </w:r>
      <w:bookmarkEnd w:id="196"/>
    </w:p>
    <w:tbl>
      <w:tblPr>
        <w:tblStyle w:val="TableGrid"/>
        <w:tblW w:w="0" w:type="auto"/>
        <w:jc w:val="center"/>
        <w:tblLook w:val="04A0" w:firstRow="1" w:lastRow="0" w:firstColumn="1" w:lastColumn="0" w:noHBand="0" w:noVBand="1"/>
      </w:tblPr>
      <w:tblGrid>
        <w:gridCol w:w="570"/>
        <w:gridCol w:w="1878"/>
        <w:gridCol w:w="2340"/>
        <w:gridCol w:w="2070"/>
      </w:tblGrid>
      <w:tr w:rsidR="0001767C" w:rsidRPr="0001767C" w14:paraId="4962E97C" w14:textId="77777777" w:rsidTr="00CF42B7">
        <w:trPr>
          <w:jc w:val="center"/>
        </w:trPr>
        <w:tc>
          <w:tcPr>
            <w:tcW w:w="570" w:type="dxa"/>
            <w:vAlign w:val="center"/>
          </w:tcPr>
          <w:p w14:paraId="0A51EB98"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No.</w:t>
            </w:r>
          </w:p>
        </w:tc>
        <w:tc>
          <w:tcPr>
            <w:tcW w:w="1878" w:type="dxa"/>
            <w:vAlign w:val="center"/>
          </w:tcPr>
          <w:p w14:paraId="03C7CED5"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Hardware</w:t>
            </w:r>
          </w:p>
        </w:tc>
        <w:tc>
          <w:tcPr>
            <w:tcW w:w="4410" w:type="dxa"/>
            <w:gridSpan w:val="2"/>
            <w:vAlign w:val="center"/>
          </w:tcPr>
          <w:p w14:paraId="23568617"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Spesifikasi</w:t>
            </w:r>
          </w:p>
        </w:tc>
      </w:tr>
      <w:tr w:rsidR="0001767C" w:rsidRPr="0001767C" w14:paraId="092ED8F1" w14:textId="77777777" w:rsidTr="00CF42B7">
        <w:trPr>
          <w:jc w:val="center"/>
        </w:trPr>
        <w:tc>
          <w:tcPr>
            <w:tcW w:w="570" w:type="dxa"/>
            <w:vMerge w:val="restart"/>
          </w:tcPr>
          <w:p w14:paraId="72A41EAC"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1</w:t>
            </w:r>
          </w:p>
        </w:tc>
        <w:tc>
          <w:tcPr>
            <w:tcW w:w="1878" w:type="dxa"/>
            <w:vMerge w:val="restart"/>
          </w:tcPr>
          <w:p w14:paraId="1D39AA84"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Lenovo</w:t>
            </w:r>
          </w:p>
        </w:tc>
        <w:tc>
          <w:tcPr>
            <w:tcW w:w="2340" w:type="dxa"/>
            <w:vAlign w:val="center"/>
          </w:tcPr>
          <w:p w14:paraId="484F5182"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Processor</w:t>
            </w:r>
          </w:p>
        </w:tc>
        <w:tc>
          <w:tcPr>
            <w:tcW w:w="2070" w:type="dxa"/>
            <w:vAlign w:val="center"/>
          </w:tcPr>
          <w:p w14:paraId="25F6D3FA"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Intel Core i5</w:t>
            </w:r>
          </w:p>
        </w:tc>
      </w:tr>
      <w:tr w:rsidR="0001767C" w:rsidRPr="0001767C" w14:paraId="25CE30E6" w14:textId="77777777" w:rsidTr="00CF42B7">
        <w:trPr>
          <w:jc w:val="center"/>
        </w:trPr>
        <w:tc>
          <w:tcPr>
            <w:tcW w:w="570" w:type="dxa"/>
            <w:vMerge/>
            <w:vAlign w:val="center"/>
          </w:tcPr>
          <w:p w14:paraId="65455517" w14:textId="77777777" w:rsidR="0001767C" w:rsidRPr="0001767C" w:rsidRDefault="0001767C" w:rsidP="00CF42B7">
            <w:pPr>
              <w:pStyle w:val="guideline"/>
              <w:spacing w:line="360" w:lineRule="auto"/>
              <w:rPr>
                <w:rFonts w:ascii="Times New Roman" w:hAnsi="Times New Roman"/>
                <w:i w:val="0"/>
                <w:color w:val="auto"/>
                <w:sz w:val="20"/>
                <w:szCs w:val="24"/>
              </w:rPr>
            </w:pPr>
          </w:p>
        </w:tc>
        <w:tc>
          <w:tcPr>
            <w:tcW w:w="1878" w:type="dxa"/>
            <w:vMerge/>
            <w:vAlign w:val="center"/>
          </w:tcPr>
          <w:p w14:paraId="2FDE2E65" w14:textId="77777777" w:rsidR="0001767C" w:rsidRPr="0001767C" w:rsidRDefault="0001767C" w:rsidP="00CF42B7">
            <w:pPr>
              <w:pStyle w:val="guideline"/>
              <w:spacing w:line="360" w:lineRule="auto"/>
              <w:rPr>
                <w:rFonts w:ascii="Times New Roman" w:hAnsi="Times New Roman"/>
                <w:i w:val="0"/>
                <w:color w:val="auto"/>
                <w:sz w:val="20"/>
                <w:szCs w:val="24"/>
              </w:rPr>
            </w:pPr>
          </w:p>
        </w:tc>
        <w:tc>
          <w:tcPr>
            <w:tcW w:w="2340" w:type="dxa"/>
            <w:vAlign w:val="center"/>
          </w:tcPr>
          <w:p w14:paraId="79A6A6C3"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Memory</w:t>
            </w:r>
          </w:p>
        </w:tc>
        <w:tc>
          <w:tcPr>
            <w:tcW w:w="2070" w:type="dxa"/>
            <w:vAlign w:val="center"/>
          </w:tcPr>
          <w:p w14:paraId="09589163"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8 GB</w:t>
            </w:r>
          </w:p>
        </w:tc>
      </w:tr>
      <w:tr w:rsidR="0001767C" w:rsidRPr="0001767C" w14:paraId="7FC46A6E" w14:textId="77777777" w:rsidTr="00CF42B7">
        <w:trPr>
          <w:jc w:val="center"/>
        </w:trPr>
        <w:tc>
          <w:tcPr>
            <w:tcW w:w="570" w:type="dxa"/>
            <w:vMerge/>
            <w:vAlign w:val="center"/>
          </w:tcPr>
          <w:p w14:paraId="7236A84A" w14:textId="77777777" w:rsidR="0001767C" w:rsidRPr="0001767C" w:rsidRDefault="0001767C" w:rsidP="00CF42B7">
            <w:pPr>
              <w:pStyle w:val="guideline"/>
              <w:spacing w:line="360" w:lineRule="auto"/>
              <w:rPr>
                <w:rFonts w:ascii="Times New Roman" w:hAnsi="Times New Roman"/>
                <w:i w:val="0"/>
                <w:color w:val="auto"/>
                <w:sz w:val="20"/>
                <w:szCs w:val="24"/>
              </w:rPr>
            </w:pPr>
          </w:p>
        </w:tc>
        <w:tc>
          <w:tcPr>
            <w:tcW w:w="1878" w:type="dxa"/>
            <w:vMerge/>
            <w:vAlign w:val="center"/>
          </w:tcPr>
          <w:p w14:paraId="35E31CB0" w14:textId="77777777" w:rsidR="0001767C" w:rsidRPr="0001767C" w:rsidRDefault="0001767C" w:rsidP="00CF42B7">
            <w:pPr>
              <w:pStyle w:val="guideline"/>
              <w:spacing w:line="360" w:lineRule="auto"/>
              <w:rPr>
                <w:rFonts w:ascii="Times New Roman" w:hAnsi="Times New Roman"/>
                <w:i w:val="0"/>
                <w:color w:val="auto"/>
                <w:sz w:val="20"/>
                <w:szCs w:val="24"/>
              </w:rPr>
            </w:pPr>
          </w:p>
        </w:tc>
        <w:tc>
          <w:tcPr>
            <w:tcW w:w="2340" w:type="dxa"/>
            <w:vAlign w:val="center"/>
          </w:tcPr>
          <w:p w14:paraId="64D064E0"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Operating System</w:t>
            </w:r>
          </w:p>
        </w:tc>
        <w:tc>
          <w:tcPr>
            <w:tcW w:w="2070" w:type="dxa"/>
            <w:vAlign w:val="center"/>
          </w:tcPr>
          <w:p w14:paraId="29BAD685"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Windows 10</w:t>
            </w:r>
          </w:p>
        </w:tc>
      </w:tr>
    </w:tbl>
    <w:p w14:paraId="2D33EE0E" w14:textId="77777777" w:rsidR="0001767C" w:rsidRPr="001579FC" w:rsidRDefault="0001767C" w:rsidP="00A3088A">
      <w:pPr>
        <w:pStyle w:val="Heading3"/>
        <w:numPr>
          <w:ilvl w:val="2"/>
          <w:numId w:val="37"/>
        </w:numPr>
        <w:spacing w:line="360" w:lineRule="auto"/>
        <w:jc w:val="both"/>
        <w:rPr>
          <w:rFonts w:ascii="Times New Roman" w:hAnsi="Times New Roman"/>
          <w:sz w:val="24"/>
          <w:szCs w:val="24"/>
        </w:rPr>
      </w:pPr>
      <w:bookmarkStart w:id="197" w:name="_Toc45276905"/>
      <w:r w:rsidRPr="001579FC">
        <w:rPr>
          <w:rFonts w:ascii="Times New Roman" w:hAnsi="Times New Roman"/>
          <w:sz w:val="24"/>
          <w:szCs w:val="24"/>
        </w:rPr>
        <w:t>Spesifikasi Perangkat Lunak</w:t>
      </w:r>
      <w:bookmarkEnd w:id="197"/>
    </w:p>
    <w:p w14:paraId="3C405EBC" w14:textId="11974582" w:rsidR="0001767C" w:rsidRPr="006116EC" w:rsidRDefault="006116EC" w:rsidP="006116EC">
      <w:pPr>
        <w:pStyle w:val="Caption"/>
        <w:ind w:left="1440" w:firstLine="720"/>
        <w:rPr>
          <w:rFonts w:ascii="Times New Roman" w:hAnsi="Times New Roman"/>
          <w:b w:val="0"/>
          <w:i/>
          <w:sz w:val="24"/>
          <w:szCs w:val="24"/>
        </w:rPr>
      </w:pPr>
      <w:bookmarkStart w:id="198" w:name="_Toc44550878"/>
      <w:r w:rsidRPr="006116EC">
        <w:rPr>
          <w:rFonts w:ascii="Times New Roman" w:hAnsi="Times New Roman"/>
          <w:sz w:val="24"/>
          <w:szCs w:val="24"/>
        </w:rPr>
        <w:t xml:space="preserve">Table </w:t>
      </w:r>
      <w:r w:rsidRPr="006116EC">
        <w:rPr>
          <w:rFonts w:ascii="Times New Roman" w:hAnsi="Times New Roman"/>
          <w:sz w:val="24"/>
          <w:szCs w:val="24"/>
        </w:rPr>
        <w:fldChar w:fldCharType="begin"/>
      </w:r>
      <w:r w:rsidRPr="006116EC">
        <w:rPr>
          <w:rFonts w:ascii="Times New Roman" w:hAnsi="Times New Roman"/>
          <w:sz w:val="24"/>
          <w:szCs w:val="24"/>
        </w:rPr>
        <w:instrText xml:space="preserve"> SEQ Table \* ARABIC </w:instrText>
      </w:r>
      <w:r w:rsidRPr="006116EC">
        <w:rPr>
          <w:rFonts w:ascii="Times New Roman" w:hAnsi="Times New Roman"/>
          <w:sz w:val="24"/>
          <w:szCs w:val="24"/>
        </w:rPr>
        <w:fldChar w:fldCharType="separate"/>
      </w:r>
      <w:r w:rsidR="006A7004">
        <w:rPr>
          <w:rFonts w:ascii="Times New Roman" w:hAnsi="Times New Roman"/>
          <w:noProof/>
          <w:sz w:val="24"/>
          <w:szCs w:val="24"/>
        </w:rPr>
        <w:t>20</w:t>
      </w:r>
      <w:r w:rsidRPr="006116EC">
        <w:rPr>
          <w:rFonts w:ascii="Times New Roman" w:hAnsi="Times New Roman"/>
          <w:sz w:val="24"/>
          <w:szCs w:val="24"/>
        </w:rPr>
        <w:fldChar w:fldCharType="end"/>
      </w:r>
      <w:r w:rsidRPr="006116EC">
        <w:rPr>
          <w:rFonts w:ascii="Times New Roman" w:hAnsi="Times New Roman"/>
          <w:sz w:val="24"/>
          <w:szCs w:val="24"/>
        </w:rPr>
        <w:t>. Spesifikasi Perangkat Lunak</w:t>
      </w:r>
      <w:bookmarkEnd w:id="198"/>
    </w:p>
    <w:tbl>
      <w:tblPr>
        <w:tblStyle w:val="TableGrid"/>
        <w:tblW w:w="0" w:type="auto"/>
        <w:jc w:val="center"/>
        <w:tblLook w:val="04A0" w:firstRow="1" w:lastRow="0" w:firstColumn="1" w:lastColumn="0" w:noHBand="0" w:noVBand="1"/>
      </w:tblPr>
      <w:tblGrid>
        <w:gridCol w:w="570"/>
        <w:gridCol w:w="3318"/>
        <w:gridCol w:w="3240"/>
      </w:tblGrid>
      <w:tr w:rsidR="0001767C" w:rsidRPr="0001767C" w14:paraId="01CEE902" w14:textId="77777777" w:rsidTr="00CF42B7">
        <w:trPr>
          <w:jc w:val="center"/>
        </w:trPr>
        <w:tc>
          <w:tcPr>
            <w:tcW w:w="570" w:type="dxa"/>
            <w:vAlign w:val="center"/>
          </w:tcPr>
          <w:p w14:paraId="0C7F2F5C"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No.</w:t>
            </w:r>
          </w:p>
        </w:tc>
        <w:tc>
          <w:tcPr>
            <w:tcW w:w="3318" w:type="dxa"/>
            <w:vAlign w:val="center"/>
          </w:tcPr>
          <w:p w14:paraId="0648A6D4"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Software</w:t>
            </w:r>
          </w:p>
        </w:tc>
        <w:tc>
          <w:tcPr>
            <w:tcW w:w="3240" w:type="dxa"/>
            <w:vAlign w:val="center"/>
          </w:tcPr>
          <w:p w14:paraId="2C34D4A8" w14:textId="77777777" w:rsidR="0001767C" w:rsidRPr="0001767C" w:rsidRDefault="0001767C" w:rsidP="00CF42B7">
            <w:pPr>
              <w:pStyle w:val="guideline"/>
              <w:spacing w:line="360" w:lineRule="auto"/>
              <w:rPr>
                <w:rFonts w:ascii="Times New Roman" w:hAnsi="Times New Roman"/>
                <w:b/>
                <w:i w:val="0"/>
                <w:color w:val="auto"/>
                <w:sz w:val="20"/>
                <w:szCs w:val="24"/>
              </w:rPr>
            </w:pPr>
            <w:r w:rsidRPr="0001767C">
              <w:rPr>
                <w:rFonts w:ascii="Times New Roman" w:hAnsi="Times New Roman"/>
                <w:i w:val="0"/>
                <w:color w:val="auto"/>
                <w:sz w:val="20"/>
                <w:szCs w:val="24"/>
              </w:rPr>
              <w:t>Spesifikasi</w:t>
            </w:r>
          </w:p>
        </w:tc>
      </w:tr>
      <w:tr w:rsidR="0001767C" w:rsidRPr="0001767C" w14:paraId="6A921D44" w14:textId="77777777" w:rsidTr="00CF42B7">
        <w:trPr>
          <w:jc w:val="center"/>
        </w:trPr>
        <w:tc>
          <w:tcPr>
            <w:tcW w:w="570" w:type="dxa"/>
            <w:vAlign w:val="center"/>
          </w:tcPr>
          <w:p w14:paraId="79CD9923"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1</w:t>
            </w:r>
          </w:p>
        </w:tc>
        <w:tc>
          <w:tcPr>
            <w:tcW w:w="3318" w:type="dxa"/>
            <w:vAlign w:val="center"/>
          </w:tcPr>
          <w:p w14:paraId="5F78C262"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Development Tools</w:t>
            </w:r>
          </w:p>
        </w:tc>
        <w:tc>
          <w:tcPr>
            <w:tcW w:w="3240" w:type="dxa"/>
            <w:vAlign w:val="center"/>
          </w:tcPr>
          <w:p w14:paraId="36C6254F" w14:textId="77777777" w:rsidR="0001767C" w:rsidRPr="0001767C" w:rsidRDefault="00F7553A" w:rsidP="00CF42B7">
            <w:pPr>
              <w:pStyle w:val="guideline"/>
              <w:spacing w:line="360" w:lineRule="auto"/>
              <w:rPr>
                <w:rFonts w:ascii="Times New Roman" w:hAnsi="Times New Roman"/>
                <w:i w:val="0"/>
                <w:color w:val="auto"/>
                <w:sz w:val="20"/>
                <w:szCs w:val="24"/>
              </w:rPr>
            </w:pPr>
            <w:r>
              <w:rPr>
                <w:rFonts w:ascii="Times New Roman" w:hAnsi="Times New Roman"/>
                <w:i w:val="0"/>
                <w:color w:val="auto"/>
                <w:sz w:val="20"/>
                <w:szCs w:val="24"/>
              </w:rPr>
              <w:t>Netbeans IDE</w:t>
            </w:r>
          </w:p>
        </w:tc>
      </w:tr>
      <w:tr w:rsidR="0001767C" w:rsidRPr="0001767C" w14:paraId="59905955" w14:textId="77777777" w:rsidTr="00CF42B7">
        <w:trPr>
          <w:jc w:val="center"/>
        </w:trPr>
        <w:tc>
          <w:tcPr>
            <w:tcW w:w="570" w:type="dxa"/>
            <w:vAlign w:val="center"/>
          </w:tcPr>
          <w:p w14:paraId="0279A42E"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2</w:t>
            </w:r>
          </w:p>
        </w:tc>
        <w:tc>
          <w:tcPr>
            <w:tcW w:w="3318" w:type="dxa"/>
            <w:vAlign w:val="center"/>
          </w:tcPr>
          <w:p w14:paraId="0F9C3076"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Programming Language</w:t>
            </w:r>
          </w:p>
        </w:tc>
        <w:tc>
          <w:tcPr>
            <w:tcW w:w="3240" w:type="dxa"/>
            <w:vAlign w:val="center"/>
          </w:tcPr>
          <w:p w14:paraId="75FBD7BD"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Java</w:t>
            </w:r>
          </w:p>
        </w:tc>
      </w:tr>
      <w:tr w:rsidR="0001767C" w:rsidRPr="0001767C" w14:paraId="28B7B839" w14:textId="77777777" w:rsidTr="00CF42B7">
        <w:trPr>
          <w:jc w:val="center"/>
        </w:trPr>
        <w:tc>
          <w:tcPr>
            <w:tcW w:w="570" w:type="dxa"/>
            <w:vAlign w:val="center"/>
          </w:tcPr>
          <w:p w14:paraId="11BFEC78"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3</w:t>
            </w:r>
          </w:p>
        </w:tc>
        <w:tc>
          <w:tcPr>
            <w:tcW w:w="3318" w:type="dxa"/>
            <w:vAlign w:val="center"/>
          </w:tcPr>
          <w:p w14:paraId="0ADF823A"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Database</w:t>
            </w:r>
          </w:p>
        </w:tc>
        <w:tc>
          <w:tcPr>
            <w:tcW w:w="3240" w:type="dxa"/>
            <w:vAlign w:val="center"/>
          </w:tcPr>
          <w:p w14:paraId="3B939B40" w14:textId="77777777" w:rsidR="0001767C" w:rsidRPr="0001767C" w:rsidRDefault="00C56B94" w:rsidP="00CF42B7">
            <w:pPr>
              <w:pStyle w:val="guideline"/>
              <w:spacing w:line="360" w:lineRule="auto"/>
              <w:rPr>
                <w:rFonts w:ascii="Times New Roman" w:hAnsi="Times New Roman"/>
                <w:i w:val="0"/>
                <w:color w:val="auto"/>
                <w:sz w:val="20"/>
                <w:szCs w:val="24"/>
              </w:rPr>
            </w:pPr>
            <w:r>
              <w:rPr>
                <w:rFonts w:ascii="Times New Roman" w:hAnsi="Times New Roman"/>
                <w:i w:val="0"/>
                <w:color w:val="auto"/>
                <w:sz w:val="20"/>
                <w:szCs w:val="24"/>
              </w:rPr>
              <w:t>MY SQL</w:t>
            </w:r>
          </w:p>
        </w:tc>
      </w:tr>
      <w:tr w:rsidR="0001767C" w:rsidRPr="0001767C" w14:paraId="4B090CBB" w14:textId="77777777" w:rsidTr="00CF42B7">
        <w:trPr>
          <w:jc w:val="center"/>
        </w:trPr>
        <w:tc>
          <w:tcPr>
            <w:tcW w:w="570" w:type="dxa"/>
            <w:vAlign w:val="center"/>
          </w:tcPr>
          <w:p w14:paraId="2B23319C"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4</w:t>
            </w:r>
          </w:p>
        </w:tc>
        <w:tc>
          <w:tcPr>
            <w:tcW w:w="3318" w:type="dxa"/>
            <w:vAlign w:val="center"/>
          </w:tcPr>
          <w:p w14:paraId="0032EB6B"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Web Server</w:t>
            </w:r>
          </w:p>
        </w:tc>
        <w:tc>
          <w:tcPr>
            <w:tcW w:w="3240" w:type="dxa"/>
            <w:vAlign w:val="center"/>
          </w:tcPr>
          <w:p w14:paraId="3C7E0EC2"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XAMPP</w:t>
            </w:r>
          </w:p>
        </w:tc>
      </w:tr>
      <w:tr w:rsidR="0001767C" w:rsidRPr="0001767C" w14:paraId="1FCEE10D" w14:textId="77777777" w:rsidTr="00CF42B7">
        <w:trPr>
          <w:jc w:val="center"/>
        </w:trPr>
        <w:tc>
          <w:tcPr>
            <w:tcW w:w="570" w:type="dxa"/>
            <w:vAlign w:val="center"/>
          </w:tcPr>
          <w:p w14:paraId="353A4B82"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5</w:t>
            </w:r>
          </w:p>
        </w:tc>
        <w:tc>
          <w:tcPr>
            <w:tcW w:w="3318" w:type="dxa"/>
            <w:vAlign w:val="center"/>
          </w:tcPr>
          <w:p w14:paraId="186F9172"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Operating System</w:t>
            </w:r>
          </w:p>
        </w:tc>
        <w:tc>
          <w:tcPr>
            <w:tcW w:w="3240" w:type="dxa"/>
            <w:vAlign w:val="center"/>
          </w:tcPr>
          <w:p w14:paraId="0B2B8661" w14:textId="77777777" w:rsidR="0001767C" w:rsidRPr="0001767C" w:rsidRDefault="0001767C" w:rsidP="00CF42B7">
            <w:pPr>
              <w:pStyle w:val="guideline"/>
              <w:spacing w:line="360" w:lineRule="auto"/>
              <w:rPr>
                <w:rFonts w:ascii="Times New Roman" w:hAnsi="Times New Roman"/>
                <w:i w:val="0"/>
                <w:color w:val="auto"/>
                <w:sz w:val="20"/>
                <w:szCs w:val="24"/>
              </w:rPr>
            </w:pPr>
            <w:r w:rsidRPr="0001767C">
              <w:rPr>
                <w:rFonts w:ascii="Times New Roman" w:hAnsi="Times New Roman"/>
                <w:i w:val="0"/>
                <w:color w:val="auto"/>
                <w:sz w:val="20"/>
                <w:szCs w:val="24"/>
              </w:rPr>
              <w:t>Windows 10</w:t>
            </w:r>
          </w:p>
        </w:tc>
      </w:tr>
    </w:tbl>
    <w:p w14:paraId="5E9C70D5" w14:textId="77777777" w:rsidR="0001767C" w:rsidRPr="007C5544" w:rsidRDefault="0001767C" w:rsidP="0001767C">
      <w:pPr>
        <w:pStyle w:val="guideline"/>
        <w:spacing w:line="360" w:lineRule="auto"/>
        <w:rPr>
          <w:rFonts w:ascii="Times New Roman" w:hAnsi="Times New Roman"/>
          <w:color w:val="auto"/>
          <w:sz w:val="24"/>
          <w:szCs w:val="24"/>
        </w:rPr>
      </w:pPr>
    </w:p>
    <w:p w14:paraId="32A195AA" w14:textId="77777777" w:rsidR="0001767C" w:rsidRPr="007C5544" w:rsidRDefault="0001767C" w:rsidP="00A3088A">
      <w:pPr>
        <w:pStyle w:val="Heading2"/>
        <w:numPr>
          <w:ilvl w:val="1"/>
          <w:numId w:val="37"/>
        </w:numPr>
        <w:spacing w:line="360" w:lineRule="auto"/>
        <w:jc w:val="both"/>
        <w:rPr>
          <w:rFonts w:ascii="Times New Roman" w:hAnsi="Times New Roman"/>
          <w:sz w:val="24"/>
          <w:szCs w:val="24"/>
        </w:rPr>
      </w:pPr>
      <w:bookmarkStart w:id="199" w:name="_Toc45276906"/>
      <w:r w:rsidRPr="007C5544">
        <w:rPr>
          <w:rFonts w:ascii="Times New Roman" w:hAnsi="Times New Roman"/>
          <w:sz w:val="24"/>
          <w:szCs w:val="24"/>
        </w:rPr>
        <w:t>Hasil Aplikasi</w:t>
      </w:r>
      <w:bookmarkEnd w:id="199"/>
    </w:p>
    <w:p w14:paraId="7BF75F04" w14:textId="77777777" w:rsidR="0001767C" w:rsidRDefault="0001767C" w:rsidP="0001767C">
      <w:pPr>
        <w:spacing w:line="360" w:lineRule="auto"/>
        <w:jc w:val="both"/>
        <w:rPr>
          <w:rFonts w:ascii="Times New Roman" w:hAnsi="Times New Roman"/>
          <w:sz w:val="24"/>
          <w:szCs w:val="24"/>
          <w:lang w:val="en-AU"/>
        </w:rPr>
      </w:pPr>
      <w:r w:rsidRPr="007C5544">
        <w:rPr>
          <w:rFonts w:ascii="Times New Roman" w:hAnsi="Times New Roman"/>
          <w:sz w:val="24"/>
          <w:szCs w:val="24"/>
          <w:lang w:val="en-AU"/>
        </w:rPr>
        <w:t xml:space="preserve">Pada subbab ini </w:t>
      </w:r>
      <w:proofErr w:type="gramStart"/>
      <w:r w:rsidRPr="007C5544">
        <w:rPr>
          <w:rFonts w:ascii="Times New Roman" w:hAnsi="Times New Roman"/>
          <w:sz w:val="24"/>
          <w:szCs w:val="24"/>
          <w:lang w:val="en-AU"/>
        </w:rPr>
        <w:t>akan</w:t>
      </w:r>
      <w:proofErr w:type="gramEnd"/>
      <w:r w:rsidRPr="007C5544">
        <w:rPr>
          <w:rFonts w:ascii="Times New Roman" w:hAnsi="Times New Roman"/>
          <w:sz w:val="24"/>
          <w:szCs w:val="24"/>
          <w:lang w:val="en-AU"/>
        </w:rPr>
        <w:t xml:space="preserve"> dijelaskan mengenai sistem penjadwalan kapal penyeberangan yang telah dibangun. Sistem penjadwalan kapal penyeberangan memiliki beberapan halaman yang digunakan, diantaranya menu uta</w:t>
      </w:r>
      <w:r w:rsidR="001579FC">
        <w:rPr>
          <w:rFonts w:ascii="Times New Roman" w:hAnsi="Times New Roman"/>
          <w:sz w:val="24"/>
          <w:szCs w:val="24"/>
          <w:lang w:val="en-AU"/>
        </w:rPr>
        <w:t>ma, kelola kapal, kelola jadwal</w:t>
      </w:r>
      <w:r w:rsidR="00C56B94">
        <w:rPr>
          <w:rFonts w:ascii="Times New Roman" w:hAnsi="Times New Roman"/>
          <w:sz w:val="24"/>
          <w:szCs w:val="24"/>
          <w:lang w:val="en-AU"/>
        </w:rPr>
        <w:t>, kelola wilayah</w:t>
      </w:r>
      <w:r w:rsidR="001579FC">
        <w:rPr>
          <w:rFonts w:ascii="Times New Roman" w:hAnsi="Times New Roman"/>
          <w:sz w:val="24"/>
          <w:szCs w:val="24"/>
          <w:lang w:val="en-AU"/>
        </w:rPr>
        <w:t xml:space="preserve">, </w:t>
      </w:r>
      <w:r w:rsidR="001579FC" w:rsidRPr="001579FC">
        <w:rPr>
          <w:rFonts w:ascii="Times New Roman" w:hAnsi="Times New Roman"/>
          <w:i/>
          <w:sz w:val="24"/>
          <w:szCs w:val="24"/>
          <w:lang w:val="en-AU"/>
        </w:rPr>
        <w:t>generate</w:t>
      </w:r>
      <w:r w:rsidR="001579FC">
        <w:rPr>
          <w:rFonts w:ascii="Times New Roman" w:hAnsi="Times New Roman"/>
          <w:sz w:val="24"/>
          <w:szCs w:val="24"/>
          <w:lang w:val="en-AU"/>
        </w:rPr>
        <w:t xml:space="preserve"> jadwal, perbaharui data dan keluar.</w:t>
      </w:r>
    </w:p>
    <w:p w14:paraId="5C050880" w14:textId="77777777" w:rsidR="0001767C" w:rsidRDefault="0001767C" w:rsidP="00A3088A">
      <w:pPr>
        <w:pStyle w:val="Heading3"/>
        <w:numPr>
          <w:ilvl w:val="2"/>
          <w:numId w:val="37"/>
        </w:numPr>
        <w:spacing w:line="360" w:lineRule="auto"/>
        <w:jc w:val="both"/>
        <w:rPr>
          <w:rFonts w:ascii="Times New Roman" w:hAnsi="Times New Roman"/>
          <w:sz w:val="24"/>
          <w:szCs w:val="24"/>
        </w:rPr>
      </w:pPr>
      <w:bookmarkStart w:id="200" w:name="_Toc45276907"/>
      <w:r w:rsidRPr="006E3BA4">
        <w:rPr>
          <w:rFonts w:ascii="Times New Roman" w:hAnsi="Times New Roman"/>
          <w:sz w:val="24"/>
          <w:szCs w:val="24"/>
        </w:rPr>
        <w:t>Halaman Login</w:t>
      </w:r>
      <w:bookmarkEnd w:id="200"/>
    </w:p>
    <w:p w14:paraId="4823EDA4" w14:textId="77777777" w:rsidR="0001767C" w:rsidRDefault="0001767C" w:rsidP="000A3A7A">
      <w:pPr>
        <w:spacing w:line="360" w:lineRule="auto"/>
        <w:jc w:val="both"/>
        <w:rPr>
          <w:rFonts w:ascii="Times New Roman" w:hAnsi="Times New Roman"/>
          <w:sz w:val="24"/>
          <w:szCs w:val="24"/>
          <w:lang w:val="en-AU"/>
        </w:rPr>
      </w:pPr>
      <w:r w:rsidRPr="006E3BA4">
        <w:rPr>
          <w:rFonts w:ascii="Times New Roman" w:hAnsi="Times New Roman"/>
          <w:sz w:val="24"/>
          <w:szCs w:val="24"/>
          <w:lang w:val="en-AU"/>
        </w:rPr>
        <w:t xml:space="preserve">Saat sistem penjadwalan tersebut dibuka, maka </w:t>
      </w:r>
      <w:proofErr w:type="gramStart"/>
      <w:r w:rsidRPr="006E3BA4">
        <w:rPr>
          <w:rFonts w:ascii="Times New Roman" w:hAnsi="Times New Roman"/>
          <w:sz w:val="24"/>
          <w:szCs w:val="24"/>
          <w:lang w:val="en-AU"/>
        </w:rPr>
        <w:t>akan</w:t>
      </w:r>
      <w:proofErr w:type="gramEnd"/>
      <w:r w:rsidRPr="006E3BA4">
        <w:rPr>
          <w:rFonts w:ascii="Times New Roman" w:hAnsi="Times New Roman"/>
          <w:sz w:val="24"/>
          <w:szCs w:val="24"/>
          <w:lang w:val="en-AU"/>
        </w:rPr>
        <w:t xml:space="preserve"> muncul halaman Login. Yang dapat Login ke sistem adalah Dinas Perhubungan Ajibata. Dimana </w:t>
      </w:r>
      <w:proofErr w:type="gramStart"/>
      <w:r w:rsidRPr="006E3BA4">
        <w:rPr>
          <w:rFonts w:ascii="Times New Roman" w:hAnsi="Times New Roman"/>
          <w:sz w:val="24"/>
          <w:szCs w:val="24"/>
          <w:lang w:val="en-AU"/>
        </w:rPr>
        <w:t>akan</w:t>
      </w:r>
      <w:proofErr w:type="gramEnd"/>
      <w:r w:rsidRPr="006E3BA4">
        <w:rPr>
          <w:rFonts w:ascii="Times New Roman" w:hAnsi="Times New Roman"/>
          <w:sz w:val="24"/>
          <w:szCs w:val="24"/>
          <w:lang w:val="en-AU"/>
        </w:rPr>
        <w:t xml:space="preserve"> memasukkan </w:t>
      </w:r>
      <w:r w:rsidR="00221034">
        <w:rPr>
          <w:rFonts w:ascii="Times New Roman" w:hAnsi="Times New Roman"/>
          <w:i/>
          <w:sz w:val="24"/>
          <w:szCs w:val="24"/>
          <w:lang w:val="en-AU"/>
        </w:rPr>
        <w:t xml:space="preserve">database, name, server, port, </w:t>
      </w:r>
      <w:r w:rsidR="00221034">
        <w:rPr>
          <w:rFonts w:ascii="Times New Roman" w:hAnsi="Times New Roman"/>
          <w:sz w:val="24"/>
          <w:szCs w:val="24"/>
          <w:lang w:val="en-AU"/>
        </w:rPr>
        <w:t xml:space="preserve">dan </w:t>
      </w:r>
      <w:r w:rsidRPr="006E3BA4">
        <w:rPr>
          <w:rFonts w:ascii="Times New Roman" w:hAnsi="Times New Roman"/>
          <w:i/>
          <w:sz w:val="24"/>
          <w:szCs w:val="24"/>
          <w:lang w:val="en-AU"/>
        </w:rPr>
        <w:t>username</w:t>
      </w:r>
      <w:r w:rsidRPr="006E3BA4">
        <w:rPr>
          <w:rFonts w:ascii="Times New Roman" w:hAnsi="Times New Roman"/>
          <w:sz w:val="24"/>
          <w:szCs w:val="24"/>
          <w:lang w:val="en-AU"/>
        </w:rPr>
        <w:t>.</w:t>
      </w:r>
    </w:p>
    <w:p w14:paraId="2DFE44F1" w14:textId="77777777" w:rsidR="006116EC" w:rsidRDefault="00EA6900" w:rsidP="006116EC">
      <w:pPr>
        <w:keepNext/>
        <w:spacing w:line="360" w:lineRule="auto"/>
        <w:jc w:val="center"/>
      </w:pPr>
      <w:ins w:id="201" w:author="LENOVO" w:date="2020-06-15T16:52:00Z">
        <w:r>
          <w:rPr>
            <w:noProof/>
          </w:rPr>
          <w:drawing>
            <wp:inline distT="0" distB="0" distL="0" distR="0" wp14:anchorId="373C6F95" wp14:editId="24917761">
              <wp:extent cx="5521960" cy="3651885"/>
              <wp:effectExtent l="0" t="0" r="254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1960" cy="3651885"/>
                      </a:xfrm>
                      <a:prstGeom prst="rect">
                        <a:avLst/>
                      </a:prstGeom>
                    </pic:spPr>
                  </pic:pic>
                </a:graphicData>
              </a:graphic>
            </wp:inline>
          </w:drawing>
        </w:r>
      </w:ins>
    </w:p>
    <w:p w14:paraId="774C62D7" w14:textId="6E447307" w:rsidR="006116EC" w:rsidRDefault="006116EC" w:rsidP="006116EC">
      <w:pPr>
        <w:pStyle w:val="Caption"/>
        <w:jc w:val="center"/>
        <w:rPr>
          <w:rFonts w:ascii="Times New Roman" w:hAnsi="Times New Roman"/>
          <w:sz w:val="24"/>
          <w:szCs w:val="24"/>
          <w:lang w:val="en-AU"/>
        </w:rPr>
      </w:pPr>
      <w:bookmarkStart w:id="202" w:name="_Toc45276953"/>
      <w:r w:rsidRPr="006116EC">
        <w:rPr>
          <w:rFonts w:ascii="Times New Roman" w:hAnsi="Times New Roman"/>
          <w:sz w:val="24"/>
          <w:szCs w:val="24"/>
        </w:rPr>
        <w:t xml:space="preserve">Gambar </w:t>
      </w:r>
      <w:r w:rsidRPr="006116EC">
        <w:rPr>
          <w:rFonts w:ascii="Times New Roman" w:hAnsi="Times New Roman"/>
          <w:sz w:val="24"/>
          <w:szCs w:val="24"/>
        </w:rPr>
        <w:fldChar w:fldCharType="begin"/>
      </w:r>
      <w:r w:rsidRPr="006116EC">
        <w:rPr>
          <w:rFonts w:ascii="Times New Roman" w:hAnsi="Times New Roman"/>
          <w:sz w:val="24"/>
          <w:szCs w:val="24"/>
        </w:rPr>
        <w:instrText xml:space="preserve"> SEQ Gambar \* ARABIC </w:instrText>
      </w:r>
      <w:r w:rsidRPr="006116EC">
        <w:rPr>
          <w:rFonts w:ascii="Times New Roman" w:hAnsi="Times New Roman"/>
          <w:sz w:val="24"/>
          <w:szCs w:val="24"/>
        </w:rPr>
        <w:fldChar w:fldCharType="separate"/>
      </w:r>
      <w:r w:rsidR="006A7004">
        <w:rPr>
          <w:rFonts w:ascii="Times New Roman" w:hAnsi="Times New Roman"/>
          <w:noProof/>
          <w:sz w:val="24"/>
          <w:szCs w:val="24"/>
        </w:rPr>
        <w:t>26</w:t>
      </w:r>
      <w:r w:rsidRPr="006116EC">
        <w:rPr>
          <w:rFonts w:ascii="Times New Roman" w:hAnsi="Times New Roman"/>
          <w:sz w:val="24"/>
          <w:szCs w:val="24"/>
        </w:rPr>
        <w:fldChar w:fldCharType="end"/>
      </w:r>
      <w:r w:rsidRPr="006116EC">
        <w:rPr>
          <w:rFonts w:ascii="Times New Roman" w:hAnsi="Times New Roman"/>
          <w:sz w:val="24"/>
          <w:szCs w:val="24"/>
        </w:rPr>
        <w:t>. Tampilan Menu Login</w:t>
      </w:r>
      <w:bookmarkEnd w:id="202"/>
    </w:p>
    <w:p w14:paraId="079E9E01" w14:textId="77777777" w:rsidR="0001767C" w:rsidRPr="007C5544" w:rsidRDefault="0001767C" w:rsidP="00A3088A">
      <w:pPr>
        <w:pStyle w:val="Heading3"/>
        <w:numPr>
          <w:ilvl w:val="2"/>
          <w:numId w:val="37"/>
        </w:numPr>
        <w:spacing w:line="360" w:lineRule="auto"/>
        <w:jc w:val="both"/>
        <w:rPr>
          <w:rFonts w:ascii="Times New Roman" w:hAnsi="Times New Roman"/>
          <w:sz w:val="24"/>
          <w:szCs w:val="24"/>
        </w:rPr>
      </w:pPr>
      <w:bookmarkStart w:id="203" w:name="_Toc45276908"/>
      <w:r w:rsidRPr="007C5544">
        <w:rPr>
          <w:rFonts w:ascii="Times New Roman" w:hAnsi="Times New Roman"/>
          <w:sz w:val="24"/>
          <w:szCs w:val="24"/>
        </w:rPr>
        <w:t>Menu Utama</w:t>
      </w:r>
      <w:bookmarkEnd w:id="203"/>
    </w:p>
    <w:p w14:paraId="6B203D70" w14:textId="389D0B84" w:rsidR="0001767C" w:rsidRDefault="0001767C" w:rsidP="000A3A7A">
      <w:pPr>
        <w:spacing w:line="360" w:lineRule="auto"/>
        <w:jc w:val="both"/>
        <w:rPr>
          <w:rFonts w:ascii="Times New Roman" w:hAnsi="Times New Roman"/>
          <w:sz w:val="24"/>
          <w:szCs w:val="24"/>
          <w:lang w:val="en-AU"/>
        </w:rPr>
      </w:pPr>
      <w:r w:rsidRPr="007C5544">
        <w:rPr>
          <w:rFonts w:ascii="Times New Roman" w:hAnsi="Times New Roman"/>
          <w:sz w:val="24"/>
          <w:szCs w:val="24"/>
          <w:lang w:val="en-AU"/>
        </w:rPr>
        <w:t xml:space="preserve">Aplikasi </w:t>
      </w:r>
      <w:r w:rsidRPr="007C5544">
        <w:rPr>
          <w:rFonts w:ascii="Times New Roman" w:hAnsi="Times New Roman"/>
          <w:i/>
          <w:sz w:val="24"/>
          <w:szCs w:val="24"/>
          <w:lang w:val="en-AU"/>
        </w:rPr>
        <w:t xml:space="preserve">generate </w:t>
      </w:r>
      <w:r w:rsidRPr="007C5544">
        <w:rPr>
          <w:rFonts w:ascii="Times New Roman" w:hAnsi="Times New Roman"/>
          <w:sz w:val="24"/>
          <w:szCs w:val="24"/>
          <w:lang w:val="en-AU"/>
        </w:rPr>
        <w:t>jadwal kapal penyeberangan memiliki menu utama, dimana memperlihatkan adanya 5 menu, ya</w:t>
      </w:r>
      <w:r w:rsidR="009E1F4C">
        <w:rPr>
          <w:rFonts w:ascii="Times New Roman" w:hAnsi="Times New Roman"/>
          <w:sz w:val="24"/>
          <w:szCs w:val="24"/>
          <w:lang w:val="en-AU"/>
        </w:rPr>
        <w:t xml:space="preserve">itu kelola kapal, </w:t>
      </w:r>
      <w:proofErr w:type="gramStart"/>
      <w:r w:rsidR="009E1F4C">
        <w:rPr>
          <w:rFonts w:ascii="Times New Roman" w:hAnsi="Times New Roman"/>
          <w:sz w:val="24"/>
          <w:szCs w:val="24"/>
          <w:lang w:val="en-AU"/>
        </w:rPr>
        <w:t>kelola</w:t>
      </w:r>
      <w:proofErr w:type="gramEnd"/>
      <w:r w:rsidR="009E1F4C">
        <w:rPr>
          <w:rFonts w:ascii="Times New Roman" w:hAnsi="Times New Roman"/>
          <w:sz w:val="24"/>
          <w:szCs w:val="24"/>
          <w:lang w:val="en-AU"/>
        </w:rPr>
        <w:t xml:space="preserve"> jadwal, generate jadwal</w:t>
      </w:r>
      <w:r w:rsidRPr="007C5544">
        <w:rPr>
          <w:rFonts w:ascii="Times New Roman" w:hAnsi="Times New Roman"/>
          <w:sz w:val="24"/>
          <w:szCs w:val="24"/>
          <w:lang w:val="en-AU"/>
        </w:rPr>
        <w:t xml:space="preserve">, </w:t>
      </w:r>
      <w:r w:rsidR="009E1F4C">
        <w:rPr>
          <w:rFonts w:ascii="Times New Roman" w:hAnsi="Times New Roman"/>
          <w:sz w:val="24"/>
          <w:szCs w:val="24"/>
          <w:lang w:val="en-AU"/>
        </w:rPr>
        <w:t>kelola wilayah, dan keluar</w:t>
      </w:r>
      <w:r w:rsidRPr="007C5544">
        <w:rPr>
          <w:rFonts w:ascii="Times New Roman" w:hAnsi="Times New Roman"/>
          <w:sz w:val="24"/>
          <w:szCs w:val="24"/>
          <w:lang w:val="en-AU"/>
        </w:rPr>
        <w:t>.</w:t>
      </w:r>
      <w:r w:rsidR="00F2521D">
        <w:rPr>
          <w:rFonts w:ascii="Times New Roman" w:hAnsi="Times New Roman"/>
          <w:sz w:val="24"/>
          <w:szCs w:val="24"/>
          <w:lang w:val="en-AU"/>
        </w:rPr>
        <w:t xml:space="preserve"> Berikut merupakan tampilan utama aplikasi </w:t>
      </w:r>
      <w:r w:rsidR="00F2521D" w:rsidRPr="00F2521D">
        <w:rPr>
          <w:rFonts w:ascii="Times New Roman" w:hAnsi="Times New Roman"/>
          <w:i/>
          <w:sz w:val="24"/>
          <w:szCs w:val="24"/>
          <w:lang w:val="en-AU"/>
        </w:rPr>
        <w:t>generate</w:t>
      </w:r>
      <w:r w:rsidR="00F2521D">
        <w:rPr>
          <w:rFonts w:ascii="Times New Roman" w:hAnsi="Times New Roman"/>
          <w:sz w:val="24"/>
          <w:szCs w:val="24"/>
          <w:lang w:val="en-AU"/>
        </w:rPr>
        <w:t xml:space="preserve"> jadwal penyeberangan kapal di Ajibata,</w:t>
      </w:r>
    </w:p>
    <w:p w14:paraId="6E4963CD" w14:textId="77777777" w:rsidR="006116EC" w:rsidRDefault="00EA6900" w:rsidP="006116EC">
      <w:pPr>
        <w:keepNext/>
        <w:spacing w:line="360" w:lineRule="auto"/>
        <w:jc w:val="center"/>
      </w:pPr>
      <w:ins w:id="204" w:author="LENOVO" w:date="2020-06-15T16:45:00Z">
        <w:r>
          <w:rPr>
            <w:noProof/>
          </w:rPr>
          <w:drawing>
            <wp:inline distT="0" distB="0" distL="0" distR="0" wp14:anchorId="7B9D8C51" wp14:editId="661CF596">
              <wp:extent cx="5521960" cy="370332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1960" cy="3703320"/>
                      </a:xfrm>
                      <a:prstGeom prst="rect">
                        <a:avLst/>
                      </a:prstGeom>
                    </pic:spPr>
                  </pic:pic>
                </a:graphicData>
              </a:graphic>
            </wp:inline>
          </w:drawing>
        </w:r>
      </w:ins>
    </w:p>
    <w:p w14:paraId="685F2C0D" w14:textId="5DD4C8C3" w:rsidR="00443482" w:rsidRPr="006116EC" w:rsidRDefault="006116EC" w:rsidP="006116EC">
      <w:pPr>
        <w:pStyle w:val="Caption"/>
        <w:jc w:val="center"/>
        <w:rPr>
          <w:rFonts w:ascii="Times New Roman" w:hAnsi="Times New Roman"/>
          <w:sz w:val="24"/>
          <w:szCs w:val="24"/>
          <w:lang w:val="en-AU"/>
        </w:rPr>
      </w:pPr>
      <w:bookmarkStart w:id="205" w:name="_Toc45276954"/>
      <w:r w:rsidRPr="006116EC">
        <w:rPr>
          <w:rFonts w:ascii="Times New Roman" w:hAnsi="Times New Roman"/>
          <w:sz w:val="24"/>
          <w:szCs w:val="24"/>
        </w:rPr>
        <w:t xml:space="preserve">Gambar </w:t>
      </w:r>
      <w:r w:rsidRPr="006116EC">
        <w:rPr>
          <w:rFonts w:ascii="Times New Roman" w:hAnsi="Times New Roman"/>
          <w:sz w:val="24"/>
          <w:szCs w:val="24"/>
        </w:rPr>
        <w:fldChar w:fldCharType="begin"/>
      </w:r>
      <w:r w:rsidRPr="006116EC">
        <w:rPr>
          <w:rFonts w:ascii="Times New Roman" w:hAnsi="Times New Roman"/>
          <w:sz w:val="24"/>
          <w:szCs w:val="24"/>
        </w:rPr>
        <w:instrText xml:space="preserve"> SEQ Gambar \* ARABIC </w:instrText>
      </w:r>
      <w:r w:rsidRPr="006116EC">
        <w:rPr>
          <w:rFonts w:ascii="Times New Roman" w:hAnsi="Times New Roman"/>
          <w:sz w:val="24"/>
          <w:szCs w:val="24"/>
        </w:rPr>
        <w:fldChar w:fldCharType="separate"/>
      </w:r>
      <w:r w:rsidR="006A7004">
        <w:rPr>
          <w:rFonts w:ascii="Times New Roman" w:hAnsi="Times New Roman"/>
          <w:noProof/>
          <w:sz w:val="24"/>
          <w:szCs w:val="24"/>
        </w:rPr>
        <w:t>27</w:t>
      </w:r>
      <w:r w:rsidRPr="006116EC">
        <w:rPr>
          <w:rFonts w:ascii="Times New Roman" w:hAnsi="Times New Roman"/>
          <w:sz w:val="24"/>
          <w:szCs w:val="24"/>
        </w:rPr>
        <w:fldChar w:fldCharType="end"/>
      </w:r>
      <w:r w:rsidRPr="006116EC">
        <w:rPr>
          <w:rFonts w:ascii="Times New Roman" w:hAnsi="Times New Roman"/>
          <w:sz w:val="24"/>
          <w:szCs w:val="24"/>
        </w:rPr>
        <w:t>. Tampilan Menu Utama</w:t>
      </w:r>
      <w:bookmarkEnd w:id="205"/>
    </w:p>
    <w:p w14:paraId="2629D633" w14:textId="77777777" w:rsidR="0001767C" w:rsidRPr="007C5544" w:rsidRDefault="0001767C" w:rsidP="00A3088A">
      <w:pPr>
        <w:pStyle w:val="Heading3"/>
        <w:numPr>
          <w:ilvl w:val="2"/>
          <w:numId w:val="37"/>
        </w:numPr>
        <w:spacing w:line="360" w:lineRule="auto"/>
        <w:jc w:val="both"/>
        <w:rPr>
          <w:rFonts w:ascii="Times New Roman" w:hAnsi="Times New Roman"/>
          <w:sz w:val="24"/>
          <w:szCs w:val="24"/>
        </w:rPr>
      </w:pPr>
      <w:bookmarkStart w:id="206" w:name="_Toc45276909"/>
      <w:r w:rsidRPr="007C5544">
        <w:rPr>
          <w:rFonts w:ascii="Times New Roman" w:hAnsi="Times New Roman"/>
          <w:sz w:val="24"/>
          <w:szCs w:val="24"/>
        </w:rPr>
        <w:t>Kelola Kapal</w:t>
      </w:r>
      <w:bookmarkEnd w:id="206"/>
    </w:p>
    <w:p w14:paraId="2E0B3673" w14:textId="45D94592" w:rsidR="0001767C" w:rsidRDefault="0001767C" w:rsidP="0001767C">
      <w:pPr>
        <w:spacing w:line="360" w:lineRule="auto"/>
        <w:jc w:val="both"/>
        <w:rPr>
          <w:rFonts w:ascii="Times New Roman" w:hAnsi="Times New Roman"/>
          <w:sz w:val="24"/>
          <w:szCs w:val="24"/>
          <w:lang w:val="en-AU"/>
        </w:rPr>
      </w:pPr>
      <w:r w:rsidRPr="007C5544">
        <w:rPr>
          <w:rFonts w:ascii="Times New Roman" w:hAnsi="Times New Roman"/>
          <w:sz w:val="24"/>
          <w:szCs w:val="24"/>
          <w:lang w:val="en-AU"/>
        </w:rPr>
        <w:t xml:space="preserve">Menu kelola kapal dapat digunakan untuk mengelola data-data kapal yang dimiliki setiap pelabuhan. Adapun </w:t>
      </w:r>
      <w:r w:rsidRPr="007C5544">
        <w:rPr>
          <w:rFonts w:ascii="Times New Roman" w:hAnsi="Times New Roman"/>
          <w:i/>
          <w:sz w:val="24"/>
          <w:szCs w:val="24"/>
          <w:lang w:val="en-AU"/>
        </w:rPr>
        <w:t>attribute</w:t>
      </w:r>
      <w:r w:rsidRPr="007C5544">
        <w:rPr>
          <w:rFonts w:ascii="Times New Roman" w:hAnsi="Times New Roman"/>
          <w:sz w:val="24"/>
          <w:szCs w:val="24"/>
          <w:lang w:val="en-AU"/>
        </w:rPr>
        <w:t xml:space="preserve"> dari data kapal yaitu </w:t>
      </w:r>
      <w:r w:rsidR="009E1F4C">
        <w:rPr>
          <w:rFonts w:ascii="Times New Roman" w:hAnsi="Times New Roman"/>
          <w:sz w:val="24"/>
          <w:szCs w:val="24"/>
          <w:lang w:val="en-AU"/>
        </w:rPr>
        <w:t>nama kapal, nama perusahaan</w:t>
      </w:r>
      <w:proofErr w:type="gramStart"/>
      <w:r w:rsidR="009E1F4C">
        <w:rPr>
          <w:rFonts w:ascii="Times New Roman" w:hAnsi="Times New Roman"/>
          <w:sz w:val="24"/>
          <w:szCs w:val="24"/>
          <w:lang w:val="en-AU"/>
        </w:rPr>
        <w:t xml:space="preserve">, </w:t>
      </w:r>
      <w:r w:rsidRPr="007C5544">
        <w:rPr>
          <w:rFonts w:ascii="Times New Roman" w:hAnsi="Times New Roman"/>
          <w:sz w:val="24"/>
          <w:szCs w:val="24"/>
          <w:lang w:val="en-AU"/>
        </w:rPr>
        <w:t xml:space="preserve"> muatan</w:t>
      </w:r>
      <w:proofErr w:type="gramEnd"/>
      <w:r w:rsidRPr="007C5544">
        <w:rPr>
          <w:rFonts w:ascii="Times New Roman" w:hAnsi="Times New Roman"/>
          <w:sz w:val="24"/>
          <w:szCs w:val="24"/>
          <w:lang w:val="en-AU"/>
        </w:rPr>
        <w:t xml:space="preserve"> kapal</w:t>
      </w:r>
      <w:r w:rsidR="009E1F4C">
        <w:rPr>
          <w:rFonts w:ascii="Times New Roman" w:hAnsi="Times New Roman"/>
          <w:sz w:val="24"/>
          <w:szCs w:val="24"/>
          <w:lang w:val="en-AU"/>
        </w:rPr>
        <w:t>, nama nahkoda, dan inisial nahkoda</w:t>
      </w:r>
      <w:r w:rsidRPr="007C5544">
        <w:rPr>
          <w:rFonts w:ascii="Times New Roman" w:hAnsi="Times New Roman"/>
          <w:sz w:val="24"/>
          <w:szCs w:val="24"/>
          <w:lang w:val="en-AU"/>
        </w:rPr>
        <w:t xml:space="preserve">. </w:t>
      </w:r>
      <w:r w:rsidR="009E1F4C">
        <w:rPr>
          <w:rFonts w:ascii="Times New Roman" w:hAnsi="Times New Roman"/>
          <w:i/>
          <w:sz w:val="24"/>
          <w:szCs w:val="24"/>
          <w:lang w:val="en-AU"/>
        </w:rPr>
        <w:t xml:space="preserve">Button </w:t>
      </w:r>
      <w:r w:rsidR="009E1F4C">
        <w:rPr>
          <w:rFonts w:ascii="Times New Roman" w:hAnsi="Times New Roman"/>
          <w:sz w:val="24"/>
          <w:szCs w:val="24"/>
          <w:lang w:val="en-AU"/>
        </w:rPr>
        <w:t xml:space="preserve">kategori pada halaman kelola data kapal berfungsi untuk memilih kategori pelabuhan, </w:t>
      </w:r>
      <w:r w:rsidR="009E1F4C">
        <w:rPr>
          <w:rFonts w:ascii="Times New Roman" w:hAnsi="Times New Roman"/>
          <w:i/>
          <w:sz w:val="24"/>
          <w:szCs w:val="24"/>
          <w:lang w:val="en-AU"/>
        </w:rPr>
        <w:t xml:space="preserve">button </w:t>
      </w:r>
      <w:r w:rsidR="009E1F4C">
        <w:rPr>
          <w:rFonts w:ascii="Times New Roman" w:hAnsi="Times New Roman"/>
          <w:sz w:val="24"/>
          <w:szCs w:val="24"/>
          <w:lang w:val="en-AU"/>
        </w:rPr>
        <w:t>t</w:t>
      </w:r>
      <w:r w:rsidR="00443482">
        <w:rPr>
          <w:rFonts w:ascii="Times New Roman" w:hAnsi="Times New Roman"/>
          <w:sz w:val="24"/>
          <w:szCs w:val="24"/>
          <w:lang w:val="en-AU"/>
        </w:rPr>
        <w:t>ambah</w:t>
      </w:r>
      <w:r w:rsidRPr="007C5544">
        <w:rPr>
          <w:rFonts w:ascii="Times New Roman" w:hAnsi="Times New Roman"/>
          <w:i/>
          <w:sz w:val="24"/>
          <w:szCs w:val="24"/>
          <w:lang w:val="en-AU"/>
        </w:rPr>
        <w:t xml:space="preserve"> </w:t>
      </w:r>
      <w:r w:rsidRPr="007C5544">
        <w:rPr>
          <w:rFonts w:ascii="Times New Roman" w:hAnsi="Times New Roman"/>
          <w:sz w:val="24"/>
          <w:szCs w:val="24"/>
          <w:lang w:val="en-AU"/>
        </w:rPr>
        <w:t>pada halaman kelola data</w:t>
      </w:r>
      <w:r w:rsidR="00443482">
        <w:rPr>
          <w:rFonts w:ascii="Times New Roman" w:hAnsi="Times New Roman"/>
          <w:sz w:val="24"/>
          <w:szCs w:val="24"/>
          <w:lang w:val="en-AU"/>
        </w:rPr>
        <w:t xml:space="preserve"> kapal berfungsi untuk menambahkan</w:t>
      </w:r>
      <w:r w:rsidRPr="007C5544">
        <w:rPr>
          <w:rFonts w:ascii="Times New Roman" w:hAnsi="Times New Roman"/>
          <w:sz w:val="24"/>
          <w:szCs w:val="24"/>
          <w:lang w:val="en-AU"/>
        </w:rPr>
        <w:t xml:space="preserve"> data yang sudah kita masukkan</w:t>
      </w:r>
      <w:r w:rsidR="009E1F4C">
        <w:rPr>
          <w:rFonts w:ascii="Times New Roman" w:hAnsi="Times New Roman"/>
          <w:i/>
          <w:sz w:val="24"/>
          <w:szCs w:val="24"/>
          <w:lang w:val="en-AU"/>
        </w:rPr>
        <w:t>, b</w:t>
      </w:r>
      <w:r w:rsidRPr="007C5544">
        <w:rPr>
          <w:rFonts w:ascii="Times New Roman" w:hAnsi="Times New Roman"/>
          <w:i/>
          <w:sz w:val="24"/>
          <w:szCs w:val="24"/>
          <w:lang w:val="en-AU"/>
        </w:rPr>
        <w:t>utton update</w:t>
      </w:r>
      <w:r w:rsidRPr="007C5544">
        <w:rPr>
          <w:rFonts w:ascii="Times New Roman" w:hAnsi="Times New Roman"/>
          <w:sz w:val="24"/>
          <w:szCs w:val="24"/>
          <w:lang w:val="en-AU"/>
        </w:rPr>
        <w:t xml:space="preserve"> berfungsi untuk memperbaharui data yang sudah ditambahkan sebelumnya. </w:t>
      </w:r>
      <w:r w:rsidR="00443482">
        <w:rPr>
          <w:rFonts w:ascii="Times New Roman" w:hAnsi="Times New Roman"/>
          <w:i/>
          <w:sz w:val="24"/>
          <w:szCs w:val="24"/>
          <w:lang w:val="en-AU"/>
        </w:rPr>
        <w:t xml:space="preserve">Button </w:t>
      </w:r>
      <w:r w:rsidR="00443482">
        <w:rPr>
          <w:rFonts w:ascii="Times New Roman" w:hAnsi="Times New Roman"/>
          <w:sz w:val="24"/>
          <w:szCs w:val="24"/>
          <w:lang w:val="en-AU"/>
        </w:rPr>
        <w:t>hapus</w:t>
      </w:r>
      <w:r w:rsidRPr="007C5544">
        <w:rPr>
          <w:rFonts w:ascii="Times New Roman" w:hAnsi="Times New Roman"/>
          <w:i/>
          <w:sz w:val="24"/>
          <w:szCs w:val="24"/>
          <w:lang w:val="en-AU"/>
        </w:rPr>
        <w:t xml:space="preserve"> </w:t>
      </w:r>
      <w:r w:rsidRPr="007C5544">
        <w:rPr>
          <w:rFonts w:ascii="Times New Roman" w:hAnsi="Times New Roman"/>
          <w:sz w:val="24"/>
          <w:szCs w:val="24"/>
          <w:lang w:val="en-AU"/>
        </w:rPr>
        <w:t xml:space="preserve">berfungsi untuk menghapus data yang tidak dibutuhkan. </w:t>
      </w:r>
      <w:r w:rsidR="00F2521D">
        <w:rPr>
          <w:rFonts w:ascii="Times New Roman" w:hAnsi="Times New Roman"/>
          <w:sz w:val="24"/>
          <w:szCs w:val="24"/>
          <w:lang w:val="en-AU"/>
        </w:rPr>
        <w:t>Button “kembali” berfungsi untuk kembali ke halaman sebelumnya. Berikut merupakan tampilan halamal mengelola kapal</w:t>
      </w:r>
    </w:p>
    <w:p w14:paraId="4D56BF3E" w14:textId="77777777" w:rsidR="00095EC9" w:rsidRDefault="00EA6900" w:rsidP="00095EC9">
      <w:pPr>
        <w:keepNext/>
        <w:spacing w:line="360" w:lineRule="auto"/>
        <w:jc w:val="center"/>
      </w:pPr>
      <w:ins w:id="207" w:author="LENOVO" w:date="2020-06-15T16:46:00Z">
        <w:r>
          <w:rPr>
            <w:noProof/>
          </w:rPr>
          <w:drawing>
            <wp:inline distT="0" distB="0" distL="0" distR="0" wp14:anchorId="00066692" wp14:editId="109991CF">
              <wp:extent cx="5521960" cy="365887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1960" cy="3658870"/>
                      </a:xfrm>
                      <a:prstGeom prst="rect">
                        <a:avLst/>
                      </a:prstGeom>
                    </pic:spPr>
                  </pic:pic>
                </a:graphicData>
              </a:graphic>
            </wp:inline>
          </w:drawing>
        </w:r>
      </w:ins>
    </w:p>
    <w:p w14:paraId="7F349E09" w14:textId="52C5FD18" w:rsidR="000A3A7A" w:rsidRPr="00095EC9" w:rsidRDefault="00095EC9" w:rsidP="00095EC9">
      <w:pPr>
        <w:pStyle w:val="Caption"/>
        <w:jc w:val="center"/>
        <w:rPr>
          <w:rFonts w:ascii="Times New Roman" w:hAnsi="Times New Roman"/>
          <w:sz w:val="24"/>
          <w:szCs w:val="24"/>
          <w:lang w:val="en-AU"/>
        </w:rPr>
      </w:pPr>
      <w:bookmarkStart w:id="208" w:name="_Toc45276955"/>
      <w:r w:rsidRPr="00095EC9">
        <w:rPr>
          <w:rFonts w:ascii="Times New Roman" w:hAnsi="Times New Roman"/>
          <w:sz w:val="24"/>
          <w:szCs w:val="24"/>
        </w:rPr>
        <w:t xml:space="preserve">Gambar </w:t>
      </w:r>
      <w:r w:rsidRPr="00095EC9">
        <w:rPr>
          <w:rFonts w:ascii="Times New Roman" w:hAnsi="Times New Roman"/>
          <w:sz w:val="24"/>
          <w:szCs w:val="24"/>
        </w:rPr>
        <w:fldChar w:fldCharType="begin"/>
      </w:r>
      <w:r w:rsidRPr="00095EC9">
        <w:rPr>
          <w:rFonts w:ascii="Times New Roman" w:hAnsi="Times New Roman"/>
          <w:sz w:val="24"/>
          <w:szCs w:val="24"/>
        </w:rPr>
        <w:instrText xml:space="preserve"> SEQ Gambar \* ARABIC </w:instrText>
      </w:r>
      <w:r w:rsidRPr="00095EC9">
        <w:rPr>
          <w:rFonts w:ascii="Times New Roman" w:hAnsi="Times New Roman"/>
          <w:sz w:val="24"/>
          <w:szCs w:val="24"/>
        </w:rPr>
        <w:fldChar w:fldCharType="separate"/>
      </w:r>
      <w:r w:rsidR="006A7004">
        <w:rPr>
          <w:rFonts w:ascii="Times New Roman" w:hAnsi="Times New Roman"/>
          <w:noProof/>
          <w:sz w:val="24"/>
          <w:szCs w:val="24"/>
        </w:rPr>
        <w:t>28</w:t>
      </w:r>
      <w:r w:rsidRPr="00095EC9">
        <w:rPr>
          <w:rFonts w:ascii="Times New Roman" w:hAnsi="Times New Roman"/>
          <w:sz w:val="24"/>
          <w:szCs w:val="24"/>
        </w:rPr>
        <w:fldChar w:fldCharType="end"/>
      </w:r>
      <w:r w:rsidRPr="00095EC9">
        <w:rPr>
          <w:rFonts w:ascii="Times New Roman" w:hAnsi="Times New Roman"/>
          <w:sz w:val="24"/>
          <w:szCs w:val="24"/>
        </w:rPr>
        <w:t>. Tampilan Menu Kelola Kapal</w:t>
      </w:r>
      <w:bookmarkEnd w:id="208"/>
    </w:p>
    <w:p w14:paraId="3F3D9679" w14:textId="77777777" w:rsidR="00095EC9" w:rsidRPr="00095EC9" w:rsidRDefault="00095EC9" w:rsidP="00095EC9"/>
    <w:p w14:paraId="287C1992" w14:textId="77777777" w:rsidR="0001767C" w:rsidRPr="007C5544" w:rsidRDefault="0001767C" w:rsidP="00A3088A">
      <w:pPr>
        <w:pStyle w:val="Heading3"/>
        <w:numPr>
          <w:ilvl w:val="2"/>
          <w:numId w:val="37"/>
        </w:numPr>
        <w:spacing w:line="360" w:lineRule="auto"/>
        <w:jc w:val="both"/>
        <w:rPr>
          <w:rFonts w:ascii="Times New Roman" w:hAnsi="Times New Roman"/>
          <w:sz w:val="24"/>
          <w:szCs w:val="24"/>
        </w:rPr>
      </w:pPr>
      <w:bookmarkStart w:id="209" w:name="_Toc45276910"/>
      <w:r w:rsidRPr="007C5544">
        <w:rPr>
          <w:rFonts w:ascii="Times New Roman" w:hAnsi="Times New Roman"/>
          <w:sz w:val="24"/>
          <w:szCs w:val="24"/>
        </w:rPr>
        <w:t>Kelola</w:t>
      </w:r>
      <w:r w:rsidR="00EA6900">
        <w:rPr>
          <w:rFonts w:ascii="Times New Roman" w:hAnsi="Times New Roman"/>
          <w:sz w:val="24"/>
          <w:szCs w:val="24"/>
        </w:rPr>
        <w:t xml:space="preserve"> Jadwal</w:t>
      </w:r>
      <w:bookmarkEnd w:id="209"/>
    </w:p>
    <w:p w14:paraId="3BEDB308" w14:textId="77777777" w:rsidR="0001767C" w:rsidRDefault="00EA6900" w:rsidP="000A3A7A">
      <w:pPr>
        <w:spacing w:line="360" w:lineRule="auto"/>
        <w:jc w:val="both"/>
        <w:rPr>
          <w:rFonts w:ascii="Times New Roman" w:hAnsi="Times New Roman"/>
          <w:sz w:val="24"/>
          <w:szCs w:val="24"/>
          <w:lang w:val="en-AU"/>
        </w:rPr>
      </w:pPr>
      <w:r>
        <w:rPr>
          <w:rFonts w:ascii="Times New Roman" w:hAnsi="Times New Roman"/>
          <w:sz w:val="24"/>
          <w:szCs w:val="24"/>
          <w:lang w:val="en-AU"/>
        </w:rPr>
        <w:t>Menu kelola jadwal</w:t>
      </w:r>
      <w:r w:rsidR="0001767C" w:rsidRPr="007C5544">
        <w:rPr>
          <w:rFonts w:ascii="Times New Roman" w:hAnsi="Times New Roman"/>
          <w:sz w:val="24"/>
          <w:szCs w:val="24"/>
          <w:lang w:val="en-AU"/>
        </w:rPr>
        <w:t xml:space="preserve"> dapat digunakan u</w:t>
      </w:r>
      <w:r>
        <w:rPr>
          <w:rFonts w:ascii="Times New Roman" w:hAnsi="Times New Roman"/>
          <w:sz w:val="24"/>
          <w:szCs w:val="24"/>
          <w:lang w:val="en-AU"/>
        </w:rPr>
        <w:t>ntuk mengelola data jadwal</w:t>
      </w:r>
      <w:r w:rsidR="0001767C" w:rsidRPr="007C5544">
        <w:rPr>
          <w:rFonts w:ascii="Times New Roman" w:hAnsi="Times New Roman"/>
          <w:sz w:val="24"/>
          <w:szCs w:val="24"/>
          <w:lang w:val="en-AU"/>
        </w:rPr>
        <w:t xml:space="preserve"> yang ada di setiap pelabuhan. Adapun </w:t>
      </w:r>
      <w:r w:rsidR="0001767C" w:rsidRPr="007C5544">
        <w:rPr>
          <w:rFonts w:ascii="Times New Roman" w:hAnsi="Times New Roman"/>
          <w:i/>
          <w:sz w:val="24"/>
          <w:szCs w:val="24"/>
          <w:lang w:val="en-AU"/>
        </w:rPr>
        <w:t xml:space="preserve">attribute </w:t>
      </w:r>
      <w:r w:rsidR="00090B68">
        <w:rPr>
          <w:rFonts w:ascii="Times New Roman" w:hAnsi="Times New Roman"/>
          <w:sz w:val="24"/>
          <w:szCs w:val="24"/>
          <w:lang w:val="en-AU"/>
        </w:rPr>
        <w:t>dari data jadwal</w:t>
      </w:r>
      <w:r w:rsidR="0001767C" w:rsidRPr="007C5544">
        <w:rPr>
          <w:rFonts w:ascii="Times New Roman" w:hAnsi="Times New Roman"/>
          <w:sz w:val="24"/>
          <w:szCs w:val="24"/>
          <w:lang w:val="en-AU"/>
        </w:rPr>
        <w:t xml:space="preserve"> yaitu </w:t>
      </w:r>
      <w:r w:rsidR="00090B68">
        <w:rPr>
          <w:rFonts w:ascii="Times New Roman" w:hAnsi="Times New Roman"/>
          <w:sz w:val="24"/>
          <w:szCs w:val="24"/>
          <w:lang w:val="en-AU"/>
        </w:rPr>
        <w:t>sesi dan keberangkatan</w:t>
      </w:r>
      <w:r w:rsidR="0001767C" w:rsidRPr="007C5544">
        <w:rPr>
          <w:rFonts w:ascii="Times New Roman" w:hAnsi="Times New Roman"/>
          <w:sz w:val="24"/>
          <w:szCs w:val="24"/>
          <w:lang w:val="en-AU"/>
        </w:rPr>
        <w:t xml:space="preserve">. </w:t>
      </w:r>
      <w:r w:rsidR="00443482">
        <w:rPr>
          <w:rFonts w:ascii="Times New Roman" w:hAnsi="Times New Roman"/>
          <w:i/>
          <w:sz w:val="24"/>
          <w:szCs w:val="24"/>
          <w:lang w:val="en-AU"/>
        </w:rPr>
        <w:t xml:space="preserve">Button </w:t>
      </w:r>
      <w:r w:rsidR="00090B68">
        <w:rPr>
          <w:rFonts w:ascii="Times New Roman" w:hAnsi="Times New Roman"/>
          <w:sz w:val="24"/>
          <w:szCs w:val="24"/>
          <w:lang w:val="en-AU"/>
        </w:rPr>
        <w:t>nahkoda</w:t>
      </w:r>
      <w:r w:rsidR="0001767C" w:rsidRPr="007C5544">
        <w:rPr>
          <w:rFonts w:ascii="Times New Roman" w:hAnsi="Times New Roman"/>
          <w:i/>
          <w:sz w:val="24"/>
          <w:szCs w:val="24"/>
          <w:lang w:val="en-AU"/>
        </w:rPr>
        <w:t xml:space="preserve"> </w:t>
      </w:r>
      <w:r w:rsidR="00090B68">
        <w:rPr>
          <w:rFonts w:ascii="Times New Roman" w:hAnsi="Times New Roman"/>
          <w:sz w:val="24"/>
          <w:szCs w:val="24"/>
          <w:lang w:val="en-AU"/>
        </w:rPr>
        <w:t>pada halaman kelola jadwal</w:t>
      </w:r>
      <w:r w:rsidR="00443482">
        <w:rPr>
          <w:rFonts w:ascii="Times New Roman" w:hAnsi="Times New Roman"/>
          <w:sz w:val="24"/>
          <w:szCs w:val="24"/>
          <w:lang w:val="en-AU"/>
        </w:rPr>
        <w:t xml:space="preserve"> berfungsi untuk me</w:t>
      </w:r>
      <w:r w:rsidR="00090B68">
        <w:rPr>
          <w:rFonts w:ascii="Times New Roman" w:hAnsi="Times New Roman"/>
          <w:sz w:val="24"/>
          <w:szCs w:val="24"/>
          <w:lang w:val="en-AU"/>
        </w:rPr>
        <w:t>milih nahkoda kapal</w:t>
      </w:r>
      <w:r w:rsidR="0001767C" w:rsidRPr="007C5544">
        <w:rPr>
          <w:rFonts w:ascii="Times New Roman" w:hAnsi="Times New Roman"/>
          <w:sz w:val="24"/>
          <w:szCs w:val="24"/>
          <w:lang w:val="en-AU"/>
        </w:rPr>
        <w:t xml:space="preserve">. </w:t>
      </w:r>
      <w:r w:rsidR="0001767C" w:rsidRPr="007C5544">
        <w:rPr>
          <w:rFonts w:ascii="Times New Roman" w:hAnsi="Times New Roman"/>
          <w:i/>
          <w:sz w:val="24"/>
          <w:szCs w:val="24"/>
          <w:lang w:val="en-AU"/>
        </w:rPr>
        <w:t>Button</w:t>
      </w:r>
      <w:r w:rsidR="00090B68">
        <w:rPr>
          <w:rFonts w:ascii="Times New Roman" w:hAnsi="Times New Roman"/>
          <w:i/>
          <w:sz w:val="24"/>
          <w:szCs w:val="24"/>
          <w:lang w:val="en-AU"/>
        </w:rPr>
        <w:t xml:space="preserve"> </w:t>
      </w:r>
      <w:r w:rsidR="00090B68">
        <w:rPr>
          <w:rFonts w:ascii="Times New Roman" w:hAnsi="Times New Roman"/>
          <w:sz w:val="24"/>
          <w:szCs w:val="24"/>
          <w:lang w:val="en-AU"/>
        </w:rPr>
        <w:t>tambah berfungsi untuk menambahkan</w:t>
      </w:r>
      <w:r w:rsidR="0001767C" w:rsidRPr="007C5544">
        <w:rPr>
          <w:rFonts w:ascii="Times New Roman" w:hAnsi="Times New Roman"/>
          <w:sz w:val="24"/>
          <w:szCs w:val="24"/>
          <w:lang w:val="en-AU"/>
        </w:rPr>
        <w:t xml:space="preserve"> data y</w:t>
      </w:r>
      <w:r w:rsidR="00090B68">
        <w:rPr>
          <w:rFonts w:ascii="Times New Roman" w:hAnsi="Times New Roman"/>
          <w:sz w:val="24"/>
          <w:szCs w:val="24"/>
          <w:lang w:val="en-AU"/>
        </w:rPr>
        <w:t>ang baru</w:t>
      </w:r>
      <w:r w:rsidR="0001767C" w:rsidRPr="007C5544">
        <w:rPr>
          <w:rFonts w:ascii="Times New Roman" w:hAnsi="Times New Roman"/>
          <w:sz w:val="24"/>
          <w:szCs w:val="24"/>
          <w:lang w:val="en-AU"/>
        </w:rPr>
        <w:t xml:space="preserve">. </w:t>
      </w:r>
      <w:r w:rsidR="00090B68">
        <w:rPr>
          <w:rFonts w:ascii="Times New Roman" w:hAnsi="Times New Roman"/>
          <w:i/>
          <w:sz w:val="24"/>
          <w:szCs w:val="24"/>
          <w:lang w:val="en-AU"/>
        </w:rPr>
        <w:t xml:space="preserve">Button </w:t>
      </w:r>
      <w:r w:rsidR="00090B68">
        <w:rPr>
          <w:rFonts w:ascii="Times New Roman" w:hAnsi="Times New Roman"/>
          <w:sz w:val="24"/>
          <w:szCs w:val="24"/>
          <w:lang w:val="en-AU"/>
        </w:rPr>
        <w:t xml:space="preserve">hapus semua relasi </w:t>
      </w:r>
      <w:r w:rsidR="0001767C" w:rsidRPr="007C5544">
        <w:rPr>
          <w:rFonts w:ascii="Times New Roman" w:hAnsi="Times New Roman"/>
          <w:sz w:val="24"/>
          <w:szCs w:val="24"/>
          <w:lang w:val="en-AU"/>
        </w:rPr>
        <w:t xml:space="preserve">berfungsi untuk menghapus data yang tidak dibutuhkan. </w:t>
      </w:r>
    </w:p>
    <w:p w14:paraId="2A4D9179" w14:textId="77777777" w:rsidR="00095EC9" w:rsidRDefault="00090B68" w:rsidP="00095EC9">
      <w:pPr>
        <w:keepNext/>
        <w:spacing w:line="360" w:lineRule="auto"/>
        <w:jc w:val="center"/>
      </w:pPr>
      <w:ins w:id="210" w:author="LENOVO" w:date="2020-06-15T16:55:00Z">
        <w:r>
          <w:rPr>
            <w:noProof/>
          </w:rPr>
          <w:drawing>
            <wp:inline distT="0" distB="0" distL="0" distR="0" wp14:anchorId="6E7B7077" wp14:editId="10966A8E">
              <wp:extent cx="5521960" cy="352742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1960" cy="3527425"/>
                      </a:xfrm>
                      <a:prstGeom prst="rect">
                        <a:avLst/>
                      </a:prstGeom>
                    </pic:spPr>
                  </pic:pic>
                </a:graphicData>
              </a:graphic>
            </wp:inline>
          </w:drawing>
        </w:r>
      </w:ins>
    </w:p>
    <w:p w14:paraId="28FA0E34" w14:textId="49585FB5" w:rsidR="000A3A7A" w:rsidRPr="00095EC9" w:rsidRDefault="00095EC9" w:rsidP="00095EC9">
      <w:pPr>
        <w:pStyle w:val="Caption"/>
        <w:jc w:val="center"/>
        <w:rPr>
          <w:rFonts w:ascii="Times New Roman" w:hAnsi="Times New Roman"/>
          <w:sz w:val="24"/>
          <w:szCs w:val="24"/>
          <w:lang w:val="en-AU"/>
        </w:rPr>
      </w:pPr>
      <w:bookmarkStart w:id="211" w:name="_Toc45276956"/>
      <w:r w:rsidRPr="00095EC9">
        <w:rPr>
          <w:rFonts w:ascii="Times New Roman" w:hAnsi="Times New Roman"/>
          <w:sz w:val="24"/>
          <w:szCs w:val="24"/>
        </w:rPr>
        <w:t xml:space="preserve">Gambar </w:t>
      </w:r>
      <w:r w:rsidRPr="00095EC9">
        <w:rPr>
          <w:rFonts w:ascii="Times New Roman" w:hAnsi="Times New Roman"/>
          <w:sz w:val="24"/>
          <w:szCs w:val="24"/>
        </w:rPr>
        <w:fldChar w:fldCharType="begin"/>
      </w:r>
      <w:r w:rsidRPr="00095EC9">
        <w:rPr>
          <w:rFonts w:ascii="Times New Roman" w:hAnsi="Times New Roman"/>
          <w:sz w:val="24"/>
          <w:szCs w:val="24"/>
        </w:rPr>
        <w:instrText xml:space="preserve"> SEQ Gambar \* ARABIC </w:instrText>
      </w:r>
      <w:r w:rsidRPr="00095EC9">
        <w:rPr>
          <w:rFonts w:ascii="Times New Roman" w:hAnsi="Times New Roman"/>
          <w:sz w:val="24"/>
          <w:szCs w:val="24"/>
        </w:rPr>
        <w:fldChar w:fldCharType="separate"/>
      </w:r>
      <w:r w:rsidR="006A7004">
        <w:rPr>
          <w:rFonts w:ascii="Times New Roman" w:hAnsi="Times New Roman"/>
          <w:noProof/>
          <w:sz w:val="24"/>
          <w:szCs w:val="24"/>
        </w:rPr>
        <w:t>29</w:t>
      </w:r>
      <w:r w:rsidRPr="00095EC9">
        <w:rPr>
          <w:rFonts w:ascii="Times New Roman" w:hAnsi="Times New Roman"/>
          <w:sz w:val="24"/>
          <w:szCs w:val="24"/>
        </w:rPr>
        <w:fldChar w:fldCharType="end"/>
      </w:r>
      <w:r w:rsidRPr="00095EC9">
        <w:rPr>
          <w:rFonts w:ascii="Times New Roman" w:hAnsi="Times New Roman"/>
          <w:sz w:val="24"/>
          <w:szCs w:val="24"/>
        </w:rPr>
        <w:t>. Tampilan Menu Kelola Jadwal</w:t>
      </w:r>
      <w:bookmarkEnd w:id="211"/>
    </w:p>
    <w:p w14:paraId="4113E677" w14:textId="77777777" w:rsidR="00095EC9" w:rsidRPr="00095EC9" w:rsidRDefault="00095EC9" w:rsidP="00095EC9"/>
    <w:p w14:paraId="38E874EE" w14:textId="77777777" w:rsidR="0001767C" w:rsidRPr="007C5544" w:rsidRDefault="00090B68" w:rsidP="00A3088A">
      <w:pPr>
        <w:pStyle w:val="Heading3"/>
        <w:numPr>
          <w:ilvl w:val="2"/>
          <w:numId w:val="37"/>
        </w:numPr>
        <w:spacing w:line="360" w:lineRule="auto"/>
        <w:jc w:val="both"/>
        <w:rPr>
          <w:rFonts w:ascii="Times New Roman" w:hAnsi="Times New Roman"/>
          <w:sz w:val="24"/>
          <w:szCs w:val="24"/>
        </w:rPr>
      </w:pPr>
      <w:bookmarkStart w:id="212" w:name="_Toc45276911"/>
      <w:r>
        <w:rPr>
          <w:rFonts w:ascii="Times New Roman" w:hAnsi="Times New Roman"/>
          <w:sz w:val="24"/>
          <w:szCs w:val="24"/>
        </w:rPr>
        <w:t>Generate Jadwal</w:t>
      </w:r>
      <w:bookmarkEnd w:id="212"/>
    </w:p>
    <w:p w14:paraId="48DAA753" w14:textId="77777777" w:rsidR="0001767C" w:rsidRDefault="0001767C" w:rsidP="000A3A7A">
      <w:pPr>
        <w:spacing w:line="360" w:lineRule="auto"/>
        <w:jc w:val="both"/>
        <w:rPr>
          <w:rFonts w:ascii="Times New Roman" w:hAnsi="Times New Roman"/>
          <w:sz w:val="24"/>
          <w:szCs w:val="24"/>
          <w:lang w:val="en-AU"/>
        </w:rPr>
      </w:pPr>
      <w:r w:rsidRPr="007C5544">
        <w:rPr>
          <w:rFonts w:ascii="Times New Roman" w:hAnsi="Times New Roman"/>
          <w:sz w:val="24"/>
          <w:szCs w:val="24"/>
          <w:lang w:val="en-AU"/>
        </w:rPr>
        <w:t xml:space="preserve">Menu </w:t>
      </w:r>
      <w:r w:rsidR="00090B68" w:rsidRPr="00090B68">
        <w:rPr>
          <w:rFonts w:ascii="Times New Roman" w:hAnsi="Times New Roman"/>
          <w:i/>
          <w:sz w:val="24"/>
          <w:szCs w:val="24"/>
          <w:lang w:val="en-AU"/>
        </w:rPr>
        <w:t>generate</w:t>
      </w:r>
      <w:r w:rsidR="00090B68">
        <w:rPr>
          <w:rFonts w:ascii="Times New Roman" w:hAnsi="Times New Roman"/>
          <w:sz w:val="24"/>
          <w:szCs w:val="24"/>
          <w:lang w:val="en-AU"/>
        </w:rPr>
        <w:t xml:space="preserve"> jadwal dapat digunakan untuk membuat jadwal pada penyeberangan kapal. Dimana data sesi, keberangkatan, data kapal, data nahkoda, data pelabuhan, dan rute yang ditambahkan </w:t>
      </w:r>
      <w:proofErr w:type="gramStart"/>
      <w:r w:rsidR="00090B68">
        <w:rPr>
          <w:rFonts w:ascii="Times New Roman" w:hAnsi="Times New Roman"/>
          <w:sz w:val="24"/>
          <w:szCs w:val="24"/>
          <w:lang w:val="en-AU"/>
        </w:rPr>
        <w:t>akan</w:t>
      </w:r>
      <w:proofErr w:type="gramEnd"/>
      <w:r w:rsidR="00090B68">
        <w:rPr>
          <w:rFonts w:ascii="Times New Roman" w:hAnsi="Times New Roman"/>
          <w:sz w:val="24"/>
          <w:szCs w:val="24"/>
          <w:lang w:val="en-AU"/>
        </w:rPr>
        <w:t xml:space="preserve"> muncul pada table di halaman </w:t>
      </w:r>
      <w:r w:rsidR="00090B68" w:rsidRPr="00090B68">
        <w:rPr>
          <w:rFonts w:ascii="Times New Roman" w:hAnsi="Times New Roman"/>
          <w:i/>
          <w:sz w:val="24"/>
          <w:szCs w:val="24"/>
          <w:lang w:val="en-AU"/>
        </w:rPr>
        <w:t>generate</w:t>
      </w:r>
      <w:r w:rsidR="00090B68">
        <w:rPr>
          <w:rFonts w:ascii="Times New Roman" w:hAnsi="Times New Roman"/>
          <w:sz w:val="24"/>
          <w:szCs w:val="24"/>
          <w:lang w:val="en-AU"/>
        </w:rPr>
        <w:t xml:space="preserve"> jadwal. Yang mana data-data tersebut dapat disimpan dalam bentuk excel.</w:t>
      </w:r>
      <w:r w:rsidRPr="007C5544">
        <w:rPr>
          <w:rFonts w:ascii="Times New Roman" w:hAnsi="Times New Roman"/>
          <w:sz w:val="24"/>
          <w:szCs w:val="24"/>
          <w:lang w:val="en-AU"/>
        </w:rPr>
        <w:t xml:space="preserve"> </w:t>
      </w:r>
    </w:p>
    <w:p w14:paraId="5204A8B9" w14:textId="77777777" w:rsidR="00095EC9" w:rsidRDefault="00090B68" w:rsidP="00095EC9">
      <w:pPr>
        <w:keepNext/>
        <w:spacing w:line="360" w:lineRule="auto"/>
        <w:jc w:val="center"/>
      </w:pPr>
      <w:ins w:id="213" w:author="LENOVO" w:date="2020-06-15T16:54:00Z">
        <w:r>
          <w:rPr>
            <w:noProof/>
          </w:rPr>
          <w:drawing>
            <wp:inline distT="0" distB="0" distL="0" distR="0" wp14:anchorId="75828B72" wp14:editId="2C2C87A8">
              <wp:extent cx="5521960" cy="3667125"/>
              <wp:effectExtent l="0" t="0" r="254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21960" cy="3667125"/>
                      </a:xfrm>
                      <a:prstGeom prst="rect">
                        <a:avLst/>
                      </a:prstGeom>
                    </pic:spPr>
                  </pic:pic>
                </a:graphicData>
              </a:graphic>
            </wp:inline>
          </w:drawing>
        </w:r>
      </w:ins>
    </w:p>
    <w:p w14:paraId="07520554" w14:textId="56E80D29" w:rsidR="000A3A7A" w:rsidRDefault="00095EC9" w:rsidP="00095EC9">
      <w:pPr>
        <w:pStyle w:val="Caption"/>
        <w:jc w:val="center"/>
        <w:rPr>
          <w:rFonts w:ascii="Times New Roman" w:hAnsi="Times New Roman"/>
          <w:sz w:val="24"/>
          <w:szCs w:val="24"/>
        </w:rPr>
      </w:pPr>
      <w:bookmarkStart w:id="214" w:name="_Toc45276957"/>
      <w:r w:rsidRPr="00095EC9">
        <w:rPr>
          <w:rFonts w:ascii="Times New Roman" w:hAnsi="Times New Roman"/>
          <w:sz w:val="24"/>
          <w:szCs w:val="24"/>
        </w:rPr>
        <w:t xml:space="preserve">Gambar </w:t>
      </w:r>
      <w:r w:rsidRPr="00095EC9">
        <w:rPr>
          <w:rFonts w:ascii="Times New Roman" w:hAnsi="Times New Roman"/>
          <w:sz w:val="24"/>
          <w:szCs w:val="24"/>
        </w:rPr>
        <w:fldChar w:fldCharType="begin"/>
      </w:r>
      <w:r w:rsidRPr="00095EC9">
        <w:rPr>
          <w:rFonts w:ascii="Times New Roman" w:hAnsi="Times New Roman"/>
          <w:sz w:val="24"/>
          <w:szCs w:val="24"/>
        </w:rPr>
        <w:instrText xml:space="preserve"> SEQ Gambar \* ARABIC </w:instrText>
      </w:r>
      <w:r w:rsidRPr="00095EC9">
        <w:rPr>
          <w:rFonts w:ascii="Times New Roman" w:hAnsi="Times New Roman"/>
          <w:sz w:val="24"/>
          <w:szCs w:val="24"/>
        </w:rPr>
        <w:fldChar w:fldCharType="separate"/>
      </w:r>
      <w:r w:rsidR="006A7004">
        <w:rPr>
          <w:rFonts w:ascii="Times New Roman" w:hAnsi="Times New Roman"/>
          <w:noProof/>
          <w:sz w:val="24"/>
          <w:szCs w:val="24"/>
        </w:rPr>
        <w:t>30</w:t>
      </w:r>
      <w:r w:rsidRPr="00095EC9">
        <w:rPr>
          <w:rFonts w:ascii="Times New Roman" w:hAnsi="Times New Roman"/>
          <w:sz w:val="24"/>
          <w:szCs w:val="24"/>
        </w:rPr>
        <w:fldChar w:fldCharType="end"/>
      </w:r>
      <w:r w:rsidRPr="00095EC9">
        <w:rPr>
          <w:rFonts w:ascii="Times New Roman" w:hAnsi="Times New Roman"/>
          <w:sz w:val="24"/>
          <w:szCs w:val="24"/>
        </w:rPr>
        <w:t>. Tampilan Menu Generate Jadwal</w:t>
      </w:r>
      <w:bookmarkEnd w:id="214"/>
    </w:p>
    <w:p w14:paraId="3B4EBB18" w14:textId="77777777" w:rsidR="00F2521D" w:rsidRDefault="00F2521D" w:rsidP="00F2521D"/>
    <w:p w14:paraId="566C6561" w14:textId="0F9F1C97" w:rsidR="00F2521D" w:rsidRPr="00F2521D" w:rsidRDefault="00F2521D" w:rsidP="00F2521D">
      <w:pPr>
        <w:rPr>
          <w:rFonts w:ascii="Times New Roman" w:hAnsi="Times New Roman"/>
          <w:i/>
          <w:sz w:val="24"/>
          <w:szCs w:val="24"/>
        </w:rPr>
      </w:pPr>
      <w:r>
        <w:rPr>
          <w:rFonts w:ascii="Times New Roman" w:hAnsi="Times New Roman"/>
          <w:sz w:val="24"/>
          <w:szCs w:val="24"/>
        </w:rPr>
        <w:t xml:space="preserve">Proses generate jadwal diatas dilakukan dengan menggunkan metode </w:t>
      </w:r>
      <w:r>
        <w:rPr>
          <w:rFonts w:ascii="Times New Roman" w:hAnsi="Times New Roman"/>
          <w:i/>
          <w:sz w:val="24"/>
          <w:szCs w:val="24"/>
        </w:rPr>
        <w:t xml:space="preserve">Backtracking CSP </w:t>
      </w:r>
      <w:r>
        <w:rPr>
          <w:rFonts w:ascii="Times New Roman" w:hAnsi="Times New Roman"/>
          <w:sz w:val="24"/>
          <w:szCs w:val="24"/>
        </w:rPr>
        <w:t xml:space="preserve">dalam proses pencarian solusi. Setelah proses generate jadwal tersebut berhasil, maka proses selanjutnya yaitu melakukan generate jadwal dengan menggunakan metode </w:t>
      </w:r>
      <w:r>
        <w:rPr>
          <w:rFonts w:ascii="Times New Roman" w:hAnsi="Times New Roman"/>
          <w:i/>
          <w:sz w:val="24"/>
          <w:szCs w:val="24"/>
        </w:rPr>
        <w:t>Steepest Hill Climbing.</w:t>
      </w:r>
    </w:p>
    <w:p w14:paraId="3E859A78" w14:textId="77777777" w:rsidR="00090B68" w:rsidRPr="00090B68" w:rsidRDefault="00090B68" w:rsidP="00095EC9"/>
    <w:p w14:paraId="2683C0D7" w14:textId="77777777" w:rsidR="0001767C" w:rsidRPr="007C5544" w:rsidRDefault="0001767C" w:rsidP="00A3088A">
      <w:pPr>
        <w:pStyle w:val="Heading3"/>
        <w:numPr>
          <w:ilvl w:val="2"/>
          <w:numId w:val="37"/>
        </w:numPr>
        <w:spacing w:line="360" w:lineRule="auto"/>
        <w:jc w:val="both"/>
        <w:rPr>
          <w:rFonts w:ascii="Times New Roman" w:hAnsi="Times New Roman"/>
          <w:sz w:val="24"/>
          <w:szCs w:val="24"/>
        </w:rPr>
      </w:pPr>
      <w:bookmarkStart w:id="215" w:name="_Toc45276912"/>
      <w:r w:rsidRPr="007C5544">
        <w:rPr>
          <w:rFonts w:ascii="Times New Roman" w:hAnsi="Times New Roman"/>
          <w:sz w:val="24"/>
          <w:szCs w:val="24"/>
        </w:rPr>
        <w:t>Kelola Wilayah</w:t>
      </w:r>
      <w:bookmarkEnd w:id="215"/>
    </w:p>
    <w:p w14:paraId="2789CA61" w14:textId="77777777" w:rsidR="0001767C" w:rsidRDefault="0001767C" w:rsidP="0001767C">
      <w:pPr>
        <w:spacing w:line="360" w:lineRule="auto"/>
        <w:jc w:val="both"/>
        <w:rPr>
          <w:rFonts w:ascii="Times New Roman" w:hAnsi="Times New Roman"/>
          <w:sz w:val="24"/>
          <w:szCs w:val="24"/>
          <w:lang w:val="en-AU"/>
        </w:rPr>
      </w:pPr>
      <w:r w:rsidRPr="007C5544">
        <w:rPr>
          <w:rFonts w:ascii="Times New Roman" w:hAnsi="Times New Roman"/>
          <w:sz w:val="24"/>
          <w:szCs w:val="24"/>
          <w:lang w:val="en-AU"/>
        </w:rPr>
        <w:t>Menu kelola wilayah dapat digunakan untuk mengelola data wilayah pelabuhan yang dilewati setiap kapal pada saat melakukan penyeberangan.</w:t>
      </w:r>
      <w:r w:rsidR="00090B68">
        <w:rPr>
          <w:rFonts w:ascii="Times New Roman" w:hAnsi="Times New Roman"/>
          <w:sz w:val="24"/>
          <w:szCs w:val="24"/>
          <w:lang w:val="en-AU"/>
        </w:rPr>
        <w:t xml:space="preserve"> Menggunakan algoritme </w:t>
      </w:r>
      <w:r w:rsidR="00090B68" w:rsidRPr="00090B68">
        <w:rPr>
          <w:rFonts w:ascii="Times New Roman" w:hAnsi="Times New Roman"/>
          <w:i/>
          <w:sz w:val="24"/>
          <w:szCs w:val="24"/>
          <w:lang w:val="en-AU"/>
        </w:rPr>
        <w:t>Steepest Ascent Hill Climbing</w:t>
      </w:r>
      <w:r w:rsidR="00090B68">
        <w:rPr>
          <w:rFonts w:ascii="Times New Roman" w:hAnsi="Times New Roman"/>
          <w:sz w:val="24"/>
          <w:szCs w:val="24"/>
          <w:lang w:val="en-AU"/>
        </w:rPr>
        <w:t xml:space="preserve"> yang digunakan untuk menentukan jarak terpendek dari antar pelabuhan. Hal ini bertujuan untuk meminimalisasi penggunaan waktu pada saat menyeberang menggunakan kapal.</w:t>
      </w:r>
    </w:p>
    <w:p w14:paraId="39798B71" w14:textId="77777777" w:rsidR="00095EC9" w:rsidRDefault="00090B68" w:rsidP="00095EC9">
      <w:pPr>
        <w:keepNext/>
        <w:spacing w:line="360" w:lineRule="auto"/>
        <w:jc w:val="center"/>
      </w:pPr>
      <w:ins w:id="216" w:author="LENOVO" w:date="2020-06-15T16:56:00Z">
        <w:r>
          <w:rPr>
            <w:noProof/>
          </w:rPr>
          <w:drawing>
            <wp:inline distT="0" distB="0" distL="0" distR="0" wp14:anchorId="435CF998" wp14:editId="60E01395">
              <wp:extent cx="5521960" cy="351282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1960" cy="3512820"/>
                      </a:xfrm>
                      <a:prstGeom prst="rect">
                        <a:avLst/>
                      </a:prstGeom>
                    </pic:spPr>
                  </pic:pic>
                </a:graphicData>
              </a:graphic>
            </wp:inline>
          </w:drawing>
        </w:r>
      </w:ins>
    </w:p>
    <w:p w14:paraId="6C25AFA5" w14:textId="6C7104C4" w:rsidR="000A3A7A" w:rsidRDefault="00095EC9" w:rsidP="00095EC9">
      <w:pPr>
        <w:pStyle w:val="Caption"/>
        <w:jc w:val="center"/>
        <w:rPr>
          <w:rFonts w:ascii="Times New Roman" w:hAnsi="Times New Roman"/>
          <w:sz w:val="24"/>
          <w:szCs w:val="24"/>
        </w:rPr>
      </w:pPr>
      <w:bookmarkStart w:id="217" w:name="_Toc45276958"/>
      <w:r w:rsidRPr="00095EC9">
        <w:rPr>
          <w:rFonts w:ascii="Times New Roman" w:hAnsi="Times New Roman"/>
          <w:sz w:val="24"/>
          <w:szCs w:val="24"/>
        </w:rPr>
        <w:t xml:space="preserve">Gambar </w:t>
      </w:r>
      <w:r w:rsidRPr="00095EC9">
        <w:rPr>
          <w:rFonts w:ascii="Times New Roman" w:hAnsi="Times New Roman"/>
          <w:sz w:val="24"/>
          <w:szCs w:val="24"/>
        </w:rPr>
        <w:fldChar w:fldCharType="begin"/>
      </w:r>
      <w:r w:rsidRPr="00095EC9">
        <w:rPr>
          <w:rFonts w:ascii="Times New Roman" w:hAnsi="Times New Roman"/>
          <w:sz w:val="24"/>
          <w:szCs w:val="24"/>
        </w:rPr>
        <w:instrText xml:space="preserve"> SEQ Gambar \* ARABIC </w:instrText>
      </w:r>
      <w:r w:rsidRPr="00095EC9">
        <w:rPr>
          <w:rFonts w:ascii="Times New Roman" w:hAnsi="Times New Roman"/>
          <w:sz w:val="24"/>
          <w:szCs w:val="24"/>
        </w:rPr>
        <w:fldChar w:fldCharType="separate"/>
      </w:r>
      <w:r w:rsidR="006A7004">
        <w:rPr>
          <w:rFonts w:ascii="Times New Roman" w:hAnsi="Times New Roman"/>
          <w:noProof/>
          <w:sz w:val="24"/>
          <w:szCs w:val="24"/>
        </w:rPr>
        <w:t>31</w:t>
      </w:r>
      <w:r w:rsidRPr="00095EC9">
        <w:rPr>
          <w:rFonts w:ascii="Times New Roman" w:hAnsi="Times New Roman"/>
          <w:sz w:val="24"/>
          <w:szCs w:val="24"/>
        </w:rPr>
        <w:fldChar w:fldCharType="end"/>
      </w:r>
      <w:r w:rsidRPr="00095EC9">
        <w:rPr>
          <w:rFonts w:ascii="Times New Roman" w:hAnsi="Times New Roman"/>
          <w:sz w:val="24"/>
          <w:szCs w:val="24"/>
        </w:rPr>
        <w:t>. Tampilan Menu Kelola Wilayah</w:t>
      </w:r>
      <w:bookmarkEnd w:id="217"/>
    </w:p>
    <w:p w14:paraId="2C62B6FA" w14:textId="77777777" w:rsidR="001E6751" w:rsidRDefault="001E6751" w:rsidP="001E6751"/>
    <w:p w14:paraId="62126944" w14:textId="77777777" w:rsidR="001E6751" w:rsidRDefault="001E6751" w:rsidP="001E6751"/>
    <w:p w14:paraId="4D02A88C" w14:textId="68005486" w:rsidR="001E6751" w:rsidRDefault="001E6751" w:rsidP="001E6751">
      <w:pPr>
        <w:pStyle w:val="Heading3"/>
        <w:numPr>
          <w:ilvl w:val="2"/>
          <w:numId w:val="37"/>
        </w:numPr>
        <w:spacing w:line="360" w:lineRule="auto"/>
        <w:jc w:val="both"/>
        <w:rPr>
          <w:rFonts w:ascii="Times New Roman" w:hAnsi="Times New Roman"/>
          <w:i/>
          <w:sz w:val="24"/>
          <w:szCs w:val="24"/>
        </w:rPr>
      </w:pPr>
      <w:bookmarkStart w:id="218" w:name="_Toc45276913"/>
      <w:r>
        <w:rPr>
          <w:rFonts w:ascii="Times New Roman" w:hAnsi="Times New Roman"/>
          <w:sz w:val="24"/>
          <w:szCs w:val="24"/>
        </w:rPr>
        <w:t xml:space="preserve">Kode Program Pemodelan </w:t>
      </w:r>
      <w:r w:rsidRPr="001E6751">
        <w:rPr>
          <w:rFonts w:ascii="Times New Roman" w:hAnsi="Times New Roman"/>
          <w:i/>
          <w:sz w:val="24"/>
          <w:szCs w:val="24"/>
        </w:rPr>
        <w:t>Backtracking</w:t>
      </w:r>
      <w:r>
        <w:rPr>
          <w:rFonts w:ascii="Times New Roman" w:hAnsi="Times New Roman"/>
          <w:i/>
          <w:sz w:val="24"/>
          <w:szCs w:val="24"/>
        </w:rPr>
        <w:t xml:space="preserve"> </w:t>
      </w:r>
      <w:r w:rsidRPr="001E6751">
        <w:rPr>
          <w:rFonts w:ascii="Times New Roman" w:hAnsi="Times New Roman"/>
          <w:i/>
          <w:iCs/>
          <w:sz w:val="24"/>
          <w:szCs w:val="24"/>
        </w:rPr>
        <w:t>Constraint Satisfaction Problem</w:t>
      </w:r>
      <w:r w:rsidRPr="001E6751">
        <w:rPr>
          <w:rFonts w:ascii="Times New Roman" w:hAnsi="Times New Roman"/>
          <w:i/>
          <w:sz w:val="24"/>
          <w:szCs w:val="24"/>
        </w:rPr>
        <w:t xml:space="preserve"> </w:t>
      </w:r>
      <w:r>
        <w:rPr>
          <w:rFonts w:ascii="Times New Roman" w:hAnsi="Times New Roman"/>
          <w:i/>
          <w:sz w:val="24"/>
          <w:szCs w:val="24"/>
        </w:rPr>
        <w:t>(CSP)</w:t>
      </w:r>
      <w:bookmarkEnd w:id="218"/>
    </w:p>
    <w:p w14:paraId="4B1686FA" w14:textId="1621AA61" w:rsidR="001E6751" w:rsidRDefault="001E6751" w:rsidP="001E6751">
      <w:pPr>
        <w:rPr>
          <w:rFonts w:ascii="Times New Roman" w:hAnsi="Times New Roman"/>
          <w:sz w:val="24"/>
          <w:szCs w:val="24"/>
          <w:lang w:val="en-AU"/>
        </w:rPr>
      </w:pPr>
      <w:proofErr w:type="gramStart"/>
      <w:r>
        <w:rPr>
          <w:rFonts w:ascii="Times New Roman" w:hAnsi="Times New Roman"/>
          <w:sz w:val="24"/>
          <w:szCs w:val="24"/>
        </w:rPr>
        <w:t>pada</w:t>
      </w:r>
      <w:proofErr w:type="gramEnd"/>
      <w:r>
        <w:rPr>
          <w:rFonts w:ascii="Times New Roman" w:hAnsi="Times New Roman"/>
          <w:sz w:val="24"/>
          <w:szCs w:val="24"/>
        </w:rPr>
        <w:t xml:space="preserve"> bab ini akan menjelaskan kode pemograman </w:t>
      </w:r>
      <w:r>
        <w:rPr>
          <w:rFonts w:ascii="Times New Roman" w:hAnsi="Times New Roman"/>
          <w:i/>
          <w:sz w:val="24"/>
          <w:szCs w:val="24"/>
        </w:rPr>
        <w:t xml:space="preserve">backtracking </w:t>
      </w:r>
      <w:r>
        <w:rPr>
          <w:rFonts w:ascii="Times New Roman" w:hAnsi="Times New Roman"/>
          <w:sz w:val="24"/>
          <w:szCs w:val="24"/>
        </w:rPr>
        <w:t xml:space="preserve">yang berisi deklarasi dari setiap variable. Variable menyimpan nilai atau domain dalam bentuk </w:t>
      </w:r>
      <w:r>
        <w:rPr>
          <w:rFonts w:ascii="Times New Roman" w:hAnsi="Times New Roman"/>
          <w:i/>
          <w:sz w:val="24"/>
          <w:szCs w:val="24"/>
        </w:rPr>
        <w:t xml:space="preserve">array. </w:t>
      </w:r>
      <w:r>
        <w:rPr>
          <w:rFonts w:ascii="Times New Roman" w:hAnsi="Times New Roman"/>
          <w:sz w:val="24"/>
          <w:szCs w:val="24"/>
        </w:rPr>
        <w:t xml:space="preserve">Variable yang dimaksud yaitu, </w:t>
      </w:r>
      <w:r>
        <w:rPr>
          <w:rFonts w:ascii="Times New Roman" w:hAnsi="Times New Roman"/>
          <w:sz w:val="24"/>
          <w:szCs w:val="24"/>
          <w:lang w:val="en-AU"/>
        </w:rPr>
        <w:t xml:space="preserve">Nama kapal, </w:t>
      </w:r>
      <w:r w:rsidR="00B86DBC">
        <w:rPr>
          <w:rFonts w:ascii="Times New Roman" w:hAnsi="Times New Roman"/>
          <w:sz w:val="24"/>
          <w:szCs w:val="24"/>
          <w:lang w:val="en-AU"/>
        </w:rPr>
        <w:t>sesi</w:t>
      </w:r>
      <w:r>
        <w:rPr>
          <w:rFonts w:ascii="Times New Roman" w:hAnsi="Times New Roman"/>
          <w:sz w:val="24"/>
          <w:szCs w:val="24"/>
          <w:lang w:val="en-AU"/>
        </w:rPr>
        <w:t xml:space="preserve">, </w:t>
      </w:r>
      <w:r w:rsidR="00B86DBC">
        <w:rPr>
          <w:rFonts w:ascii="Times New Roman" w:hAnsi="Times New Roman"/>
          <w:sz w:val="24"/>
          <w:szCs w:val="24"/>
          <w:lang w:val="en-AU"/>
        </w:rPr>
        <w:t>dan keberangkatan. Berikut merupakan gambar dari kode program dari setiap variable penjadwalan penyeberangan kapal:</w:t>
      </w:r>
    </w:p>
    <w:p w14:paraId="24920FBA" w14:textId="77777777" w:rsidR="00B86DBC" w:rsidRDefault="00B86DBC" w:rsidP="001E6751">
      <w:pPr>
        <w:rPr>
          <w:rFonts w:ascii="Times New Roman" w:hAnsi="Times New Roman"/>
          <w:sz w:val="24"/>
          <w:szCs w:val="24"/>
          <w:lang w:val="en-AU"/>
        </w:rPr>
      </w:pPr>
    </w:p>
    <w:p w14:paraId="2982FB41" w14:textId="77777777" w:rsidR="00B86DBC" w:rsidRDefault="00B86DBC" w:rsidP="00B86DBC">
      <w:pPr>
        <w:keepNext/>
      </w:pPr>
      <w:r>
        <w:rPr>
          <w:noProof/>
        </w:rPr>
        <w:drawing>
          <wp:inline distT="0" distB="0" distL="0" distR="0" wp14:anchorId="60B2F720" wp14:editId="5C0733F3">
            <wp:extent cx="5521960" cy="248475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backtrakcisnns.JPG"/>
                    <pic:cNvPicPr/>
                  </pic:nvPicPr>
                  <pic:blipFill>
                    <a:blip r:embed="rId49">
                      <a:extLst>
                        <a:ext uri="{28A0092B-C50C-407E-A947-70E740481C1C}">
                          <a14:useLocalDpi xmlns:a14="http://schemas.microsoft.com/office/drawing/2010/main" val="0"/>
                        </a:ext>
                      </a:extLst>
                    </a:blip>
                    <a:stretch>
                      <a:fillRect/>
                    </a:stretch>
                  </pic:blipFill>
                  <pic:spPr>
                    <a:xfrm>
                      <a:off x="0" y="0"/>
                      <a:ext cx="5521960" cy="2484755"/>
                    </a:xfrm>
                    <a:prstGeom prst="rect">
                      <a:avLst/>
                    </a:prstGeom>
                  </pic:spPr>
                </pic:pic>
              </a:graphicData>
            </a:graphic>
          </wp:inline>
        </w:drawing>
      </w:r>
    </w:p>
    <w:p w14:paraId="3AB71152" w14:textId="0F795DFE" w:rsidR="00B86DBC" w:rsidRPr="008E086F" w:rsidRDefault="00B86DBC" w:rsidP="00B86DBC">
      <w:pPr>
        <w:pStyle w:val="Caption"/>
        <w:ind w:firstLine="720"/>
        <w:rPr>
          <w:rFonts w:ascii="Times New Roman" w:hAnsi="Times New Roman"/>
          <w:sz w:val="24"/>
          <w:szCs w:val="24"/>
          <w:lang w:val="en-AU"/>
        </w:rPr>
      </w:pPr>
      <w:bookmarkStart w:id="219" w:name="_Toc45276959"/>
      <w:r w:rsidRPr="008E086F">
        <w:rPr>
          <w:rFonts w:ascii="Times New Roman" w:hAnsi="Times New Roman"/>
          <w:sz w:val="24"/>
          <w:szCs w:val="24"/>
        </w:rPr>
        <w:t xml:space="preserve">Gambar </w:t>
      </w:r>
      <w:r w:rsidRPr="008E086F">
        <w:rPr>
          <w:rFonts w:ascii="Times New Roman" w:hAnsi="Times New Roman"/>
          <w:sz w:val="24"/>
          <w:szCs w:val="24"/>
        </w:rPr>
        <w:fldChar w:fldCharType="begin"/>
      </w:r>
      <w:r w:rsidRPr="008E086F">
        <w:rPr>
          <w:rFonts w:ascii="Times New Roman" w:hAnsi="Times New Roman"/>
          <w:sz w:val="24"/>
          <w:szCs w:val="24"/>
        </w:rPr>
        <w:instrText xml:space="preserve"> SEQ Gambar \* ARABIC </w:instrText>
      </w:r>
      <w:r w:rsidRPr="008E086F">
        <w:rPr>
          <w:rFonts w:ascii="Times New Roman" w:hAnsi="Times New Roman"/>
          <w:sz w:val="24"/>
          <w:szCs w:val="24"/>
        </w:rPr>
        <w:fldChar w:fldCharType="separate"/>
      </w:r>
      <w:r w:rsidR="006A7004">
        <w:rPr>
          <w:rFonts w:ascii="Times New Roman" w:hAnsi="Times New Roman"/>
          <w:noProof/>
          <w:sz w:val="24"/>
          <w:szCs w:val="24"/>
        </w:rPr>
        <w:t>32</w:t>
      </w:r>
      <w:r w:rsidRPr="008E086F">
        <w:rPr>
          <w:rFonts w:ascii="Times New Roman" w:hAnsi="Times New Roman"/>
          <w:sz w:val="24"/>
          <w:szCs w:val="24"/>
        </w:rPr>
        <w:fldChar w:fldCharType="end"/>
      </w:r>
      <w:r w:rsidRPr="008E086F">
        <w:rPr>
          <w:rFonts w:ascii="Times New Roman" w:hAnsi="Times New Roman"/>
          <w:sz w:val="24"/>
          <w:szCs w:val="24"/>
        </w:rPr>
        <w:t>. Kode program Backtracking deklarasi variabel</w:t>
      </w:r>
      <w:bookmarkEnd w:id="219"/>
    </w:p>
    <w:p w14:paraId="5D3DC0D9" w14:textId="77777777" w:rsidR="00090B68" w:rsidRDefault="00090B68" w:rsidP="00090B68"/>
    <w:p w14:paraId="4C76AC7C" w14:textId="1D55BE09" w:rsidR="004075F6" w:rsidRDefault="001E6751" w:rsidP="004075F6">
      <w:pPr>
        <w:pStyle w:val="Heading3"/>
        <w:numPr>
          <w:ilvl w:val="2"/>
          <w:numId w:val="37"/>
        </w:numPr>
        <w:spacing w:line="360" w:lineRule="auto"/>
        <w:jc w:val="both"/>
        <w:rPr>
          <w:rFonts w:ascii="Times New Roman" w:hAnsi="Times New Roman"/>
          <w:i/>
          <w:sz w:val="24"/>
          <w:szCs w:val="24"/>
        </w:rPr>
      </w:pPr>
      <w:bookmarkStart w:id="220" w:name="_Toc45276914"/>
      <w:r>
        <w:rPr>
          <w:rFonts w:ascii="Times New Roman" w:hAnsi="Times New Roman"/>
          <w:sz w:val="24"/>
          <w:szCs w:val="24"/>
        </w:rPr>
        <w:t>Algoritme</w:t>
      </w:r>
      <w:r w:rsidR="004075F6">
        <w:rPr>
          <w:rFonts w:ascii="Times New Roman" w:hAnsi="Times New Roman"/>
          <w:sz w:val="24"/>
          <w:szCs w:val="24"/>
        </w:rPr>
        <w:t xml:space="preserve"> </w:t>
      </w:r>
      <w:r w:rsidR="004075F6">
        <w:rPr>
          <w:rFonts w:ascii="Times New Roman" w:hAnsi="Times New Roman"/>
          <w:i/>
          <w:sz w:val="24"/>
          <w:szCs w:val="24"/>
        </w:rPr>
        <w:t>Steepest Hill Climbing</w:t>
      </w:r>
      <w:bookmarkEnd w:id="220"/>
    </w:p>
    <w:p w14:paraId="44EE8F09" w14:textId="3381A5F6" w:rsidR="004075F6" w:rsidRDefault="004075F6" w:rsidP="00A00C44">
      <w:pPr>
        <w:jc w:val="both"/>
        <w:rPr>
          <w:rFonts w:ascii="Times New Roman" w:hAnsi="Times New Roman"/>
          <w:i/>
          <w:sz w:val="24"/>
          <w:szCs w:val="24"/>
          <w:lang w:val="en-AU"/>
        </w:rPr>
      </w:pPr>
      <w:r>
        <w:rPr>
          <w:rFonts w:ascii="Times New Roman" w:hAnsi="Times New Roman"/>
          <w:sz w:val="24"/>
          <w:szCs w:val="24"/>
          <w:lang w:val="en-AU"/>
        </w:rPr>
        <w:t xml:space="preserve">Algoritma </w:t>
      </w:r>
      <w:r>
        <w:rPr>
          <w:rFonts w:ascii="Times New Roman" w:hAnsi="Times New Roman"/>
          <w:i/>
          <w:sz w:val="24"/>
          <w:szCs w:val="24"/>
          <w:lang w:val="en-AU"/>
        </w:rPr>
        <w:t xml:space="preserve">Steepest Hill Climbing </w:t>
      </w:r>
      <w:r>
        <w:rPr>
          <w:rFonts w:ascii="Times New Roman" w:hAnsi="Times New Roman"/>
          <w:sz w:val="24"/>
          <w:szCs w:val="24"/>
          <w:lang w:val="en-AU"/>
        </w:rPr>
        <w:t xml:space="preserve">digunakan untuk mencari jarak terpendek antar pelabuhan yang harus ditempuh pada jadwal yang beruntun pada jam tertentu. Hal ini bertujuan untuk meminimalisasi penggunaan waktu pada sesi kapal. Pada halaman data kapal tersedia tabel data kapal yang telah memenuhi </w:t>
      </w:r>
      <w:r w:rsidR="00A00C44">
        <w:rPr>
          <w:rFonts w:ascii="Times New Roman" w:hAnsi="Times New Roman"/>
          <w:sz w:val="24"/>
          <w:szCs w:val="24"/>
          <w:lang w:val="en-AU"/>
        </w:rPr>
        <w:t xml:space="preserve">sesi, keberangkatan, </w:t>
      </w:r>
      <w:proofErr w:type="gramStart"/>
      <w:r w:rsidR="00A00C44">
        <w:rPr>
          <w:rFonts w:ascii="Times New Roman" w:hAnsi="Times New Roman"/>
          <w:sz w:val="24"/>
          <w:szCs w:val="24"/>
          <w:lang w:val="en-AU"/>
        </w:rPr>
        <w:t>nama</w:t>
      </w:r>
      <w:proofErr w:type="gramEnd"/>
      <w:r w:rsidR="00A00C44">
        <w:rPr>
          <w:rFonts w:ascii="Times New Roman" w:hAnsi="Times New Roman"/>
          <w:sz w:val="24"/>
          <w:szCs w:val="24"/>
          <w:lang w:val="en-AU"/>
        </w:rPr>
        <w:t xml:space="preserve"> kapal, nama nahkoda, pelabuhan dan rute dari pencarian algoritme </w:t>
      </w:r>
      <w:r w:rsidR="00A00C44">
        <w:rPr>
          <w:rFonts w:ascii="Times New Roman" w:hAnsi="Times New Roman"/>
          <w:i/>
          <w:sz w:val="24"/>
          <w:szCs w:val="24"/>
          <w:lang w:val="en-AU"/>
        </w:rPr>
        <w:t>Backtracking.</w:t>
      </w:r>
      <w:r w:rsidR="00A00C44">
        <w:rPr>
          <w:rFonts w:ascii="Times New Roman" w:hAnsi="Times New Roman"/>
          <w:sz w:val="24"/>
          <w:szCs w:val="24"/>
          <w:lang w:val="en-AU"/>
        </w:rPr>
        <w:t xml:space="preserve"> Untuk proses selanjutnya yaitu dengan melakukan generate </w:t>
      </w:r>
      <w:r w:rsidR="00A00C44">
        <w:rPr>
          <w:rFonts w:ascii="Times New Roman" w:hAnsi="Times New Roman"/>
          <w:i/>
          <w:sz w:val="24"/>
          <w:szCs w:val="24"/>
          <w:lang w:val="en-AU"/>
        </w:rPr>
        <w:t xml:space="preserve">Steepest Hill Climbing. </w:t>
      </w:r>
      <w:r w:rsidR="00A00C44">
        <w:rPr>
          <w:rFonts w:ascii="Times New Roman" w:hAnsi="Times New Roman"/>
          <w:sz w:val="24"/>
          <w:szCs w:val="24"/>
          <w:lang w:val="en-AU"/>
        </w:rPr>
        <w:t xml:space="preserve">Berikut merupakan potongan kode </w:t>
      </w:r>
      <w:r w:rsidR="00A00C44">
        <w:rPr>
          <w:rFonts w:ascii="Times New Roman" w:hAnsi="Times New Roman"/>
          <w:i/>
          <w:sz w:val="24"/>
          <w:szCs w:val="24"/>
          <w:lang w:val="en-AU"/>
        </w:rPr>
        <w:t>Steepest Hill Climbing</w:t>
      </w:r>
      <w:r w:rsidR="00213E15">
        <w:rPr>
          <w:rFonts w:ascii="Times New Roman" w:hAnsi="Times New Roman"/>
          <w:i/>
          <w:sz w:val="24"/>
          <w:szCs w:val="24"/>
          <w:lang w:val="en-AU"/>
        </w:rPr>
        <w:t xml:space="preserve"> </w:t>
      </w:r>
    </w:p>
    <w:p w14:paraId="2105C7BA" w14:textId="77777777" w:rsidR="00A00C44" w:rsidRDefault="00A00C44" w:rsidP="00A00C44">
      <w:pPr>
        <w:jc w:val="both"/>
        <w:rPr>
          <w:rFonts w:ascii="Times New Roman" w:hAnsi="Times New Roman"/>
          <w:i/>
          <w:sz w:val="24"/>
          <w:szCs w:val="24"/>
          <w:lang w:val="en-AU"/>
        </w:rPr>
      </w:pPr>
    </w:p>
    <w:p w14:paraId="2001F37F" w14:textId="5FEE6D5F" w:rsidR="00A00C44" w:rsidRDefault="00213E15" w:rsidP="00A00C44">
      <w:pPr>
        <w:keepNext/>
      </w:pPr>
      <w:r>
        <w:rPr>
          <w:noProof/>
        </w:rPr>
        <w:drawing>
          <wp:inline distT="0" distB="0" distL="0" distR="0" wp14:anchorId="58E6C108" wp14:editId="382AB362">
            <wp:extent cx="5998931" cy="2433099"/>
            <wp:effectExtent l="0" t="0" r="1905"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06911" cy="2436336"/>
                    </a:xfrm>
                    <a:prstGeom prst="rect">
                      <a:avLst/>
                    </a:prstGeom>
                  </pic:spPr>
                </pic:pic>
              </a:graphicData>
            </a:graphic>
          </wp:inline>
        </w:drawing>
      </w:r>
    </w:p>
    <w:p w14:paraId="57A5E94E" w14:textId="6F915BDB" w:rsidR="00A00C44" w:rsidRDefault="00A00C44" w:rsidP="00A00C44">
      <w:pPr>
        <w:pStyle w:val="Caption"/>
        <w:ind w:left="720" w:firstLine="720"/>
        <w:rPr>
          <w:rFonts w:ascii="Times New Roman" w:hAnsi="Times New Roman"/>
          <w:i/>
          <w:sz w:val="24"/>
          <w:szCs w:val="24"/>
        </w:rPr>
      </w:pPr>
      <w:bookmarkStart w:id="221" w:name="_Toc45276960"/>
      <w:r w:rsidRPr="00A00C44">
        <w:rPr>
          <w:rFonts w:ascii="Times New Roman" w:hAnsi="Times New Roman"/>
          <w:sz w:val="24"/>
          <w:szCs w:val="24"/>
        </w:rPr>
        <w:t xml:space="preserve">Gambar </w:t>
      </w:r>
      <w:r w:rsidRPr="00A00C44">
        <w:rPr>
          <w:rFonts w:ascii="Times New Roman" w:hAnsi="Times New Roman"/>
          <w:sz w:val="24"/>
          <w:szCs w:val="24"/>
        </w:rPr>
        <w:fldChar w:fldCharType="begin"/>
      </w:r>
      <w:r w:rsidRPr="00A00C44">
        <w:rPr>
          <w:rFonts w:ascii="Times New Roman" w:hAnsi="Times New Roman"/>
          <w:sz w:val="24"/>
          <w:szCs w:val="24"/>
        </w:rPr>
        <w:instrText xml:space="preserve"> SEQ Gambar \* ARABIC </w:instrText>
      </w:r>
      <w:r w:rsidRPr="00A00C44">
        <w:rPr>
          <w:rFonts w:ascii="Times New Roman" w:hAnsi="Times New Roman"/>
          <w:sz w:val="24"/>
          <w:szCs w:val="24"/>
        </w:rPr>
        <w:fldChar w:fldCharType="separate"/>
      </w:r>
      <w:r w:rsidR="006A7004">
        <w:rPr>
          <w:rFonts w:ascii="Times New Roman" w:hAnsi="Times New Roman"/>
          <w:noProof/>
          <w:sz w:val="24"/>
          <w:szCs w:val="24"/>
        </w:rPr>
        <w:t>33</w:t>
      </w:r>
      <w:r w:rsidRPr="00A00C44">
        <w:rPr>
          <w:rFonts w:ascii="Times New Roman" w:hAnsi="Times New Roman"/>
          <w:sz w:val="24"/>
          <w:szCs w:val="24"/>
        </w:rPr>
        <w:fldChar w:fldCharType="end"/>
      </w:r>
      <w:r w:rsidRPr="00A00C44">
        <w:rPr>
          <w:rFonts w:ascii="Times New Roman" w:hAnsi="Times New Roman"/>
          <w:sz w:val="24"/>
          <w:szCs w:val="24"/>
        </w:rPr>
        <w:t xml:space="preserve">. </w:t>
      </w:r>
      <w:r w:rsidR="008E086F" w:rsidRPr="00A00C44">
        <w:rPr>
          <w:rFonts w:ascii="Times New Roman" w:hAnsi="Times New Roman"/>
          <w:sz w:val="24"/>
          <w:szCs w:val="24"/>
        </w:rPr>
        <w:t>Kode</w:t>
      </w:r>
      <w:r w:rsidRPr="00A00C44">
        <w:rPr>
          <w:rFonts w:ascii="Times New Roman" w:hAnsi="Times New Roman"/>
          <w:sz w:val="24"/>
          <w:szCs w:val="24"/>
        </w:rPr>
        <w:t xml:space="preserve"> program </w:t>
      </w:r>
      <w:r w:rsidRPr="00A00C44">
        <w:rPr>
          <w:rFonts w:ascii="Times New Roman" w:hAnsi="Times New Roman"/>
          <w:i/>
          <w:sz w:val="24"/>
          <w:szCs w:val="24"/>
        </w:rPr>
        <w:t>Steepest Hill Climbing</w:t>
      </w:r>
      <w:bookmarkEnd w:id="221"/>
    </w:p>
    <w:p w14:paraId="144CF64C" w14:textId="77777777" w:rsidR="00213E15" w:rsidRPr="00213E15" w:rsidRDefault="00213E15" w:rsidP="00213E15"/>
    <w:p w14:paraId="34E4B522" w14:textId="57BEA633" w:rsidR="00A00C44" w:rsidRPr="00A00C44" w:rsidRDefault="00A00C44" w:rsidP="00A00C44">
      <w:pPr>
        <w:rPr>
          <w:lang w:val="en-AU"/>
        </w:rPr>
      </w:pPr>
      <w:proofErr w:type="gramStart"/>
      <w:r>
        <w:rPr>
          <w:rFonts w:ascii="Times New Roman" w:hAnsi="Times New Roman"/>
          <w:bCs/>
          <w:sz w:val="24"/>
          <w:szCs w:val="24"/>
        </w:rPr>
        <w:t>potongan</w:t>
      </w:r>
      <w:proofErr w:type="gramEnd"/>
      <w:r>
        <w:rPr>
          <w:rFonts w:ascii="Times New Roman" w:hAnsi="Times New Roman"/>
          <w:bCs/>
          <w:sz w:val="24"/>
          <w:szCs w:val="24"/>
        </w:rPr>
        <w:t xml:space="preserve"> </w:t>
      </w:r>
      <w:r>
        <w:rPr>
          <w:rFonts w:ascii="Times New Roman" w:hAnsi="Times New Roman"/>
          <w:bCs/>
          <w:i/>
          <w:sz w:val="24"/>
          <w:szCs w:val="24"/>
        </w:rPr>
        <w:t xml:space="preserve">code </w:t>
      </w:r>
      <w:r>
        <w:rPr>
          <w:rFonts w:ascii="Times New Roman" w:hAnsi="Times New Roman"/>
          <w:bCs/>
          <w:sz w:val="24"/>
          <w:szCs w:val="24"/>
        </w:rPr>
        <w:t xml:space="preserve">diatas berfungsi untuk menyimpan data jarak antar pelabuhan, </w:t>
      </w:r>
      <w:r w:rsidR="00213E15">
        <w:rPr>
          <w:rFonts w:ascii="Times New Roman" w:hAnsi="Times New Roman"/>
          <w:bCs/>
          <w:sz w:val="24"/>
          <w:szCs w:val="24"/>
        </w:rPr>
        <w:t>penelusuran dari pelabuhan awal ke pelabuhan tujuan, untuk menemukan jarak terdekat dengan pelabuhan lainnya.</w:t>
      </w:r>
    </w:p>
    <w:p w14:paraId="19F0F86A" w14:textId="77777777" w:rsidR="004075F6" w:rsidRPr="00090B68" w:rsidRDefault="004075F6" w:rsidP="00090B68"/>
    <w:p w14:paraId="251C1B14" w14:textId="77777777" w:rsidR="0001767C" w:rsidRPr="00090B68" w:rsidRDefault="00090B68" w:rsidP="00A3088A">
      <w:pPr>
        <w:pStyle w:val="Heading2"/>
        <w:numPr>
          <w:ilvl w:val="1"/>
          <w:numId w:val="37"/>
        </w:numPr>
        <w:spacing w:line="360" w:lineRule="auto"/>
        <w:rPr>
          <w:rFonts w:ascii="Times New Roman" w:hAnsi="Times New Roman"/>
          <w:sz w:val="24"/>
          <w:szCs w:val="24"/>
        </w:rPr>
      </w:pPr>
      <w:bookmarkStart w:id="222" w:name="_Toc45276915"/>
      <w:r w:rsidRPr="00090B68">
        <w:rPr>
          <w:rFonts w:ascii="Times New Roman" w:hAnsi="Times New Roman"/>
          <w:sz w:val="24"/>
          <w:szCs w:val="24"/>
        </w:rPr>
        <w:t>Testing</w:t>
      </w:r>
      <w:bookmarkEnd w:id="222"/>
    </w:p>
    <w:p w14:paraId="4247845D" w14:textId="77777777" w:rsidR="008426CB" w:rsidRDefault="0001767C" w:rsidP="008426CB">
      <w:pPr>
        <w:spacing w:line="360" w:lineRule="auto"/>
        <w:jc w:val="both"/>
        <w:rPr>
          <w:rFonts w:ascii="Times New Roman" w:hAnsi="Times New Roman"/>
          <w:i/>
          <w:sz w:val="24"/>
          <w:szCs w:val="24"/>
          <w:lang w:val="en-AU"/>
        </w:rPr>
      </w:pPr>
      <w:r w:rsidRPr="007C5544">
        <w:rPr>
          <w:rFonts w:ascii="Times New Roman" w:hAnsi="Times New Roman"/>
          <w:sz w:val="24"/>
          <w:szCs w:val="24"/>
          <w:lang w:val="en-AU"/>
        </w:rPr>
        <w:t xml:space="preserve">Pada sub </w:t>
      </w:r>
      <w:proofErr w:type="gramStart"/>
      <w:r w:rsidRPr="007C5544">
        <w:rPr>
          <w:rFonts w:ascii="Times New Roman" w:hAnsi="Times New Roman"/>
          <w:sz w:val="24"/>
          <w:szCs w:val="24"/>
          <w:lang w:val="en-AU"/>
        </w:rPr>
        <w:t>bab</w:t>
      </w:r>
      <w:proofErr w:type="gramEnd"/>
      <w:r w:rsidRPr="007C5544">
        <w:rPr>
          <w:rFonts w:ascii="Times New Roman" w:hAnsi="Times New Roman"/>
          <w:sz w:val="24"/>
          <w:szCs w:val="24"/>
          <w:lang w:val="en-AU"/>
        </w:rPr>
        <w:t xml:space="preserve"> ini akan </w:t>
      </w:r>
      <w:r w:rsidR="00090B68">
        <w:rPr>
          <w:rFonts w:ascii="Times New Roman" w:hAnsi="Times New Roman"/>
          <w:sz w:val="24"/>
          <w:szCs w:val="24"/>
          <w:lang w:val="en-AU"/>
        </w:rPr>
        <w:t xml:space="preserve">dibahas mengenai pengujian yang dilakukan terhadap algoritme </w:t>
      </w:r>
      <w:r w:rsidR="00090B68">
        <w:rPr>
          <w:rFonts w:ascii="Times New Roman" w:hAnsi="Times New Roman"/>
          <w:i/>
          <w:sz w:val="24"/>
          <w:szCs w:val="24"/>
          <w:lang w:val="en-AU"/>
        </w:rPr>
        <w:t>Backtracking</w:t>
      </w:r>
      <w:r w:rsidR="00090B68">
        <w:rPr>
          <w:rFonts w:ascii="Times New Roman" w:hAnsi="Times New Roman"/>
          <w:sz w:val="24"/>
          <w:szCs w:val="24"/>
          <w:lang w:val="en-AU"/>
        </w:rPr>
        <w:t xml:space="preserve"> dan</w:t>
      </w:r>
      <w:r w:rsidR="008426CB">
        <w:rPr>
          <w:rFonts w:ascii="Times New Roman" w:hAnsi="Times New Roman"/>
          <w:i/>
          <w:sz w:val="24"/>
          <w:szCs w:val="24"/>
          <w:lang w:val="en-AU"/>
        </w:rPr>
        <w:t xml:space="preserve"> Steepst Hill Climbing,</w:t>
      </w:r>
      <w:r w:rsidR="008426CB">
        <w:rPr>
          <w:rFonts w:ascii="Times New Roman" w:hAnsi="Times New Roman"/>
          <w:sz w:val="24"/>
          <w:szCs w:val="24"/>
          <w:lang w:val="en-AU"/>
        </w:rPr>
        <w:t xml:space="preserve"> yang berguna untuk memastikan bahwa tidak ada </w:t>
      </w:r>
      <w:r w:rsidR="008426CB">
        <w:rPr>
          <w:rFonts w:ascii="Times New Roman" w:hAnsi="Times New Roman"/>
          <w:i/>
          <w:sz w:val="24"/>
          <w:szCs w:val="24"/>
          <w:lang w:val="en-AU"/>
        </w:rPr>
        <w:t xml:space="preserve">constraint </w:t>
      </w:r>
      <w:r w:rsidR="008426CB">
        <w:rPr>
          <w:rFonts w:ascii="Times New Roman" w:hAnsi="Times New Roman"/>
          <w:sz w:val="24"/>
          <w:szCs w:val="24"/>
          <w:lang w:val="en-AU"/>
        </w:rPr>
        <w:t xml:space="preserve">yang dilanggar setelah jadwal selesai di </w:t>
      </w:r>
      <w:r w:rsidR="008426CB">
        <w:rPr>
          <w:rFonts w:ascii="Times New Roman" w:hAnsi="Times New Roman"/>
          <w:i/>
          <w:sz w:val="24"/>
          <w:szCs w:val="24"/>
          <w:lang w:val="en-AU"/>
        </w:rPr>
        <w:t xml:space="preserve">generate. </w:t>
      </w:r>
    </w:p>
    <w:p w14:paraId="4CADC32B" w14:textId="77777777" w:rsidR="008426CB" w:rsidRPr="008426CB" w:rsidRDefault="008426CB" w:rsidP="00A3088A">
      <w:pPr>
        <w:pStyle w:val="Heading3"/>
        <w:numPr>
          <w:ilvl w:val="2"/>
          <w:numId w:val="37"/>
        </w:numPr>
        <w:spacing w:line="360" w:lineRule="auto"/>
        <w:rPr>
          <w:rFonts w:ascii="Times New Roman" w:hAnsi="Times New Roman"/>
          <w:sz w:val="24"/>
          <w:szCs w:val="24"/>
        </w:rPr>
      </w:pPr>
      <w:bookmarkStart w:id="223" w:name="_Toc45276916"/>
      <w:r w:rsidRPr="008426CB">
        <w:rPr>
          <w:rFonts w:ascii="Times New Roman" w:hAnsi="Times New Roman"/>
          <w:sz w:val="24"/>
          <w:szCs w:val="24"/>
        </w:rPr>
        <w:t>Metode Test</w:t>
      </w:r>
      <w:bookmarkEnd w:id="223"/>
    </w:p>
    <w:p w14:paraId="41252B3A" w14:textId="77777777" w:rsidR="008426CB" w:rsidRDefault="008426CB" w:rsidP="008426CB">
      <w:pPr>
        <w:spacing w:line="360" w:lineRule="auto"/>
        <w:jc w:val="both"/>
        <w:rPr>
          <w:rFonts w:ascii="Times New Roman" w:hAnsi="Times New Roman"/>
          <w:sz w:val="24"/>
          <w:szCs w:val="24"/>
          <w:lang w:val="en-AU"/>
        </w:rPr>
      </w:pPr>
      <w:r w:rsidRPr="008426CB">
        <w:rPr>
          <w:rFonts w:ascii="Times New Roman" w:hAnsi="Times New Roman"/>
          <w:sz w:val="24"/>
          <w:szCs w:val="24"/>
          <w:lang w:val="en-AU"/>
        </w:rPr>
        <w:t xml:space="preserve">Pengujian aplikasi menggunakan metode </w:t>
      </w:r>
      <w:r w:rsidRPr="008426CB">
        <w:rPr>
          <w:rFonts w:ascii="Times New Roman" w:hAnsi="Times New Roman"/>
          <w:i/>
          <w:sz w:val="24"/>
          <w:szCs w:val="24"/>
          <w:lang w:val="en-AU"/>
        </w:rPr>
        <w:t>Blackbox</w:t>
      </w:r>
      <w:r w:rsidRPr="008426CB">
        <w:rPr>
          <w:rFonts w:ascii="Times New Roman" w:hAnsi="Times New Roman"/>
          <w:sz w:val="24"/>
          <w:szCs w:val="24"/>
          <w:lang w:val="en-AU"/>
        </w:rPr>
        <w:t xml:space="preserve"> testing. Metode </w:t>
      </w:r>
      <w:r w:rsidRPr="008426CB">
        <w:rPr>
          <w:rFonts w:ascii="Times New Roman" w:hAnsi="Times New Roman"/>
          <w:i/>
          <w:sz w:val="24"/>
          <w:szCs w:val="24"/>
          <w:lang w:val="en-AU"/>
        </w:rPr>
        <w:t>Blackbox</w:t>
      </w:r>
      <w:r w:rsidRPr="008426CB">
        <w:rPr>
          <w:rFonts w:ascii="Times New Roman" w:hAnsi="Times New Roman"/>
          <w:sz w:val="24"/>
          <w:szCs w:val="24"/>
          <w:lang w:val="en-AU"/>
        </w:rPr>
        <w:t xml:space="preserve"> testing adalah pengujian yang dilakukan hanya mengamati eksekusi tanpa melihat isi program secara langsung dan juga pengujian ini dilakukan setelah aplikasi sudah selesai dibangun. Pengujian </w:t>
      </w:r>
      <w:r w:rsidRPr="008426CB">
        <w:rPr>
          <w:rFonts w:ascii="Times New Roman" w:hAnsi="Times New Roman"/>
          <w:i/>
          <w:sz w:val="24"/>
          <w:szCs w:val="24"/>
          <w:lang w:val="en-AU"/>
        </w:rPr>
        <w:t>Blackbox</w:t>
      </w:r>
      <w:r w:rsidRPr="008426CB">
        <w:rPr>
          <w:rFonts w:ascii="Times New Roman" w:hAnsi="Times New Roman"/>
          <w:sz w:val="24"/>
          <w:szCs w:val="24"/>
          <w:lang w:val="en-AU"/>
        </w:rPr>
        <w:t xml:space="preserve"> testing berfungsi untuk memastikan bahwa aplikasi yang dapat dilihat oleh </w:t>
      </w:r>
      <w:r w:rsidRPr="008426CB">
        <w:rPr>
          <w:rFonts w:ascii="Times New Roman" w:hAnsi="Times New Roman"/>
          <w:i/>
          <w:sz w:val="24"/>
          <w:szCs w:val="24"/>
          <w:lang w:val="en-AU"/>
        </w:rPr>
        <w:t>user</w:t>
      </w:r>
      <w:r w:rsidRPr="008426CB">
        <w:rPr>
          <w:rFonts w:ascii="Times New Roman" w:hAnsi="Times New Roman"/>
          <w:sz w:val="24"/>
          <w:szCs w:val="24"/>
          <w:lang w:val="en-AU"/>
        </w:rPr>
        <w:t xml:space="preserve"> dapat berjalan dengan baik tanpa menemukan </w:t>
      </w:r>
      <w:r w:rsidRPr="008426CB">
        <w:rPr>
          <w:rFonts w:ascii="Times New Roman" w:hAnsi="Times New Roman"/>
          <w:i/>
          <w:sz w:val="24"/>
          <w:szCs w:val="24"/>
          <w:lang w:val="en-AU"/>
        </w:rPr>
        <w:t>error</w:t>
      </w:r>
      <w:r w:rsidRPr="008426CB">
        <w:rPr>
          <w:rFonts w:ascii="Times New Roman" w:hAnsi="Times New Roman"/>
          <w:sz w:val="24"/>
          <w:szCs w:val="24"/>
          <w:lang w:val="en-AU"/>
        </w:rPr>
        <w:t>.</w:t>
      </w:r>
    </w:p>
    <w:p w14:paraId="49F82B68" w14:textId="77777777" w:rsidR="008426CB" w:rsidRPr="008426CB" w:rsidRDefault="008426CB" w:rsidP="00A3088A">
      <w:pPr>
        <w:pStyle w:val="Heading3"/>
        <w:numPr>
          <w:ilvl w:val="2"/>
          <w:numId w:val="37"/>
        </w:numPr>
        <w:spacing w:line="360" w:lineRule="auto"/>
        <w:rPr>
          <w:rFonts w:ascii="Times New Roman" w:hAnsi="Times New Roman"/>
          <w:sz w:val="24"/>
          <w:szCs w:val="24"/>
        </w:rPr>
      </w:pPr>
      <w:bookmarkStart w:id="224" w:name="_Toc45276917"/>
      <w:r w:rsidRPr="008426CB">
        <w:rPr>
          <w:rFonts w:ascii="Times New Roman" w:hAnsi="Times New Roman"/>
          <w:sz w:val="24"/>
          <w:szCs w:val="24"/>
        </w:rPr>
        <w:t>Tujuan Pengujian</w:t>
      </w:r>
      <w:bookmarkEnd w:id="224"/>
    </w:p>
    <w:p w14:paraId="50A61EBB" w14:textId="77777777" w:rsidR="008426CB" w:rsidRPr="008426CB" w:rsidRDefault="008426CB" w:rsidP="00A3088A">
      <w:pPr>
        <w:pStyle w:val="ListParagraph"/>
        <w:numPr>
          <w:ilvl w:val="0"/>
          <w:numId w:val="41"/>
        </w:numPr>
        <w:spacing w:line="360" w:lineRule="auto"/>
        <w:jc w:val="both"/>
        <w:rPr>
          <w:rFonts w:ascii="Times New Roman" w:hAnsi="Times New Roman" w:cs="Times New Roman"/>
          <w:sz w:val="24"/>
          <w:szCs w:val="24"/>
          <w:lang w:val="en-AU"/>
        </w:rPr>
      </w:pPr>
      <w:r w:rsidRPr="008426CB">
        <w:rPr>
          <w:rFonts w:ascii="Times New Roman" w:hAnsi="Times New Roman" w:cs="Times New Roman"/>
          <w:sz w:val="24"/>
          <w:szCs w:val="24"/>
          <w:lang w:val="en-AU"/>
        </w:rPr>
        <w:t>Pengujian dilakukan untuk memastikan aplikasi yang telah dibangun berjalan dengan baik.</w:t>
      </w:r>
    </w:p>
    <w:p w14:paraId="0FF5BFA2" w14:textId="77777777" w:rsidR="000A3A7A" w:rsidRDefault="008426CB" w:rsidP="00A3088A">
      <w:pPr>
        <w:pStyle w:val="ListParagraph"/>
        <w:numPr>
          <w:ilvl w:val="0"/>
          <w:numId w:val="41"/>
        </w:numPr>
        <w:spacing w:line="360" w:lineRule="auto"/>
        <w:jc w:val="both"/>
        <w:rPr>
          <w:rFonts w:ascii="Times New Roman" w:hAnsi="Times New Roman" w:cs="Times New Roman"/>
          <w:sz w:val="24"/>
          <w:szCs w:val="24"/>
          <w:lang w:val="en-AU"/>
        </w:rPr>
      </w:pPr>
      <w:r w:rsidRPr="008426CB">
        <w:rPr>
          <w:rFonts w:ascii="Times New Roman" w:hAnsi="Times New Roman" w:cs="Times New Roman"/>
          <w:sz w:val="24"/>
          <w:szCs w:val="24"/>
          <w:lang w:val="en-AU"/>
        </w:rPr>
        <w:t xml:space="preserve">Memastikan bahwa aplikasi berhasil menghasilkan jadwal yang tidak melanggar </w:t>
      </w:r>
      <w:r w:rsidRPr="008426CB">
        <w:rPr>
          <w:rFonts w:ascii="Times New Roman" w:hAnsi="Times New Roman" w:cs="Times New Roman"/>
          <w:i/>
          <w:sz w:val="24"/>
          <w:szCs w:val="24"/>
          <w:lang w:val="en-AU"/>
        </w:rPr>
        <w:t>constraint</w:t>
      </w:r>
      <w:r w:rsidR="009D24DB">
        <w:rPr>
          <w:rFonts w:ascii="Times New Roman" w:hAnsi="Times New Roman" w:cs="Times New Roman"/>
          <w:i/>
          <w:sz w:val="24"/>
          <w:szCs w:val="24"/>
          <w:lang w:val="en-AU"/>
        </w:rPr>
        <w:t xml:space="preserve">s </w:t>
      </w:r>
      <w:r w:rsidR="009D24DB">
        <w:rPr>
          <w:rFonts w:ascii="Times New Roman" w:hAnsi="Times New Roman" w:cs="Times New Roman"/>
          <w:sz w:val="24"/>
          <w:szCs w:val="24"/>
          <w:lang w:val="en-AU"/>
        </w:rPr>
        <w:t>yang ada</w:t>
      </w:r>
      <w:r w:rsidRPr="008426CB">
        <w:rPr>
          <w:rFonts w:ascii="Times New Roman" w:hAnsi="Times New Roman" w:cs="Times New Roman"/>
          <w:sz w:val="24"/>
          <w:szCs w:val="24"/>
          <w:lang w:val="en-AU"/>
        </w:rPr>
        <w:t>.</w:t>
      </w:r>
    </w:p>
    <w:p w14:paraId="61C55934" w14:textId="77777777" w:rsidR="009D24DB" w:rsidRPr="009D24DB" w:rsidRDefault="009D24DB" w:rsidP="009D24DB">
      <w:pPr>
        <w:pStyle w:val="Heading3"/>
        <w:numPr>
          <w:ilvl w:val="0"/>
          <w:numId w:val="0"/>
        </w:numPr>
        <w:ind w:left="7"/>
        <w:rPr>
          <w:rFonts w:ascii="Times New Roman" w:hAnsi="Times New Roman"/>
        </w:rPr>
      </w:pPr>
      <w:bookmarkStart w:id="225" w:name="_Toc45276918"/>
      <w:bookmarkStart w:id="226" w:name="_Toc333309"/>
      <w:r w:rsidRPr="009D24DB">
        <w:rPr>
          <w:rFonts w:ascii="Times New Roman" w:hAnsi="Times New Roman"/>
        </w:rPr>
        <w:t>4.3.3.</w:t>
      </w:r>
      <w:r w:rsidRPr="009D24DB">
        <w:rPr>
          <w:rFonts w:ascii="Times New Roman" w:eastAsia="Arial" w:hAnsi="Times New Roman"/>
        </w:rPr>
        <w:t xml:space="preserve"> </w:t>
      </w:r>
      <w:r w:rsidRPr="009D24DB">
        <w:rPr>
          <w:rFonts w:ascii="Times New Roman" w:hAnsi="Times New Roman"/>
        </w:rPr>
        <w:t>Test Plan</w:t>
      </w:r>
      <w:bookmarkEnd w:id="225"/>
      <w:r w:rsidRPr="009D24DB">
        <w:rPr>
          <w:rFonts w:ascii="Times New Roman" w:hAnsi="Times New Roman"/>
        </w:rPr>
        <w:t xml:space="preserve">   </w:t>
      </w:r>
      <w:bookmarkEnd w:id="226"/>
    </w:p>
    <w:p w14:paraId="6AFC184C" w14:textId="77777777" w:rsidR="009D24DB" w:rsidRPr="009D24DB" w:rsidRDefault="009D24DB" w:rsidP="009D24DB">
      <w:pPr>
        <w:spacing w:after="242"/>
        <w:ind w:right="288"/>
        <w:rPr>
          <w:rFonts w:ascii="Times New Roman" w:hAnsi="Times New Roman"/>
        </w:rPr>
      </w:pPr>
      <w:r w:rsidRPr="009D24DB">
        <w:rPr>
          <w:rFonts w:ascii="Times New Roman" w:hAnsi="Times New Roman"/>
        </w:rPr>
        <w:t xml:space="preserve">Subbab </w:t>
      </w:r>
      <w:r w:rsidRPr="009D24DB">
        <w:rPr>
          <w:rFonts w:ascii="Times New Roman" w:hAnsi="Times New Roman"/>
          <w:i/>
        </w:rPr>
        <w:t>Test</w:t>
      </w:r>
      <w:r w:rsidRPr="009D24DB">
        <w:rPr>
          <w:rFonts w:ascii="Times New Roman" w:hAnsi="Times New Roman"/>
        </w:rPr>
        <w:t xml:space="preserve"> </w:t>
      </w:r>
      <w:r w:rsidRPr="009D24DB">
        <w:rPr>
          <w:rFonts w:ascii="Times New Roman" w:hAnsi="Times New Roman"/>
          <w:i/>
        </w:rPr>
        <w:t xml:space="preserve">plan </w:t>
      </w:r>
      <w:r w:rsidRPr="009D24DB">
        <w:rPr>
          <w:rFonts w:ascii="Times New Roman" w:hAnsi="Times New Roman"/>
        </w:rPr>
        <w:t xml:space="preserve">merupakan subbab yang menjelaskan bagaimana </w:t>
      </w:r>
      <w:r w:rsidRPr="009D24DB">
        <w:rPr>
          <w:rFonts w:ascii="Times New Roman" w:hAnsi="Times New Roman"/>
          <w:i/>
        </w:rPr>
        <w:t xml:space="preserve">Test </w:t>
      </w:r>
      <w:r w:rsidRPr="009D24DB">
        <w:rPr>
          <w:rFonts w:ascii="Times New Roman" w:hAnsi="Times New Roman"/>
        </w:rPr>
        <w:t xml:space="preserve">dilakukan dan perencanaan </w:t>
      </w:r>
      <w:r w:rsidRPr="009D24DB">
        <w:rPr>
          <w:rFonts w:ascii="Times New Roman" w:hAnsi="Times New Roman"/>
          <w:i/>
        </w:rPr>
        <w:t xml:space="preserve">Test </w:t>
      </w:r>
      <w:r w:rsidRPr="009D24DB">
        <w:rPr>
          <w:rFonts w:ascii="Times New Roman" w:hAnsi="Times New Roman"/>
        </w:rPr>
        <w:t xml:space="preserve">berdasarkan scenario pengujian dengan tujuan menjelaskan alur pengujian, hingga hasil akhir yang seharusnya diperoleh </w:t>
      </w:r>
    </w:p>
    <w:p w14:paraId="643D17D7" w14:textId="77777777" w:rsidR="009D24DB" w:rsidRPr="009D24DB" w:rsidRDefault="009D24DB" w:rsidP="009D24DB">
      <w:pPr>
        <w:pStyle w:val="Heading9"/>
        <w:numPr>
          <w:ilvl w:val="0"/>
          <w:numId w:val="0"/>
        </w:numPr>
        <w:spacing w:after="171"/>
        <w:ind w:left="7"/>
        <w:rPr>
          <w:rFonts w:ascii="Times New Roman" w:hAnsi="Times New Roman"/>
          <w:i w:val="0"/>
          <w:sz w:val="22"/>
          <w:szCs w:val="22"/>
        </w:rPr>
      </w:pPr>
      <w:r w:rsidRPr="009D24DB">
        <w:rPr>
          <w:rFonts w:ascii="Times New Roman" w:hAnsi="Times New Roman"/>
          <w:i w:val="0"/>
          <w:sz w:val="22"/>
          <w:szCs w:val="22"/>
        </w:rPr>
        <w:t>4.3.3.1.</w:t>
      </w:r>
      <w:r w:rsidRPr="009D24DB">
        <w:rPr>
          <w:rFonts w:ascii="Times New Roman" w:eastAsia="Arial" w:hAnsi="Times New Roman"/>
          <w:i w:val="0"/>
          <w:sz w:val="22"/>
          <w:szCs w:val="22"/>
        </w:rPr>
        <w:t xml:space="preserve"> </w:t>
      </w:r>
      <w:r w:rsidRPr="009D24DB">
        <w:rPr>
          <w:rFonts w:ascii="Times New Roman" w:hAnsi="Times New Roman"/>
          <w:i w:val="0"/>
          <w:sz w:val="22"/>
          <w:szCs w:val="22"/>
        </w:rPr>
        <w:t>Test Plan</w:t>
      </w:r>
      <w:r>
        <w:rPr>
          <w:rFonts w:ascii="Times New Roman" w:hAnsi="Times New Roman"/>
          <w:i w:val="0"/>
          <w:sz w:val="22"/>
          <w:szCs w:val="22"/>
        </w:rPr>
        <w:t xml:space="preserve"> Pengujian Mengelola Data Kapal</w:t>
      </w:r>
    </w:p>
    <w:p w14:paraId="16C8733E" w14:textId="77777777" w:rsidR="009D24DB" w:rsidRDefault="009D24DB" w:rsidP="009D24DB">
      <w:pPr>
        <w:ind w:right="287"/>
        <w:rPr>
          <w:rFonts w:ascii="Times New Roman" w:hAnsi="Times New Roman"/>
        </w:rPr>
      </w:pPr>
      <w:r>
        <w:rPr>
          <w:rFonts w:ascii="Times New Roman" w:hAnsi="Times New Roman"/>
        </w:rPr>
        <w:t xml:space="preserve">Data kapal </w:t>
      </w:r>
      <w:r w:rsidRPr="009D24DB">
        <w:rPr>
          <w:rFonts w:ascii="Times New Roman" w:hAnsi="Times New Roman"/>
        </w:rPr>
        <w:t xml:space="preserve">merupakan data dari. </w:t>
      </w:r>
      <w:r w:rsidRPr="009D24DB">
        <w:rPr>
          <w:rFonts w:ascii="Times New Roman" w:hAnsi="Times New Roman"/>
          <w:i/>
        </w:rPr>
        <w:t xml:space="preserve">Test plan </w:t>
      </w:r>
      <w:r>
        <w:rPr>
          <w:rFonts w:ascii="Times New Roman" w:hAnsi="Times New Roman"/>
        </w:rPr>
        <w:t>mengelola data kapal</w:t>
      </w:r>
      <w:r w:rsidRPr="009D24DB">
        <w:rPr>
          <w:rFonts w:ascii="Times New Roman" w:hAnsi="Times New Roman"/>
        </w:rPr>
        <w:t xml:space="preserve">, bertujuan untuk merancang perencanaan </w:t>
      </w:r>
      <w:r w:rsidRPr="009D24DB">
        <w:rPr>
          <w:rFonts w:ascii="Times New Roman" w:hAnsi="Times New Roman"/>
          <w:i/>
        </w:rPr>
        <w:t xml:space="preserve">Test </w:t>
      </w:r>
      <w:r w:rsidRPr="009D24DB">
        <w:rPr>
          <w:rFonts w:ascii="Times New Roman" w:hAnsi="Times New Roman"/>
        </w:rPr>
        <w:t>yang bertujuan untuk memastik</w:t>
      </w:r>
      <w:r>
        <w:rPr>
          <w:rFonts w:ascii="Times New Roman" w:hAnsi="Times New Roman"/>
        </w:rPr>
        <w:t>an proses pengelolaan data kapal</w:t>
      </w:r>
      <w:r w:rsidRPr="009D24DB">
        <w:rPr>
          <w:rFonts w:ascii="Times New Roman" w:hAnsi="Times New Roman"/>
        </w:rPr>
        <w:t xml:space="preserve">, telah berjalan sesuai dengan yang diharapkan. </w:t>
      </w:r>
    </w:p>
    <w:p w14:paraId="22F9C6BA" w14:textId="77777777" w:rsidR="0033370D" w:rsidRPr="00095EC9" w:rsidRDefault="0033370D" w:rsidP="009D24DB">
      <w:pPr>
        <w:ind w:right="287"/>
        <w:rPr>
          <w:rFonts w:ascii="Times New Roman" w:hAnsi="Times New Roman"/>
          <w:sz w:val="24"/>
          <w:szCs w:val="24"/>
        </w:rPr>
      </w:pPr>
    </w:p>
    <w:p w14:paraId="63497FB2" w14:textId="41C0DDEC" w:rsidR="0033370D" w:rsidRPr="00095EC9" w:rsidRDefault="00095EC9" w:rsidP="00095EC9">
      <w:pPr>
        <w:pStyle w:val="Caption"/>
        <w:ind w:left="720" w:firstLine="720"/>
        <w:rPr>
          <w:rFonts w:ascii="Times New Roman" w:hAnsi="Times New Roman"/>
          <w:sz w:val="24"/>
          <w:szCs w:val="24"/>
        </w:rPr>
      </w:pPr>
      <w:bookmarkStart w:id="227" w:name="_Toc44550879"/>
      <w:r w:rsidRPr="00095EC9">
        <w:rPr>
          <w:rFonts w:ascii="Times New Roman" w:hAnsi="Times New Roman"/>
          <w:sz w:val="24"/>
          <w:szCs w:val="24"/>
        </w:rPr>
        <w:t xml:space="preserve">Table </w:t>
      </w:r>
      <w:r w:rsidRPr="00095EC9">
        <w:rPr>
          <w:rFonts w:ascii="Times New Roman" w:hAnsi="Times New Roman"/>
          <w:sz w:val="24"/>
          <w:szCs w:val="24"/>
        </w:rPr>
        <w:fldChar w:fldCharType="begin"/>
      </w:r>
      <w:r w:rsidRPr="00095EC9">
        <w:rPr>
          <w:rFonts w:ascii="Times New Roman" w:hAnsi="Times New Roman"/>
          <w:sz w:val="24"/>
          <w:szCs w:val="24"/>
        </w:rPr>
        <w:instrText xml:space="preserve"> SEQ Table \* ARABIC </w:instrText>
      </w:r>
      <w:r w:rsidRPr="00095EC9">
        <w:rPr>
          <w:rFonts w:ascii="Times New Roman" w:hAnsi="Times New Roman"/>
          <w:sz w:val="24"/>
          <w:szCs w:val="24"/>
        </w:rPr>
        <w:fldChar w:fldCharType="separate"/>
      </w:r>
      <w:r w:rsidR="006A7004">
        <w:rPr>
          <w:rFonts w:ascii="Times New Roman" w:hAnsi="Times New Roman"/>
          <w:noProof/>
          <w:sz w:val="24"/>
          <w:szCs w:val="24"/>
        </w:rPr>
        <w:t>21</w:t>
      </w:r>
      <w:r w:rsidRPr="00095EC9">
        <w:rPr>
          <w:rFonts w:ascii="Times New Roman" w:hAnsi="Times New Roman"/>
          <w:sz w:val="24"/>
          <w:szCs w:val="24"/>
        </w:rPr>
        <w:fldChar w:fldCharType="end"/>
      </w:r>
      <w:r w:rsidRPr="00095EC9">
        <w:rPr>
          <w:rFonts w:ascii="Times New Roman" w:hAnsi="Times New Roman"/>
          <w:sz w:val="24"/>
          <w:szCs w:val="24"/>
        </w:rPr>
        <w:t>. Test Plan Pengujian Mengelola Data Kapal</w:t>
      </w:r>
      <w:bookmarkEnd w:id="227"/>
      <w:r w:rsidR="0033370D" w:rsidRPr="00095EC9">
        <w:rPr>
          <w:rFonts w:ascii="Times New Roman" w:hAnsi="Times New Roman"/>
          <w:sz w:val="24"/>
          <w:szCs w:val="24"/>
        </w:rPr>
        <w:t xml:space="preserve"> </w:t>
      </w:r>
    </w:p>
    <w:tbl>
      <w:tblPr>
        <w:tblStyle w:val="TableGrid0"/>
        <w:tblW w:w="7658" w:type="dxa"/>
        <w:tblInd w:w="286" w:type="dxa"/>
        <w:tblCellMar>
          <w:top w:w="4" w:type="dxa"/>
          <w:right w:w="7" w:type="dxa"/>
        </w:tblCellMar>
        <w:tblLook w:val="04A0" w:firstRow="1" w:lastRow="0" w:firstColumn="1" w:lastColumn="0" w:noHBand="0" w:noVBand="1"/>
      </w:tblPr>
      <w:tblGrid>
        <w:gridCol w:w="2005"/>
        <w:gridCol w:w="1939"/>
        <w:gridCol w:w="2028"/>
        <w:gridCol w:w="1686"/>
      </w:tblGrid>
      <w:tr w:rsidR="009D24DB" w:rsidRPr="009D24DB" w14:paraId="64F47D2F" w14:textId="77777777" w:rsidTr="009D24DB">
        <w:trPr>
          <w:trHeight w:val="281"/>
        </w:trPr>
        <w:tc>
          <w:tcPr>
            <w:tcW w:w="2005" w:type="dxa"/>
            <w:tcBorders>
              <w:top w:val="single" w:sz="2" w:space="0" w:color="000000"/>
              <w:left w:val="single" w:sz="2" w:space="0" w:color="000000"/>
              <w:bottom w:val="single" w:sz="2" w:space="0" w:color="000000"/>
              <w:right w:val="single" w:sz="2" w:space="0" w:color="000000"/>
            </w:tcBorders>
          </w:tcPr>
          <w:p w14:paraId="15B4BD5D" w14:textId="77777777" w:rsidR="009D24DB" w:rsidRPr="009D24DB" w:rsidRDefault="009D24DB" w:rsidP="009D24DB">
            <w:pPr>
              <w:spacing w:line="259" w:lineRule="auto"/>
              <w:rPr>
                <w:rFonts w:ascii="Times New Roman" w:hAnsi="Times New Roman" w:cs="Times New Roman"/>
              </w:rPr>
            </w:pPr>
            <w:r w:rsidRPr="009D24DB">
              <w:rPr>
                <w:rFonts w:ascii="Times New Roman" w:eastAsia="Times New Roman" w:hAnsi="Times New Roman" w:cs="Times New Roman"/>
                <w:b/>
              </w:rPr>
              <w:t xml:space="preserve">Nama Kasus Uji </w:t>
            </w:r>
          </w:p>
        </w:tc>
        <w:tc>
          <w:tcPr>
            <w:tcW w:w="5653" w:type="dxa"/>
            <w:gridSpan w:val="3"/>
            <w:tcBorders>
              <w:top w:val="single" w:sz="2" w:space="0" w:color="000000"/>
              <w:left w:val="single" w:sz="2" w:space="0" w:color="000000"/>
              <w:bottom w:val="single" w:sz="2" w:space="0" w:color="000000"/>
              <w:right w:val="single" w:sz="2" w:space="0" w:color="000000"/>
            </w:tcBorders>
          </w:tcPr>
          <w:p w14:paraId="51D14943" w14:textId="77777777" w:rsidR="009D24DB" w:rsidRPr="009D24DB" w:rsidRDefault="009D24DB" w:rsidP="009D24DB">
            <w:pPr>
              <w:spacing w:line="259" w:lineRule="auto"/>
              <w:rPr>
                <w:rFonts w:ascii="Times New Roman" w:hAnsi="Times New Roman" w:cs="Times New Roman"/>
              </w:rPr>
            </w:pPr>
            <w:r>
              <w:rPr>
                <w:rFonts w:ascii="Times New Roman" w:hAnsi="Times New Roman" w:cs="Times New Roman"/>
              </w:rPr>
              <w:t>Mengelola data Kapal</w:t>
            </w:r>
            <w:r w:rsidRPr="009D24DB">
              <w:rPr>
                <w:rFonts w:ascii="Times New Roman" w:hAnsi="Times New Roman" w:cs="Times New Roman"/>
              </w:rPr>
              <w:t xml:space="preserve">  </w:t>
            </w:r>
          </w:p>
        </w:tc>
      </w:tr>
      <w:tr w:rsidR="009D24DB" w:rsidRPr="009D24DB" w14:paraId="0AA0DFA4" w14:textId="77777777" w:rsidTr="009D24DB">
        <w:trPr>
          <w:trHeight w:val="557"/>
        </w:trPr>
        <w:tc>
          <w:tcPr>
            <w:tcW w:w="2005" w:type="dxa"/>
            <w:tcBorders>
              <w:top w:val="single" w:sz="2" w:space="0" w:color="000000"/>
              <w:left w:val="single" w:sz="2" w:space="0" w:color="000000"/>
              <w:bottom w:val="single" w:sz="2" w:space="0" w:color="000000"/>
              <w:right w:val="single" w:sz="2" w:space="0" w:color="000000"/>
            </w:tcBorders>
          </w:tcPr>
          <w:p w14:paraId="127358DB" w14:textId="77777777" w:rsidR="009D24DB" w:rsidRPr="009D24DB" w:rsidRDefault="009D24DB" w:rsidP="009D24DB">
            <w:pPr>
              <w:spacing w:line="259" w:lineRule="auto"/>
              <w:rPr>
                <w:rFonts w:ascii="Times New Roman" w:hAnsi="Times New Roman" w:cs="Times New Roman"/>
              </w:rPr>
            </w:pPr>
            <w:r w:rsidRPr="009D24DB">
              <w:rPr>
                <w:rFonts w:ascii="Times New Roman" w:eastAsia="Times New Roman" w:hAnsi="Times New Roman" w:cs="Times New Roman"/>
                <w:b/>
              </w:rPr>
              <w:t xml:space="preserve">Tujuan </w:t>
            </w:r>
          </w:p>
        </w:tc>
        <w:tc>
          <w:tcPr>
            <w:tcW w:w="5653" w:type="dxa"/>
            <w:gridSpan w:val="3"/>
            <w:tcBorders>
              <w:top w:val="single" w:sz="2" w:space="0" w:color="000000"/>
              <w:left w:val="single" w:sz="2" w:space="0" w:color="000000"/>
              <w:bottom w:val="single" w:sz="2" w:space="0" w:color="000000"/>
              <w:right w:val="single" w:sz="2" w:space="0" w:color="000000"/>
            </w:tcBorders>
          </w:tcPr>
          <w:p w14:paraId="6E2488CC" w14:textId="77777777" w:rsidR="009D24DB" w:rsidRPr="009D24DB" w:rsidRDefault="009D24DB" w:rsidP="009D24DB">
            <w:pPr>
              <w:spacing w:line="259" w:lineRule="auto"/>
              <w:rPr>
                <w:rFonts w:ascii="Times New Roman" w:hAnsi="Times New Roman" w:cs="Times New Roman"/>
              </w:rPr>
            </w:pPr>
            <w:r w:rsidRPr="009D24DB">
              <w:rPr>
                <w:rFonts w:ascii="Times New Roman" w:hAnsi="Times New Roman" w:cs="Times New Roman"/>
              </w:rPr>
              <w:t xml:space="preserve">Menguji aplikasi apakah data dapat ditambahkan, diubah atau dihapus  </w:t>
            </w:r>
          </w:p>
        </w:tc>
      </w:tr>
      <w:tr w:rsidR="009D24DB" w:rsidRPr="009D24DB" w14:paraId="36F780DF" w14:textId="77777777" w:rsidTr="009D24DB">
        <w:trPr>
          <w:trHeight w:val="833"/>
        </w:trPr>
        <w:tc>
          <w:tcPr>
            <w:tcW w:w="2005" w:type="dxa"/>
            <w:tcBorders>
              <w:top w:val="single" w:sz="2" w:space="0" w:color="000000"/>
              <w:left w:val="single" w:sz="2" w:space="0" w:color="000000"/>
              <w:bottom w:val="single" w:sz="2" w:space="0" w:color="000000"/>
              <w:right w:val="single" w:sz="2" w:space="0" w:color="000000"/>
            </w:tcBorders>
          </w:tcPr>
          <w:p w14:paraId="58B04ED9" w14:textId="77777777" w:rsidR="009D24DB" w:rsidRPr="009D24DB" w:rsidRDefault="009D24DB" w:rsidP="009D24DB">
            <w:pPr>
              <w:spacing w:line="259" w:lineRule="auto"/>
              <w:rPr>
                <w:rFonts w:ascii="Times New Roman" w:hAnsi="Times New Roman" w:cs="Times New Roman"/>
              </w:rPr>
            </w:pPr>
            <w:r w:rsidRPr="009D24DB">
              <w:rPr>
                <w:rFonts w:ascii="Times New Roman" w:eastAsia="Times New Roman" w:hAnsi="Times New Roman" w:cs="Times New Roman"/>
                <w:b/>
              </w:rPr>
              <w:t xml:space="preserve">Deskripsi </w:t>
            </w:r>
          </w:p>
        </w:tc>
        <w:tc>
          <w:tcPr>
            <w:tcW w:w="5653" w:type="dxa"/>
            <w:gridSpan w:val="3"/>
            <w:tcBorders>
              <w:top w:val="single" w:sz="2" w:space="0" w:color="000000"/>
              <w:left w:val="single" w:sz="2" w:space="0" w:color="000000"/>
              <w:bottom w:val="single" w:sz="2" w:space="0" w:color="000000"/>
              <w:right w:val="single" w:sz="2" w:space="0" w:color="000000"/>
            </w:tcBorders>
          </w:tcPr>
          <w:p w14:paraId="7ECDC47A" w14:textId="77777777" w:rsidR="009D24DB" w:rsidRPr="009D24DB" w:rsidRDefault="009D24DB" w:rsidP="009D24DB">
            <w:pPr>
              <w:spacing w:line="259" w:lineRule="auto"/>
              <w:ind w:right="62"/>
              <w:rPr>
                <w:rFonts w:ascii="Times New Roman" w:hAnsi="Times New Roman" w:cs="Times New Roman"/>
              </w:rPr>
            </w:pPr>
            <w:r w:rsidRPr="009D24DB">
              <w:rPr>
                <w:rFonts w:ascii="Times New Roman" w:hAnsi="Times New Roman" w:cs="Times New Roman"/>
              </w:rPr>
              <w:t xml:space="preserve">Fungsi ini akan digunakan untuk </w:t>
            </w:r>
            <w:r>
              <w:rPr>
                <w:rFonts w:ascii="Times New Roman" w:hAnsi="Times New Roman" w:cs="Times New Roman"/>
              </w:rPr>
              <w:t>mengelola data sumber daya kapal</w:t>
            </w:r>
            <w:r w:rsidRPr="009D24DB">
              <w:rPr>
                <w:rFonts w:ascii="Times New Roman" w:hAnsi="Times New Roman" w:cs="Times New Roman"/>
              </w:rPr>
              <w:t xml:space="preserve"> yang digunakan untuk melakukan </w:t>
            </w:r>
            <w:r w:rsidRPr="009D24DB">
              <w:rPr>
                <w:rFonts w:ascii="Times New Roman" w:eastAsia="Times New Roman" w:hAnsi="Times New Roman" w:cs="Times New Roman"/>
                <w:i/>
              </w:rPr>
              <w:t xml:space="preserve">generate </w:t>
            </w:r>
            <w:r w:rsidRPr="009D24DB">
              <w:rPr>
                <w:rFonts w:ascii="Times New Roman" w:hAnsi="Times New Roman" w:cs="Times New Roman"/>
              </w:rPr>
              <w:t xml:space="preserve">jadwal. </w:t>
            </w:r>
          </w:p>
        </w:tc>
      </w:tr>
      <w:tr w:rsidR="009D24DB" w:rsidRPr="009D24DB" w14:paraId="5A4DEFDE" w14:textId="77777777" w:rsidTr="009D24DB">
        <w:trPr>
          <w:trHeight w:val="281"/>
        </w:trPr>
        <w:tc>
          <w:tcPr>
            <w:tcW w:w="2005" w:type="dxa"/>
            <w:tcBorders>
              <w:top w:val="single" w:sz="2" w:space="0" w:color="000000"/>
              <w:left w:val="single" w:sz="2" w:space="0" w:color="000000"/>
              <w:bottom w:val="single" w:sz="2" w:space="0" w:color="000000"/>
              <w:right w:val="single" w:sz="2" w:space="0" w:color="000000"/>
            </w:tcBorders>
          </w:tcPr>
          <w:p w14:paraId="5017AAED" w14:textId="77777777" w:rsidR="009D24DB" w:rsidRPr="009D24DB" w:rsidRDefault="009D24DB" w:rsidP="009D24DB">
            <w:pPr>
              <w:spacing w:line="259" w:lineRule="auto"/>
              <w:rPr>
                <w:rFonts w:ascii="Times New Roman" w:hAnsi="Times New Roman" w:cs="Times New Roman"/>
              </w:rPr>
            </w:pPr>
            <w:r w:rsidRPr="009D24DB">
              <w:rPr>
                <w:rFonts w:ascii="Times New Roman" w:eastAsia="Times New Roman" w:hAnsi="Times New Roman" w:cs="Times New Roman"/>
                <w:b/>
              </w:rPr>
              <w:t xml:space="preserve">Kondisi Awal </w:t>
            </w:r>
          </w:p>
        </w:tc>
        <w:tc>
          <w:tcPr>
            <w:tcW w:w="5653" w:type="dxa"/>
            <w:gridSpan w:val="3"/>
            <w:tcBorders>
              <w:top w:val="single" w:sz="2" w:space="0" w:color="000000"/>
              <w:left w:val="single" w:sz="2" w:space="0" w:color="000000"/>
              <w:bottom w:val="single" w:sz="2" w:space="0" w:color="000000"/>
              <w:right w:val="single" w:sz="2" w:space="0" w:color="000000"/>
            </w:tcBorders>
          </w:tcPr>
          <w:p w14:paraId="37051D9D" w14:textId="77777777" w:rsidR="009D24DB" w:rsidRPr="009D24DB" w:rsidRDefault="009D24DB" w:rsidP="009D24DB">
            <w:pPr>
              <w:tabs>
                <w:tab w:val="center" w:pos="5303"/>
              </w:tabs>
              <w:spacing w:line="259" w:lineRule="auto"/>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telah masuk pada halaman utama aplikasi </w:t>
            </w:r>
            <w:r w:rsidRPr="009D24DB">
              <w:rPr>
                <w:rFonts w:ascii="Times New Roman" w:hAnsi="Times New Roman" w:cs="Times New Roman"/>
              </w:rPr>
              <w:tab/>
              <w:t xml:space="preserve"> </w:t>
            </w:r>
          </w:p>
        </w:tc>
      </w:tr>
      <w:tr w:rsidR="009D24DB" w:rsidRPr="009D24DB" w14:paraId="16CCA501" w14:textId="77777777" w:rsidTr="009D24DB">
        <w:trPr>
          <w:trHeight w:val="281"/>
        </w:trPr>
        <w:tc>
          <w:tcPr>
            <w:tcW w:w="7658" w:type="dxa"/>
            <w:gridSpan w:val="4"/>
            <w:tcBorders>
              <w:top w:val="single" w:sz="2" w:space="0" w:color="000000"/>
              <w:left w:val="single" w:sz="2" w:space="0" w:color="000000"/>
              <w:bottom w:val="single" w:sz="2" w:space="0" w:color="000000"/>
              <w:right w:val="single" w:sz="2" w:space="0" w:color="000000"/>
            </w:tcBorders>
          </w:tcPr>
          <w:p w14:paraId="7AF7FDB3" w14:textId="77777777" w:rsidR="009D24DB" w:rsidRPr="009D24DB" w:rsidRDefault="009D24DB" w:rsidP="009D24DB">
            <w:pPr>
              <w:spacing w:line="259" w:lineRule="auto"/>
              <w:ind w:right="64"/>
              <w:jc w:val="center"/>
              <w:rPr>
                <w:rFonts w:ascii="Times New Roman" w:hAnsi="Times New Roman" w:cs="Times New Roman"/>
              </w:rPr>
            </w:pPr>
            <w:r w:rsidRPr="009D24DB">
              <w:rPr>
                <w:rFonts w:ascii="Times New Roman" w:eastAsia="Times New Roman" w:hAnsi="Times New Roman" w:cs="Times New Roman"/>
                <w:b/>
              </w:rPr>
              <w:t xml:space="preserve">Skenario Uji </w:t>
            </w:r>
          </w:p>
        </w:tc>
      </w:tr>
      <w:tr w:rsidR="009D24DB" w:rsidRPr="009D24DB" w14:paraId="190A3DDF" w14:textId="77777777" w:rsidTr="009D24DB">
        <w:trPr>
          <w:trHeight w:val="1109"/>
        </w:trPr>
        <w:tc>
          <w:tcPr>
            <w:tcW w:w="7658" w:type="dxa"/>
            <w:gridSpan w:val="4"/>
            <w:tcBorders>
              <w:top w:val="single" w:sz="2" w:space="0" w:color="000000"/>
              <w:left w:val="single" w:sz="2" w:space="0" w:color="000000"/>
              <w:bottom w:val="single" w:sz="2" w:space="0" w:color="000000"/>
              <w:right w:val="single" w:sz="2" w:space="0" w:color="000000"/>
            </w:tcBorders>
          </w:tcPr>
          <w:p w14:paraId="43E2DD45" w14:textId="77777777" w:rsidR="009D24DB" w:rsidRPr="009D24DB" w:rsidRDefault="009D24DB" w:rsidP="00A3088A">
            <w:pPr>
              <w:numPr>
                <w:ilvl w:val="0"/>
                <w:numId w:val="43"/>
              </w:numPr>
              <w:spacing w:line="259" w:lineRule="auto"/>
              <w:ind w:hanging="360"/>
              <w:rPr>
                <w:rFonts w:ascii="Times New Roman" w:hAnsi="Times New Roman" w:cs="Times New Roman"/>
              </w:rPr>
            </w:pPr>
            <w:r w:rsidRPr="009D24DB">
              <w:rPr>
                <w:rFonts w:ascii="Times New Roman" w:eastAsia="Times New Roman" w:hAnsi="Times New Roman" w:cs="Times New Roman"/>
                <w:i/>
              </w:rPr>
              <w:t>User</w:t>
            </w:r>
            <w:r>
              <w:rPr>
                <w:rFonts w:ascii="Times New Roman" w:hAnsi="Times New Roman" w:cs="Times New Roman"/>
              </w:rPr>
              <w:t xml:space="preserve"> memilih menu kelola kapal</w:t>
            </w:r>
            <w:r w:rsidRPr="009D24DB">
              <w:rPr>
                <w:rFonts w:ascii="Times New Roman" w:eastAsia="Times New Roman" w:hAnsi="Times New Roman" w:cs="Times New Roman"/>
                <w:b/>
              </w:rPr>
              <w:t xml:space="preserve"> </w:t>
            </w:r>
          </w:p>
          <w:p w14:paraId="714F8BF6" w14:textId="77777777" w:rsidR="009D24DB" w:rsidRPr="009D24DB" w:rsidRDefault="009D24DB" w:rsidP="00A3088A">
            <w:pPr>
              <w:numPr>
                <w:ilvl w:val="0"/>
                <w:numId w:val="43"/>
              </w:numPr>
              <w:spacing w:line="259" w:lineRule="auto"/>
              <w:ind w:hanging="360"/>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menambahkan data</w:t>
            </w:r>
            <w:r w:rsidRPr="009D24DB">
              <w:rPr>
                <w:rFonts w:ascii="Times New Roman" w:eastAsia="Times New Roman" w:hAnsi="Times New Roman" w:cs="Times New Roman"/>
                <w:b/>
              </w:rPr>
              <w:t xml:space="preserve"> </w:t>
            </w:r>
          </w:p>
          <w:p w14:paraId="13B94BCA" w14:textId="77777777" w:rsidR="009D24DB" w:rsidRPr="009D24DB" w:rsidRDefault="009D24DB" w:rsidP="00A3088A">
            <w:pPr>
              <w:numPr>
                <w:ilvl w:val="0"/>
                <w:numId w:val="43"/>
              </w:numPr>
              <w:spacing w:line="259" w:lineRule="auto"/>
              <w:ind w:hanging="360"/>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mengubah data</w:t>
            </w:r>
            <w:r w:rsidRPr="009D24DB">
              <w:rPr>
                <w:rFonts w:ascii="Times New Roman" w:eastAsia="Times New Roman" w:hAnsi="Times New Roman" w:cs="Times New Roman"/>
                <w:b/>
              </w:rPr>
              <w:t xml:space="preserve"> </w:t>
            </w:r>
          </w:p>
          <w:p w14:paraId="469D3BC1" w14:textId="77777777" w:rsidR="009D24DB" w:rsidRPr="009D24DB" w:rsidRDefault="009D24DB" w:rsidP="00A3088A">
            <w:pPr>
              <w:numPr>
                <w:ilvl w:val="0"/>
                <w:numId w:val="43"/>
              </w:numPr>
              <w:spacing w:line="259" w:lineRule="auto"/>
              <w:ind w:hanging="360"/>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menghapus data</w:t>
            </w:r>
            <w:r w:rsidRPr="009D24DB">
              <w:rPr>
                <w:rFonts w:ascii="Times New Roman" w:eastAsia="Times New Roman" w:hAnsi="Times New Roman" w:cs="Times New Roman"/>
                <w:b/>
              </w:rPr>
              <w:t xml:space="preserve"> </w:t>
            </w:r>
          </w:p>
        </w:tc>
      </w:tr>
      <w:tr w:rsidR="009D24DB" w:rsidRPr="009D24DB" w14:paraId="10B77D72" w14:textId="77777777" w:rsidTr="009D24DB">
        <w:trPr>
          <w:trHeight w:val="281"/>
        </w:trPr>
        <w:tc>
          <w:tcPr>
            <w:tcW w:w="7658" w:type="dxa"/>
            <w:gridSpan w:val="4"/>
            <w:tcBorders>
              <w:top w:val="single" w:sz="2" w:space="0" w:color="000000"/>
              <w:left w:val="single" w:sz="2" w:space="0" w:color="000000"/>
              <w:bottom w:val="single" w:sz="2" w:space="0" w:color="000000"/>
              <w:right w:val="single" w:sz="2" w:space="0" w:color="000000"/>
            </w:tcBorders>
          </w:tcPr>
          <w:p w14:paraId="38F456EC" w14:textId="77777777" w:rsidR="009D24DB" w:rsidRPr="009D24DB" w:rsidRDefault="009D24DB" w:rsidP="009D24DB">
            <w:pPr>
              <w:spacing w:line="259" w:lineRule="auto"/>
              <w:ind w:right="60"/>
              <w:jc w:val="center"/>
              <w:rPr>
                <w:rFonts w:ascii="Times New Roman" w:hAnsi="Times New Roman" w:cs="Times New Roman"/>
              </w:rPr>
            </w:pPr>
            <w:r w:rsidRPr="009D24DB">
              <w:rPr>
                <w:rFonts w:ascii="Times New Roman" w:eastAsia="Times New Roman" w:hAnsi="Times New Roman" w:cs="Times New Roman"/>
                <w:b/>
              </w:rPr>
              <w:t xml:space="preserve">Kriteria Evaluasi Hasil </w:t>
            </w:r>
          </w:p>
        </w:tc>
      </w:tr>
      <w:tr w:rsidR="009D24DB" w:rsidRPr="009D24DB" w14:paraId="3A3BD2D0" w14:textId="77777777" w:rsidTr="009D24DB">
        <w:trPr>
          <w:trHeight w:val="281"/>
        </w:trPr>
        <w:tc>
          <w:tcPr>
            <w:tcW w:w="7658" w:type="dxa"/>
            <w:gridSpan w:val="4"/>
            <w:tcBorders>
              <w:top w:val="single" w:sz="2" w:space="0" w:color="000000"/>
              <w:left w:val="single" w:sz="2" w:space="0" w:color="000000"/>
              <w:bottom w:val="single" w:sz="2" w:space="0" w:color="000000"/>
              <w:right w:val="single" w:sz="2" w:space="0" w:color="000000"/>
            </w:tcBorders>
          </w:tcPr>
          <w:p w14:paraId="6A542C7E" w14:textId="77777777" w:rsidR="009D24DB" w:rsidRPr="009D24DB" w:rsidRDefault="009D24DB" w:rsidP="009D24DB">
            <w:pPr>
              <w:spacing w:line="259" w:lineRule="auto"/>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berhasil melakukan penambahan, perubahaan dan penghapusan data. </w:t>
            </w:r>
          </w:p>
        </w:tc>
      </w:tr>
      <w:tr w:rsidR="009D24DB" w:rsidRPr="009D24DB" w14:paraId="1241C675" w14:textId="77777777" w:rsidTr="009D24DB">
        <w:trPr>
          <w:trHeight w:val="281"/>
        </w:trPr>
        <w:tc>
          <w:tcPr>
            <w:tcW w:w="7658" w:type="dxa"/>
            <w:gridSpan w:val="4"/>
            <w:tcBorders>
              <w:top w:val="single" w:sz="2" w:space="0" w:color="000000"/>
              <w:left w:val="single" w:sz="2" w:space="0" w:color="000000"/>
              <w:bottom w:val="single" w:sz="2" w:space="0" w:color="000000"/>
              <w:right w:val="single" w:sz="2" w:space="0" w:color="000000"/>
            </w:tcBorders>
          </w:tcPr>
          <w:p w14:paraId="241344C4" w14:textId="77777777" w:rsidR="009D24DB" w:rsidRPr="009D24DB" w:rsidRDefault="009D24DB" w:rsidP="009D24DB">
            <w:pPr>
              <w:spacing w:line="259" w:lineRule="auto"/>
              <w:ind w:right="64"/>
              <w:jc w:val="center"/>
              <w:rPr>
                <w:rFonts w:ascii="Times New Roman" w:hAnsi="Times New Roman" w:cs="Times New Roman"/>
              </w:rPr>
            </w:pPr>
            <w:r w:rsidRPr="009D24DB">
              <w:rPr>
                <w:rFonts w:ascii="Times New Roman" w:eastAsia="Times New Roman" w:hAnsi="Times New Roman" w:cs="Times New Roman"/>
                <w:b/>
              </w:rPr>
              <w:t xml:space="preserve">Kasus dan Hasil Uji (Data Normal) </w:t>
            </w:r>
          </w:p>
        </w:tc>
      </w:tr>
      <w:tr w:rsidR="009D24DB" w:rsidRPr="009D24DB" w14:paraId="736112AA" w14:textId="77777777" w:rsidTr="0033370D">
        <w:trPr>
          <w:trHeight w:val="281"/>
        </w:trPr>
        <w:tc>
          <w:tcPr>
            <w:tcW w:w="2005" w:type="dxa"/>
            <w:tcBorders>
              <w:top w:val="single" w:sz="2" w:space="0" w:color="000000"/>
              <w:left w:val="single" w:sz="2" w:space="0" w:color="000000"/>
              <w:bottom w:val="single" w:sz="2" w:space="0" w:color="000000"/>
              <w:right w:val="single" w:sz="2" w:space="0" w:color="000000"/>
            </w:tcBorders>
          </w:tcPr>
          <w:p w14:paraId="00673346" w14:textId="77777777" w:rsidR="009D24DB" w:rsidRPr="009D24DB" w:rsidRDefault="009D24DB" w:rsidP="009D24DB">
            <w:pPr>
              <w:spacing w:line="259" w:lineRule="auto"/>
              <w:rPr>
                <w:rFonts w:ascii="Times New Roman" w:hAnsi="Times New Roman" w:cs="Times New Roman"/>
              </w:rPr>
            </w:pPr>
            <w:r w:rsidRPr="009D24DB">
              <w:rPr>
                <w:rFonts w:ascii="Times New Roman" w:eastAsia="Times New Roman" w:hAnsi="Times New Roman" w:cs="Times New Roman"/>
                <w:b/>
              </w:rPr>
              <w:t xml:space="preserve">Data masukan </w:t>
            </w:r>
          </w:p>
        </w:tc>
        <w:tc>
          <w:tcPr>
            <w:tcW w:w="1939" w:type="dxa"/>
            <w:tcBorders>
              <w:top w:val="single" w:sz="2" w:space="0" w:color="000000"/>
              <w:left w:val="single" w:sz="2" w:space="0" w:color="000000"/>
              <w:bottom w:val="single" w:sz="2" w:space="0" w:color="000000"/>
              <w:right w:val="single" w:sz="2" w:space="0" w:color="000000"/>
            </w:tcBorders>
          </w:tcPr>
          <w:p w14:paraId="1226C3D2" w14:textId="77777777" w:rsidR="009D24DB" w:rsidRPr="009D24DB" w:rsidRDefault="009D24DB" w:rsidP="009D24DB">
            <w:pPr>
              <w:spacing w:line="259" w:lineRule="auto"/>
              <w:rPr>
                <w:rFonts w:ascii="Times New Roman" w:hAnsi="Times New Roman" w:cs="Times New Roman"/>
              </w:rPr>
            </w:pPr>
            <w:r w:rsidRPr="009D24DB">
              <w:rPr>
                <w:rFonts w:ascii="Times New Roman" w:eastAsia="Times New Roman" w:hAnsi="Times New Roman" w:cs="Times New Roman"/>
                <w:b/>
              </w:rPr>
              <w:t xml:space="preserve">Yang diharapkan </w:t>
            </w:r>
          </w:p>
        </w:tc>
        <w:tc>
          <w:tcPr>
            <w:tcW w:w="2028" w:type="dxa"/>
            <w:tcBorders>
              <w:top w:val="single" w:sz="2" w:space="0" w:color="000000"/>
              <w:left w:val="single" w:sz="2" w:space="0" w:color="000000"/>
              <w:bottom w:val="single" w:sz="2" w:space="0" w:color="000000"/>
              <w:right w:val="single" w:sz="2" w:space="0" w:color="000000"/>
            </w:tcBorders>
          </w:tcPr>
          <w:p w14:paraId="74331C64" w14:textId="77777777" w:rsidR="009D24DB" w:rsidRPr="009D24DB" w:rsidRDefault="009D24DB" w:rsidP="009D24DB">
            <w:pPr>
              <w:spacing w:line="259" w:lineRule="auto"/>
              <w:ind w:left="3"/>
              <w:rPr>
                <w:rFonts w:ascii="Times New Roman" w:hAnsi="Times New Roman" w:cs="Times New Roman"/>
              </w:rPr>
            </w:pPr>
            <w:r w:rsidRPr="009D24DB">
              <w:rPr>
                <w:rFonts w:ascii="Times New Roman" w:eastAsia="Times New Roman" w:hAnsi="Times New Roman" w:cs="Times New Roman"/>
                <w:b/>
              </w:rPr>
              <w:t xml:space="preserve">Pengamatan </w:t>
            </w:r>
          </w:p>
        </w:tc>
        <w:tc>
          <w:tcPr>
            <w:tcW w:w="1686" w:type="dxa"/>
            <w:tcBorders>
              <w:top w:val="single" w:sz="2" w:space="0" w:color="000000"/>
              <w:left w:val="single" w:sz="2" w:space="0" w:color="000000"/>
              <w:bottom w:val="single" w:sz="2" w:space="0" w:color="000000"/>
              <w:right w:val="single" w:sz="2" w:space="0" w:color="000000"/>
            </w:tcBorders>
          </w:tcPr>
          <w:p w14:paraId="67D50D03" w14:textId="77777777" w:rsidR="009D24DB" w:rsidRPr="009D24DB" w:rsidRDefault="009D24DB" w:rsidP="009D24DB">
            <w:pPr>
              <w:spacing w:line="259" w:lineRule="auto"/>
              <w:rPr>
                <w:rFonts w:ascii="Times New Roman" w:hAnsi="Times New Roman" w:cs="Times New Roman"/>
              </w:rPr>
            </w:pPr>
            <w:r w:rsidRPr="009D24DB">
              <w:rPr>
                <w:rFonts w:ascii="Times New Roman" w:eastAsia="Times New Roman" w:hAnsi="Times New Roman" w:cs="Times New Roman"/>
                <w:b/>
              </w:rPr>
              <w:t xml:space="preserve">Kesimpulan </w:t>
            </w:r>
          </w:p>
        </w:tc>
      </w:tr>
      <w:tr w:rsidR="009D24DB" w:rsidRPr="009D24DB" w14:paraId="667C1253" w14:textId="77777777" w:rsidTr="0033370D">
        <w:trPr>
          <w:trHeight w:val="1109"/>
        </w:trPr>
        <w:tc>
          <w:tcPr>
            <w:tcW w:w="2005" w:type="dxa"/>
            <w:tcBorders>
              <w:top w:val="single" w:sz="2" w:space="0" w:color="000000"/>
              <w:left w:val="single" w:sz="2" w:space="0" w:color="000000"/>
              <w:bottom w:val="single" w:sz="2" w:space="0" w:color="000000"/>
              <w:right w:val="single" w:sz="2" w:space="0" w:color="000000"/>
            </w:tcBorders>
          </w:tcPr>
          <w:p w14:paraId="6E15F725" w14:textId="77777777" w:rsidR="009D24DB" w:rsidRPr="009D24DB" w:rsidRDefault="009D24DB" w:rsidP="009D24DB">
            <w:pPr>
              <w:spacing w:line="259" w:lineRule="auto"/>
              <w:ind w:right="10"/>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menambahkan nama dan jumlah  </w:t>
            </w:r>
          </w:p>
        </w:tc>
        <w:tc>
          <w:tcPr>
            <w:tcW w:w="1939" w:type="dxa"/>
            <w:tcBorders>
              <w:top w:val="single" w:sz="2" w:space="0" w:color="000000"/>
              <w:left w:val="single" w:sz="2" w:space="0" w:color="000000"/>
              <w:bottom w:val="single" w:sz="2" w:space="0" w:color="000000"/>
              <w:right w:val="single" w:sz="2" w:space="0" w:color="000000"/>
            </w:tcBorders>
          </w:tcPr>
          <w:p w14:paraId="5BB73C27" w14:textId="77777777" w:rsidR="009D24DB" w:rsidRPr="009D24DB" w:rsidRDefault="009D24DB" w:rsidP="009D24DB">
            <w:pPr>
              <w:spacing w:line="259" w:lineRule="auto"/>
              <w:ind w:right="183"/>
              <w:rPr>
                <w:rFonts w:ascii="Times New Roman" w:hAnsi="Times New Roman" w:cs="Times New Roman"/>
              </w:rPr>
            </w:pPr>
            <w:r>
              <w:rPr>
                <w:rFonts w:ascii="Times New Roman" w:hAnsi="Times New Roman" w:cs="Times New Roman"/>
              </w:rPr>
              <w:t>Daftar  data kapal</w:t>
            </w:r>
            <w:r w:rsidRPr="009D24DB">
              <w:rPr>
                <w:rFonts w:ascii="Times New Roman" w:hAnsi="Times New Roman" w:cs="Times New Roman"/>
              </w:rPr>
              <w:t xml:space="preserve"> akan bertambah dengan data yang telah diinput  </w:t>
            </w:r>
          </w:p>
        </w:tc>
        <w:tc>
          <w:tcPr>
            <w:tcW w:w="2028" w:type="dxa"/>
            <w:tcBorders>
              <w:top w:val="single" w:sz="2" w:space="0" w:color="000000"/>
              <w:left w:val="single" w:sz="2" w:space="0" w:color="000000"/>
              <w:bottom w:val="single" w:sz="2" w:space="0" w:color="000000"/>
              <w:right w:val="single" w:sz="2" w:space="0" w:color="000000"/>
            </w:tcBorders>
          </w:tcPr>
          <w:p w14:paraId="1F8B8BCC" w14:textId="77777777" w:rsidR="009D24DB" w:rsidRPr="009D24DB" w:rsidRDefault="009D24DB" w:rsidP="009D24DB">
            <w:pPr>
              <w:spacing w:line="259" w:lineRule="auto"/>
              <w:ind w:left="3" w:right="51"/>
              <w:rPr>
                <w:rFonts w:ascii="Times New Roman" w:hAnsi="Times New Roman" w:cs="Times New Roman"/>
              </w:rPr>
            </w:pPr>
            <w:r w:rsidRPr="009D24DB">
              <w:rPr>
                <w:rFonts w:ascii="Times New Roman" w:hAnsi="Times New Roman" w:cs="Times New Roman"/>
              </w:rPr>
              <w:t xml:space="preserve">Sesuai dengan yang diharapkan  </w:t>
            </w:r>
          </w:p>
        </w:tc>
        <w:tc>
          <w:tcPr>
            <w:tcW w:w="1686" w:type="dxa"/>
            <w:tcBorders>
              <w:top w:val="single" w:sz="2" w:space="0" w:color="000000"/>
              <w:left w:val="single" w:sz="2" w:space="0" w:color="000000"/>
              <w:bottom w:val="single" w:sz="2" w:space="0" w:color="000000"/>
              <w:right w:val="single" w:sz="2" w:space="0" w:color="000000"/>
            </w:tcBorders>
          </w:tcPr>
          <w:p w14:paraId="477ECC9A" w14:textId="77777777" w:rsidR="009D24DB" w:rsidRPr="009D24DB" w:rsidRDefault="009D24DB" w:rsidP="009D24DB">
            <w:pPr>
              <w:spacing w:line="259" w:lineRule="auto"/>
              <w:rPr>
                <w:rFonts w:ascii="Times New Roman" w:hAnsi="Times New Roman" w:cs="Times New Roman"/>
              </w:rPr>
            </w:pPr>
            <w:r w:rsidRPr="009D24DB">
              <w:rPr>
                <w:rFonts w:ascii="Times New Roman" w:hAnsi="Times New Roman" w:cs="Times New Roman"/>
              </w:rPr>
              <w:t xml:space="preserve">Diterima  </w:t>
            </w:r>
          </w:p>
        </w:tc>
      </w:tr>
      <w:tr w:rsidR="009D24DB" w:rsidRPr="009D24DB" w14:paraId="42886B6C" w14:textId="77777777" w:rsidTr="0033370D">
        <w:trPr>
          <w:trHeight w:val="1109"/>
        </w:trPr>
        <w:tc>
          <w:tcPr>
            <w:tcW w:w="2005" w:type="dxa"/>
            <w:tcBorders>
              <w:top w:val="single" w:sz="2" w:space="0" w:color="000000"/>
              <w:left w:val="single" w:sz="2" w:space="0" w:color="000000"/>
              <w:bottom w:val="single" w:sz="2" w:space="0" w:color="000000"/>
              <w:right w:val="single" w:sz="2" w:space="0" w:color="000000"/>
            </w:tcBorders>
          </w:tcPr>
          <w:p w14:paraId="40D7E6F3" w14:textId="77777777" w:rsidR="009D24DB" w:rsidRPr="009D24DB" w:rsidRDefault="009D24DB" w:rsidP="009D24DB">
            <w:pPr>
              <w:spacing w:line="259" w:lineRule="auto"/>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mengubah nama dan jumlah  </w:t>
            </w:r>
          </w:p>
        </w:tc>
        <w:tc>
          <w:tcPr>
            <w:tcW w:w="1939" w:type="dxa"/>
            <w:tcBorders>
              <w:top w:val="single" w:sz="2" w:space="0" w:color="000000"/>
              <w:left w:val="single" w:sz="2" w:space="0" w:color="000000"/>
              <w:bottom w:val="single" w:sz="2" w:space="0" w:color="000000"/>
              <w:right w:val="single" w:sz="2" w:space="0" w:color="000000"/>
            </w:tcBorders>
          </w:tcPr>
          <w:p w14:paraId="35C3C83A" w14:textId="77777777" w:rsidR="009D24DB" w:rsidRPr="009D24DB" w:rsidRDefault="009D24DB" w:rsidP="009D24DB">
            <w:pPr>
              <w:spacing w:line="259" w:lineRule="auto"/>
              <w:rPr>
                <w:rFonts w:ascii="Times New Roman" w:hAnsi="Times New Roman" w:cs="Times New Roman"/>
              </w:rPr>
            </w:pPr>
            <w:r>
              <w:rPr>
                <w:rFonts w:ascii="Times New Roman" w:hAnsi="Times New Roman" w:cs="Times New Roman"/>
              </w:rPr>
              <w:t xml:space="preserve">Daftar data kapal </w:t>
            </w:r>
            <w:r w:rsidRPr="009D24DB">
              <w:rPr>
                <w:rFonts w:ascii="Times New Roman" w:hAnsi="Times New Roman" w:cs="Times New Roman"/>
              </w:rPr>
              <w:t xml:space="preserve">yang dipilih untuk diubah dapat berubah. </w:t>
            </w:r>
          </w:p>
        </w:tc>
        <w:tc>
          <w:tcPr>
            <w:tcW w:w="2028" w:type="dxa"/>
            <w:tcBorders>
              <w:top w:val="single" w:sz="2" w:space="0" w:color="000000"/>
              <w:left w:val="single" w:sz="2" w:space="0" w:color="000000"/>
              <w:bottom w:val="single" w:sz="2" w:space="0" w:color="000000"/>
              <w:right w:val="single" w:sz="2" w:space="0" w:color="000000"/>
            </w:tcBorders>
          </w:tcPr>
          <w:p w14:paraId="32E52BA4" w14:textId="77777777" w:rsidR="009D24DB" w:rsidRPr="009D24DB" w:rsidRDefault="009D24DB" w:rsidP="009D24DB">
            <w:pPr>
              <w:spacing w:line="259" w:lineRule="auto"/>
              <w:ind w:left="3" w:right="51"/>
              <w:rPr>
                <w:rFonts w:ascii="Times New Roman" w:hAnsi="Times New Roman" w:cs="Times New Roman"/>
              </w:rPr>
            </w:pPr>
            <w:r w:rsidRPr="009D24DB">
              <w:rPr>
                <w:rFonts w:ascii="Times New Roman" w:hAnsi="Times New Roman" w:cs="Times New Roman"/>
              </w:rPr>
              <w:t xml:space="preserve">Sesuai dengan yang diharapkan  </w:t>
            </w:r>
          </w:p>
        </w:tc>
        <w:tc>
          <w:tcPr>
            <w:tcW w:w="1686" w:type="dxa"/>
            <w:tcBorders>
              <w:top w:val="single" w:sz="2" w:space="0" w:color="000000"/>
              <w:left w:val="single" w:sz="2" w:space="0" w:color="000000"/>
              <w:bottom w:val="single" w:sz="2" w:space="0" w:color="000000"/>
              <w:right w:val="single" w:sz="2" w:space="0" w:color="000000"/>
            </w:tcBorders>
          </w:tcPr>
          <w:p w14:paraId="1CC812DD" w14:textId="77777777" w:rsidR="009D24DB" w:rsidRPr="009D24DB" w:rsidRDefault="009D24DB" w:rsidP="009D24DB">
            <w:pPr>
              <w:spacing w:line="259" w:lineRule="auto"/>
              <w:rPr>
                <w:rFonts w:ascii="Times New Roman" w:hAnsi="Times New Roman" w:cs="Times New Roman"/>
              </w:rPr>
            </w:pPr>
            <w:r w:rsidRPr="009D24DB">
              <w:rPr>
                <w:rFonts w:ascii="Times New Roman" w:hAnsi="Times New Roman" w:cs="Times New Roman"/>
              </w:rPr>
              <w:t xml:space="preserve">Diterima  </w:t>
            </w:r>
          </w:p>
        </w:tc>
      </w:tr>
      <w:tr w:rsidR="009D24DB" w:rsidRPr="009D24DB" w14:paraId="1602BBFB" w14:textId="77777777" w:rsidTr="0033370D">
        <w:trPr>
          <w:trHeight w:val="1109"/>
        </w:trPr>
        <w:tc>
          <w:tcPr>
            <w:tcW w:w="2005" w:type="dxa"/>
            <w:tcBorders>
              <w:top w:val="single" w:sz="2" w:space="0" w:color="000000"/>
              <w:left w:val="single" w:sz="2" w:space="0" w:color="000000"/>
              <w:bottom w:val="single" w:sz="2" w:space="0" w:color="000000"/>
              <w:right w:val="single" w:sz="2" w:space="0" w:color="000000"/>
            </w:tcBorders>
          </w:tcPr>
          <w:p w14:paraId="068DDE7D" w14:textId="77777777" w:rsidR="009D24DB" w:rsidRPr="009D24DB" w:rsidRDefault="009D24DB" w:rsidP="009D24DB">
            <w:pPr>
              <w:spacing w:line="259" w:lineRule="auto"/>
              <w:ind w:left="65"/>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menghapus nama dan jumlah  </w:t>
            </w:r>
          </w:p>
        </w:tc>
        <w:tc>
          <w:tcPr>
            <w:tcW w:w="1939" w:type="dxa"/>
            <w:tcBorders>
              <w:top w:val="single" w:sz="2" w:space="0" w:color="000000"/>
              <w:left w:val="single" w:sz="2" w:space="0" w:color="000000"/>
              <w:bottom w:val="single" w:sz="2" w:space="0" w:color="000000"/>
              <w:right w:val="single" w:sz="2" w:space="0" w:color="000000"/>
            </w:tcBorders>
          </w:tcPr>
          <w:p w14:paraId="0B9D0322" w14:textId="77777777" w:rsidR="009D24DB" w:rsidRPr="009D24DB" w:rsidRDefault="009D24DB" w:rsidP="009D24DB">
            <w:pPr>
              <w:spacing w:line="259" w:lineRule="auto"/>
              <w:ind w:left="65"/>
              <w:rPr>
                <w:rFonts w:ascii="Times New Roman" w:hAnsi="Times New Roman" w:cs="Times New Roman"/>
              </w:rPr>
            </w:pPr>
            <w:r>
              <w:rPr>
                <w:rFonts w:ascii="Times New Roman" w:hAnsi="Times New Roman" w:cs="Times New Roman"/>
              </w:rPr>
              <w:t>Daftar data kapal</w:t>
            </w:r>
            <w:r w:rsidRPr="009D24DB">
              <w:rPr>
                <w:rFonts w:ascii="Times New Roman" w:hAnsi="Times New Roman" w:cs="Times New Roman"/>
              </w:rPr>
              <w:t xml:space="preserve"> yang dipilih untuk dihapus, berhasil dihapus </w:t>
            </w:r>
          </w:p>
        </w:tc>
        <w:tc>
          <w:tcPr>
            <w:tcW w:w="2028" w:type="dxa"/>
            <w:tcBorders>
              <w:top w:val="single" w:sz="2" w:space="0" w:color="000000"/>
              <w:left w:val="single" w:sz="2" w:space="0" w:color="000000"/>
              <w:bottom w:val="single" w:sz="2" w:space="0" w:color="000000"/>
              <w:right w:val="single" w:sz="2" w:space="0" w:color="000000"/>
            </w:tcBorders>
          </w:tcPr>
          <w:p w14:paraId="218DD8CA" w14:textId="77777777" w:rsidR="009D24DB" w:rsidRPr="009D24DB" w:rsidRDefault="009D24DB" w:rsidP="009D24DB">
            <w:pPr>
              <w:spacing w:line="259" w:lineRule="auto"/>
              <w:ind w:left="68" w:right="51"/>
              <w:rPr>
                <w:rFonts w:ascii="Times New Roman" w:hAnsi="Times New Roman" w:cs="Times New Roman"/>
              </w:rPr>
            </w:pPr>
            <w:r w:rsidRPr="009D24DB">
              <w:rPr>
                <w:rFonts w:ascii="Times New Roman" w:hAnsi="Times New Roman" w:cs="Times New Roman"/>
              </w:rPr>
              <w:t xml:space="preserve">Sesuai dengan yang diharapkan  </w:t>
            </w:r>
          </w:p>
        </w:tc>
        <w:tc>
          <w:tcPr>
            <w:tcW w:w="1686" w:type="dxa"/>
            <w:tcBorders>
              <w:top w:val="single" w:sz="2" w:space="0" w:color="000000"/>
              <w:left w:val="single" w:sz="2" w:space="0" w:color="000000"/>
              <w:bottom w:val="single" w:sz="2" w:space="0" w:color="000000"/>
              <w:right w:val="single" w:sz="2" w:space="0" w:color="000000"/>
            </w:tcBorders>
          </w:tcPr>
          <w:p w14:paraId="59C28204" w14:textId="77777777" w:rsidR="009D24DB" w:rsidRPr="009D24DB" w:rsidRDefault="009D24DB" w:rsidP="009D24DB">
            <w:pPr>
              <w:spacing w:line="259" w:lineRule="auto"/>
              <w:ind w:left="65"/>
              <w:rPr>
                <w:rFonts w:ascii="Times New Roman" w:hAnsi="Times New Roman" w:cs="Times New Roman"/>
              </w:rPr>
            </w:pPr>
            <w:r w:rsidRPr="009D24DB">
              <w:rPr>
                <w:rFonts w:ascii="Times New Roman" w:hAnsi="Times New Roman" w:cs="Times New Roman"/>
              </w:rPr>
              <w:t xml:space="preserve">Diterima  </w:t>
            </w:r>
          </w:p>
        </w:tc>
      </w:tr>
      <w:tr w:rsidR="009D24DB" w:rsidRPr="009D24DB" w14:paraId="47BD0E55" w14:textId="77777777" w:rsidTr="009D24DB">
        <w:trPr>
          <w:trHeight w:val="281"/>
        </w:trPr>
        <w:tc>
          <w:tcPr>
            <w:tcW w:w="7658" w:type="dxa"/>
            <w:gridSpan w:val="4"/>
            <w:tcBorders>
              <w:top w:val="single" w:sz="2" w:space="0" w:color="000000"/>
              <w:left w:val="single" w:sz="2" w:space="0" w:color="000000"/>
              <w:bottom w:val="single" w:sz="2" w:space="0" w:color="000000"/>
              <w:right w:val="single" w:sz="2" w:space="0" w:color="000000"/>
            </w:tcBorders>
          </w:tcPr>
          <w:p w14:paraId="01F24E93" w14:textId="77777777" w:rsidR="009D24DB" w:rsidRPr="009D24DB" w:rsidRDefault="009D24DB" w:rsidP="009D24DB">
            <w:pPr>
              <w:spacing w:line="259" w:lineRule="auto"/>
              <w:ind w:left="1"/>
              <w:jc w:val="center"/>
              <w:rPr>
                <w:rFonts w:ascii="Times New Roman" w:hAnsi="Times New Roman" w:cs="Times New Roman"/>
              </w:rPr>
            </w:pPr>
            <w:r w:rsidRPr="009D24DB">
              <w:rPr>
                <w:rFonts w:ascii="Times New Roman" w:eastAsia="Times New Roman" w:hAnsi="Times New Roman" w:cs="Times New Roman"/>
                <w:b/>
              </w:rPr>
              <w:t xml:space="preserve">Kasus dan Hasil Uji Coba (Data Tidak Normal) </w:t>
            </w:r>
          </w:p>
        </w:tc>
      </w:tr>
      <w:tr w:rsidR="009D24DB" w:rsidRPr="009D24DB" w14:paraId="10A71CBD" w14:textId="77777777" w:rsidTr="0033370D">
        <w:trPr>
          <w:trHeight w:val="1661"/>
        </w:trPr>
        <w:tc>
          <w:tcPr>
            <w:tcW w:w="2005" w:type="dxa"/>
            <w:tcBorders>
              <w:top w:val="single" w:sz="2" w:space="0" w:color="000000"/>
              <w:left w:val="single" w:sz="2" w:space="0" w:color="000000"/>
              <w:bottom w:val="single" w:sz="2" w:space="0" w:color="000000"/>
              <w:right w:val="single" w:sz="2" w:space="0" w:color="000000"/>
            </w:tcBorders>
          </w:tcPr>
          <w:p w14:paraId="3ADB9DCF" w14:textId="77777777" w:rsidR="009D24DB" w:rsidRPr="009D24DB" w:rsidRDefault="009D24DB" w:rsidP="009D24DB">
            <w:pPr>
              <w:spacing w:line="259" w:lineRule="auto"/>
              <w:ind w:left="65" w:right="15"/>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menambahkan data tanpa mengisi nama dan jumlah  </w:t>
            </w:r>
          </w:p>
        </w:tc>
        <w:tc>
          <w:tcPr>
            <w:tcW w:w="1939" w:type="dxa"/>
            <w:tcBorders>
              <w:top w:val="single" w:sz="2" w:space="0" w:color="000000"/>
              <w:left w:val="single" w:sz="2" w:space="0" w:color="000000"/>
              <w:bottom w:val="single" w:sz="2" w:space="0" w:color="000000"/>
              <w:right w:val="single" w:sz="2" w:space="0" w:color="000000"/>
            </w:tcBorders>
          </w:tcPr>
          <w:p w14:paraId="1641F142" w14:textId="77777777" w:rsidR="009D24DB" w:rsidRPr="009D24DB" w:rsidRDefault="009D24DB" w:rsidP="009D24DB">
            <w:pPr>
              <w:spacing w:line="259" w:lineRule="auto"/>
              <w:ind w:left="-21" w:right="59" w:firstLine="86"/>
              <w:rPr>
                <w:rFonts w:ascii="Times New Roman" w:hAnsi="Times New Roman" w:cs="Times New Roman"/>
              </w:rPr>
            </w:pPr>
            <w:r w:rsidRPr="009D24DB">
              <w:rPr>
                <w:rFonts w:ascii="Times New Roman" w:hAnsi="Times New Roman" w:cs="Times New Roman"/>
              </w:rPr>
              <w:t>Tetap berad</w:t>
            </w:r>
            <w:r>
              <w:rPr>
                <w:rFonts w:ascii="Times New Roman" w:hAnsi="Times New Roman" w:cs="Times New Roman"/>
              </w:rPr>
              <w:t>a pada  halaman kelola data kapal</w:t>
            </w:r>
            <w:r w:rsidRPr="009D24DB">
              <w:rPr>
                <w:rFonts w:ascii="Times New Roman" w:eastAsia="Times New Roman" w:hAnsi="Times New Roman" w:cs="Times New Roman"/>
                <w:i/>
              </w:rPr>
              <w:t xml:space="preserve"> </w:t>
            </w:r>
            <w:r w:rsidRPr="009D24DB">
              <w:rPr>
                <w:rFonts w:ascii="Times New Roman" w:hAnsi="Times New Roman" w:cs="Times New Roman"/>
              </w:rPr>
              <w:t xml:space="preserve">dan memberikan notifikasi bahwa data harus diisi </w:t>
            </w:r>
          </w:p>
        </w:tc>
        <w:tc>
          <w:tcPr>
            <w:tcW w:w="2028" w:type="dxa"/>
            <w:tcBorders>
              <w:top w:val="single" w:sz="2" w:space="0" w:color="000000"/>
              <w:left w:val="single" w:sz="2" w:space="0" w:color="000000"/>
              <w:bottom w:val="single" w:sz="2" w:space="0" w:color="000000"/>
              <w:right w:val="single" w:sz="2" w:space="0" w:color="000000"/>
            </w:tcBorders>
          </w:tcPr>
          <w:p w14:paraId="7AD12965" w14:textId="77777777" w:rsidR="009D24DB" w:rsidRPr="009D24DB" w:rsidRDefault="009D24DB" w:rsidP="009D24DB">
            <w:pPr>
              <w:spacing w:line="259" w:lineRule="auto"/>
              <w:ind w:left="68" w:hanging="76"/>
              <w:rPr>
                <w:rFonts w:ascii="Times New Roman" w:hAnsi="Times New Roman" w:cs="Times New Roman"/>
              </w:rPr>
            </w:pPr>
            <w:r w:rsidRPr="009D24DB">
              <w:rPr>
                <w:rFonts w:ascii="Times New Roman" w:hAnsi="Times New Roman" w:cs="Times New Roman"/>
              </w:rPr>
              <w:t xml:space="preserve"> Sesuai yang diharapkan </w:t>
            </w:r>
          </w:p>
        </w:tc>
        <w:tc>
          <w:tcPr>
            <w:tcW w:w="1686" w:type="dxa"/>
            <w:tcBorders>
              <w:top w:val="single" w:sz="2" w:space="0" w:color="000000"/>
              <w:left w:val="single" w:sz="2" w:space="0" w:color="000000"/>
              <w:bottom w:val="single" w:sz="2" w:space="0" w:color="000000"/>
              <w:right w:val="single" w:sz="2" w:space="0" w:color="000000"/>
            </w:tcBorders>
          </w:tcPr>
          <w:p w14:paraId="452DFF47" w14:textId="77777777" w:rsidR="009D24DB" w:rsidRPr="009D24DB" w:rsidRDefault="009D24DB" w:rsidP="009D24DB">
            <w:pPr>
              <w:spacing w:line="259" w:lineRule="auto"/>
              <w:ind w:left="65"/>
              <w:rPr>
                <w:rFonts w:ascii="Times New Roman" w:hAnsi="Times New Roman" w:cs="Times New Roman"/>
              </w:rPr>
            </w:pPr>
            <w:r w:rsidRPr="009D24DB">
              <w:rPr>
                <w:rFonts w:ascii="Times New Roman" w:hAnsi="Times New Roman" w:cs="Times New Roman"/>
              </w:rPr>
              <w:t xml:space="preserve">Diterima </w:t>
            </w:r>
          </w:p>
        </w:tc>
      </w:tr>
      <w:tr w:rsidR="009D24DB" w:rsidRPr="009D24DB" w14:paraId="25E8203D" w14:textId="77777777" w:rsidTr="0033370D">
        <w:trPr>
          <w:trHeight w:val="1661"/>
        </w:trPr>
        <w:tc>
          <w:tcPr>
            <w:tcW w:w="2005" w:type="dxa"/>
            <w:tcBorders>
              <w:top w:val="single" w:sz="2" w:space="0" w:color="000000"/>
              <w:left w:val="single" w:sz="2" w:space="0" w:color="000000"/>
              <w:bottom w:val="single" w:sz="2" w:space="0" w:color="000000"/>
              <w:right w:val="single" w:sz="2" w:space="0" w:color="000000"/>
            </w:tcBorders>
          </w:tcPr>
          <w:p w14:paraId="76063F3F" w14:textId="77777777" w:rsidR="009D24DB" w:rsidRPr="009D24DB" w:rsidRDefault="009D24DB" w:rsidP="009D24DB">
            <w:pPr>
              <w:spacing w:line="238" w:lineRule="auto"/>
              <w:ind w:left="65"/>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mengubah data dengan cara mengosongkan </w:t>
            </w:r>
          </w:p>
          <w:p w14:paraId="68B543C1" w14:textId="77777777" w:rsidR="009D24DB" w:rsidRPr="009D24DB" w:rsidRDefault="009D24DB" w:rsidP="009D24DB">
            <w:pPr>
              <w:spacing w:line="259" w:lineRule="auto"/>
              <w:ind w:left="65"/>
              <w:rPr>
                <w:rFonts w:ascii="Times New Roman" w:hAnsi="Times New Roman" w:cs="Times New Roman"/>
              </w:rPr>
            </w:pPr>
            <w:r w:rsidRPr="009D24DB">
              <w:rPr>
                <w:rFonts w:ascii="Times New Roman" w:hAnsi="Times New Roman" w:cs="Times New Roman"/>
              </w:rPr>
              <w:t xml:space="preserve">salah satu inputan  </w:t>
            </w:r>
          </w:p>
        </w:tc>
        <w:tc>
          <w:tcPr>
            <w:tcW w:w="1939" w:type="dxa"/>
            <w:tcBorders>
              <w:top w:val="single" w:sz="2" w:space="0" w:color="000000"/>
              <w:left w:val="single" w:sz="2" w:space="0" w:color="000000"/>
              <w:bottom w:val="single" w:sz="2" w:space="0" w:color="000000"/>
              <w:right w:val="single" w:sz="2" w:space="0" w:color="000000"/>
            </w:tcBorders>
          </w:tcPr>
          <w:p w14:paraId="0CF5244C" w14:textId="77777777" w:rsidR="009D24DB" w:rsidRPr="009D24DB" w:rsidRDefault="009D24DB" w:rsidP="009D24DB">
            <w:pPr>
              <w:spacing w:line="259" w:lineRule="auto"/>
              <w:ind w:left="65" w:right="59"/>
              <w:rPr>
                <w:rFonts w:ascii="Times New Roman" w:hAnsi="Times New Roman" w:cs="Times New Roman"/>
              </w:rPr>
            </w:pPr>
            <w:r w:rsidRPr="009D24DB">
              <w:rPr>
                <w:rFonts w:ascii="Times New Roman" w:hAnsi="Times New Roman" w:cs="Times New Roman"/>
              </w:rPr>
              <w:t>Tetap berad</w:t>
            </w:r>
            <w:r>
              <w:rPr>
                <w:rFonts w:ascii="Times New Roman" w:hAnsi="Times New Roman" w:cs="Times New Roman"/>
              </w:rPr>
              <w:t>a pada halaman kelola data kapal</w:t>
            </w:r>
            <w:r w:rsidRPr="009D24DB">
              <w:rPr>
                <w:rFonts w:ascii="Times New Roman" w:hAnsi="Times New Roman" w:cs="Times New Roman"/>
              </w:rPr>
              <w:t xml:space="preserve"> dan memberikan notifikasi bahwa data harus diisi </w:t>
            </w:r>
          </w:p>
        </w:tc>
        <w:tc>
          <w:tcPr>
            <w:tcW w:w="2028" w:type="dxa"/>
            <w:tcBorders>
              <w:top w:val="single" w:sz="2" w:space="0" w:color="000000"/>
              <w:left w:val="single" w:sz="2" w:space="0" w:color="000000"/>
              <w:bottom w:val="single" w:sz="2" w:space="0" w:color="000000"/>
              <w:right w:val="single" w:sz="2" w:space="0" w:color="000000"/>
            </w:tcBorders>
          </w:tcPr>
          <w:p w14:paraId="337E41A4" w14:textId="77777777" w:rsidR="009D24DB" w:rsidRPr="009D24DB" w:rsidRDefault="009D24DB" w:rsidP="009D24DB">
            <w:pPr>
              <w:spacing w:line="259" w:lineRule="auto"/>
              <w:ind w:left="68" w:right="51"/>
              <w:rPr>
                <w:rFonts w:ascii="Times New Roman" w:hAnsi="Times New Roman" w:cs="Times New Roman"/>
              </w:rPr>
            </w:pPr>
            <w:r w:rsidRPr="009D24DB">
              <w:rPr>
                <w:rFonts w:ascii="Times New Roman" w:hAnsi="Times New Roman" w:cs="Times New Roman"/>
              </w:rPr>
              <w:t xml:space="preserve">Sesuai dengan yang diharapkan </w:t>
            </w:r>
          </w:p>
        </w:tc>
        <w:tc>
          <w:tcPr>
            <w:tcW w:w="1686" w:type="dxa"/>
            <w:tcBorders>
              <w:top w:val="single" w:sz="2" w:space="0" w:color="000000"/>
              <w:left w:val="single" w:sz="2" w:space="0" w:color="000000"/>
              <w:bottom w:val="single" w:sz="2" w:space="0" w:color="000000"/>
              <w:right w:val="single" w:sz="2" w:space="0" w:color="000000"/>
            </w:tcBorders>
          </w:tcPr>
          <w:p w14:paraId="0DA8F5BE" w14:textId="77777777" w:rsidR="009D24DB" w:rsidRPr="009D24DB" w:rsidRDefault="009D24DB" w:rsidP="009D24DB">
            <w:pPr>
              <w:spacing w:line="259" w:lineRule="auto"/>
              <w:ind w:left="65"/>
              <w:rPr>
                <w:rFonts w:ascii="Times New Roman" w:hAnsi="Times New Roman" w:cs="Times New Roman"/>
              </w:rPr>
            </w:pPr>
            <w:r w:rsidRPr="009D24DB">
              <w:rPr>
                <w:rFonts w:ascii="Times New Roman" w:hAnsi="Times New Roman" w:cs="Times New Roman"/>
              </w:rPr>
              <w:t xml:space="preserve">Diterima </w:t>
            </w:r>
          </w:p>
        </w:tc>
      </w:tr>
      <w:tr w:rsidR="009D24DB" w:rsidRPr="009D24DB" w14:paraId="36888FBA" w14:textId="77777777" w:rsidTr="009D24DB">
        <w:trPr>
          <w:trHeight w:val="281"/>
        </w:trPr>
        <w:tc>
          <w:tcPr>
            <w:tcW w:w="7658" w:type="dxa"/>
            <w:gridSpan w:val="4"/>
            <w:tcBorders>
              <w:top w:val="single" w:sz="2" w:space="0" w:color="000000"/>
              <w:left w:val="single" w:sz="2" w:space="0" w:color="000000"/>
              <w:bottom w:val="single" w:sz="2" w:space="0" w:color="000000"/>
              <w:right w:val="single" w:sz="2" w:space="0" w:color="000000"/>
            </w:tcBorders>
          </w:tcPr>
          <w:p w14:paraId="55299010" w14:textId="77777777" w:rsidR="009D24DB" w:rsidRPr="009D24DB" w:rsidRDefault="009D24DB" w:rsidP="009D24DB">
            <w:pPr>
              <w:spacing w:line="259" w:lineRule="auto"/>
              <w:ind w:left="2"/>
              <w:jc w:val="center"/>
              <w:rPr>
                <w:rFonts w:ascii="Times New Roman" w:hAnsi="Times New Roman" w:cs="Times New Roman"/>
              </w:rPr>
            </w:pPr>
            <w:r w:rsidRPr="009D24DB">
              <w:rPr>
                <w:rFonts w:ascii="Times New Roman" w:eastAsia="Times New Roman" w:hAnsi="Times New Roman" w:cs="Times New Roman"/>
                <w:b/>
              </w:rPr>
              <w:t xml:space="preserve">Catatan </w:t>
            </w:r>
          </w:p>
        </w:tc>
      </w:tr>
    </w:tbl>
    <w:p w14:paraId="2FFEAB36" w14:textId="77777777" w:rsidR="009D24DB" w:rsidRDefault="009D24DB" w:rsidP="009D24DB">
      <w:pPr>
        <w:spacing w:line="360" w:lineRule="auto"/>
        <w:jc w:val="both"/>
        <w:rPr>
          <w:rFonts w:ascii="Times New Roman" w:hAnsi="Times New Roman"/>
          <w:sz w:val="24"/>
          <w:szCs w:val="24"/>
          <w:lang w:val="en-AU"/>
        </w:rPr>
      </w:pPr>
    </w:p>
    <w:p w14:paraId="57FB0BE2" w14:textId="77777777" w:rsidR="00C4511E" w:rsidRPr="009D24DB" w:rsidRDefault="003E7E09" w:rsidP="00C4511E">
      <w:pPr>
        <w:pStyle w:val="Heading9"/>
        <w:numPr>
          <w:ilvl w:val="0"/>
          <w:numId w:val="0"/>
        </w:numPr>
        <w:spacing w:after="171"/>
        <w:ind w:left="7"/>
        <w:rPr>
          <w:rFonts w:ascii="Times New Roman" w:hAnsi="Times New Roman"/>
          <w:i w:val="0"/>
          <w:sz w:val="22"/>
          <w:szCs w:val="22"/>
        </w:rPr>
      </w:pPr>
      <w:r>
        <w:rPr>
          <w:rFonts w:ascii="Times New Roman" w:hAnsi="Times New Roman"/>
          <w:i w:val="0"/>
          <w:sz w:val="22"/>
          <w:szCs w:val="22"/>
        </w:rPr>
        <w:t>4.3.3.2</w:t>
      </w:r>
      <w:r w:rsidR="00C4511E" w:rsidRPr="009D24DB">
        <w:rPr>
          <w:rFonts w:ascii="Times New Roman" w:hAnsi="Times New Roman"/>
          <w:i w:val="0"/>
          <w:sz w:val="22"/>
          <w:szCs w:val="22"/>
        </w:rPr>
        <w:t>.</w:t>
      </w:r>
      <w:r w:rsidR="00C4511E" w:rsidRPr="009D24DB">
        <w:rPr>
          <w:rFonts w:ascii="Times New Roman" w:eastAsia="Arial" w:hAnsi="Times New Roman"/>
          <w:i w:val="0"/>
          <w:sz w:val="22"/>
          <w:szCs w:val="22"/>
        </w:rPr>
        <w:t xml:space="preserve"> </w:t>
      </w:r>
      <w:r w:rsidR="00C4511E" w:rsidRPr="009D24DB">
        <w:rPr>
          <w:rFonts w:ascii="Times New Roman" w:hAnsi="Times New Roman"/>
          <w:i w:val="0"/>
          <w:sz w:val="22"/>
          <w:szCs w:val="22"/>
        </w:rPr>
        <w:t>Test Plan</w:t>
      </w:r>
      <w:r w:rsidR="00C567D4">
        <w:rPr>
          <w:rFonts w:ascii="Times New Roman" w:hAnsi="Times New Roman"/>
          <w:i w:val="0"/>
          <w:sz w:val="22"/>
          <w:szCs w:val="22"/>
        </w:rPr>
        <w:t xml:space="preserve"> Pengujian Mengelola Data Wilayah</w:t>
      </w:r>
    </w:p>
    <w:p w14:paraId="5503D210" w14:textId="77777777" w:rsidR="00C4511E" w:rsidRDefault="00C567D4" w:rsidP="00C4511E">
      <w:pPr>
        <w:ind w:right="287"/>
        <w:rPr>
          <w:rFonts w:ascii="Times New Roman" w:hAnsi="Times New Roman"/>
        </w:rPr>
      </w:pPr>
      <w:r>
        <w:rPr>
          <w:rFonts w:ascii="Times New Roman" w:hAnsi="Times New Roman"/>
        </w:rPr>
        <w:t>Data Wilayah</w:t>
      </w:r>
      <w:r w:rsidR="00C4511E">
        <w:rPr>
          <w:rFonts w:ascii="Times New Roman" w:hAnsi="Times New Roman"/>
        </w:rPr>
        <w:t xml:space="preserve"> </w:t>
      </w:r>
      <w:r w:rsidR="00C4511E" w:rsidRPr="009D24DB">
        <w:rPr>
          <w:rFonts w:ascii="Times New Roman" w:hAnsi="Times New Roman"/>
        </w:rPr>
        <w:t xml:space="preserve">merupakan data dari. </w:t>
      </w:r>
      <w:r w:rsidR="00C4511E" w:rsidRPr="009D24DB">
        <w:rPr>
          <w:rFonts w:ascii="Times New Roman" w:hAnsi="Times New Roman"/>
          <w:i/>
        </w:rPr>
        <w:t xml:space="preserve">Test plan </w:t>
      </w:r>
      <w:r>
        <w:rPr>
          <w:rFonts w:ascii="Times New Roman" w:hAnsi="Times New Roman"/>
        </w:rPr>
        <w:t>mengelola data wilayah</w:t>
      </w:r>
      <w:r w:rsidR="00C4511E" w:rsidRPr="009D24DB">
        <w:rPr>
          <w:rFonts w:ascii="Times New Roman" w:hAnsi="Times New Roman"/>
        </w:rPr>
        <w:t xml:space="preserve">, bertujuan untuk merancang perencanaan </w:t>
      </w:r>
      <w:r w:rsidR="00C4511E" w:rsidRPr="009D24DB">
        <w:rPr>
          <w:rFonts w:ascii="Times New Roman" w:hAnsi="Times New Roman"/>
          <w:i/>
        </w:rPr>
        <w:t xml:space="preserve">Test </w:t>
      </w:r>
      <w:r w:rsidR="00C4511E" w:rsidRPr="009D24DB">
        <w:rPr>
          <w:rFonts w:ascii="Times New Roman" w:hAnsi="Times New Roman"/>
        </w:rPr>
        <w:t>yang bertujuan untuk memastik</w:t>
      </w:r>
      <w:r>
        <w:rPr>
          <w:rFonts w:ascii="Times New Roman" w:hAnsi="Times New Roman"/>
        </w:rPr>
        <w:t>an proses pengelolaan data wilayah</w:t>
      </w:r>
      <w:r w:rsidR="00C4511E" w:rsidRPr="009D24DB">
        <w:rPr>
          <w:rFonts w:ascii="Times New Roman" w:hAnsi="Times New Roman"/>
        </w:rPr>
        <w:t xml:space="preserve">, telah berjalan sesuai dengan yang diharapkan. </w:t>
      </w:r>
    </w:p>
    <w:p w14:paraId="5F3D0D06" w14:textId="77777777" w:rsidR="00095EC9" w:rsidRDefault="00095EC9" w:rsidP="00095EC9">
      <w:pPr>
        <w:pStyle w:val="Caption"/>
      </w:pPr>
    </w:p>
    <w:p w14:paraId="762FD983" w14:textId="442984C8" w:rsidR="00C4511E" w:rsidRPr="00095EC9" w:rsidRDefault="00095EC9" w:rsidP="00095EC9">
      <w:pPr>
        <w:pStyle w:val="Caption"/>
        <w:ind w:firstLine="720"/>
        <w:rPr>
          <w:rFonts w:ascii="Times New Roman" w:hAnsi="Times New Roman"/>
          <w:sz w:val="24"/>
          <w:szCs w:val="24"/>
        </w:rPr>
      </w:pPr>
      <w:bookmarkStart w:id="228" w:name="_Toc44550880"/>
      <w:r w:rsidRPr="00095EC9">
        <w:rPr>
          <w:rFonts w:ascii="Times New Roman" w:hAnsi="Times New Roman"/>
          <w:sz w:val="24"/>
          <w:szCs w:val="24"/>
        </w:rPr>
        <w:t xml:space="preserve">Table </w:t>
      </w:r>
      <w:r w:rsidRPr="00095EC9">
        <w:rPr>
          <w:rFonts w:ascii="Times New Roman" w:hAnsi="Times New Roman"/>
          <w:sz w:val="24"/>
          <w:szCs w:val="24"/>
        </w:rPr>
        <w:fldChar w:fldCharType="begin"/>
      </w:r>
      <w:r w:rsidRPr="00095EC9">
        <w:rPr>
          <w:rFonts w:ascii="Times New Roman" w:hAnsi="Times New Roman"/>
          <w:sz w:val="24"/>
          <w:szCs w:val="24"/>
        </w:rPr>
        <w:instrText xml:space="preserve"> SEQ Table \* ARABIC </w:instrText>
      </w:r>
      <w:r w:rsidRPr="00095EC9">
        <w:rPr>
          <w:rFonts w:ascii="Times New Roman" w:hAnsi="Times New Roman"/>
          <w:sz w:val="24"/>
          <w:szCs w:val="24"/>
        </w:rPr>
        <w:fldChar w:fldCharType="separate"/>
      </w:r>
      <w:r w:rsidR="006A7004">
        <w:rPr>
          <w:rFonts w:ascii="Times New Roman" w:hAnsi="Times New Roman"/>
          <w:noProof/>
          <w:sz w:val="24"/>
          <w:szCs w:val="24"/>
        </w:rPr>
        <w:t>22</w:t>
      </w:r>
      <w:r w:rsidRPr="00095EC9">
        <w:rPr>
          <w:rFonts w:ascii="Times New Roman" w:hAnsi="Times New Roman"/>
          <w:sz w:val="24"/>
          <w:szCs w:val="24"/>
        </w:rPr>
        <w:fldChar w:fldCharType="end"/>
      </w:r>
      <w:r w:rsidRPr="00095EC9">
        <w:rPr>
          <w:rFonts w:ascii="Times New Roman" w:hAnsi="Times New Roman"/>
          <w:sz w:val="24"/>
          <w:szCs w:val="24"/>
        </w:rPr>
        <w:t>. Test Plan Pengujian Mengelola Data Wilayah</w:t>
      </w:r>
      <w:bookmarkEnd w:id="228"/>
    </w:p>
    <w:tbl>
      <w:tblPr>
        <w:tblStyle w:val="TableGrid0"/>
        <w:tblW w:w="7658" w:type="dxa"/>
        <w:tblInd w:w="286" w:type="dxa"/>
        <w:tblCellMar>
          <w:top w:w="4" w:type="dxa"/>
          <w:right w:w="7" w:type="dxa"/>
        </w:tblCellMar>
        <w:tblLook w:val="04A0" w:firstRow="1" w:lastRow="0" w:firstColumn="1" w:lastColumn="0" w:noHBand="0" w:noVBand="1"/>
      </w:tblPr>
      <w:tblGrid>
        <w:gridCol w:w="2005"/>
        <w:gridCol w:w="1939"/>
        <w:gridCol w:w="2028"/>
        <w:gridCol w:w="1686"/>
      </w:tblGrid>
      <w:tr w:rsidR="00C4511E" w:rsidRPr="009D24DB" w14:paraId="3593A9FE" w14:textId="77777777" w:rsidTr="00C57740">
        <w:trPr>
          <w:trHeight w:val="281"/>
        </w:trPr>
        <w:tc>
          <w:tcPr>
            <w:tcW w:w="2005" w:type="dxa"/>
            <w:tcBorders>
              <w:top w:val="single" w:sz="2" w:space="0" w:color="000000"/>
              <w:left w:val="single" w:sz="2" w:space="0" w:color="000000"/>
              <w:bottom w:val="single" w:sz="2" w:space="0" w:color="000000"/>
              <w:right w:val="single" w:sz="2" w:space="0" w:color="000000"/>
            </w:tcBorders>
          </w:tcPr>
          <w:p w14:paraId="24B87FB6" w14:textId="77777777" w:rsidR="00C4511E" w:rsidRPr="009D24DB" w:rsidRDefault="00C4511E" w:rsidP="00C57740">
            <w:pPr>
              <w:spacing w:line="259" w:lineRule="auto"/>
              <w:rPr>
                <w:rFonts w:ascii="Times New Roman" w:hAnsi="Times New Roman" w:cs="Times New Roman"/>
              </w:rPr>
            </w:pPr>
            <w:r w:rsidRPr="009D24DB">
              <w:rPr>
                <w:rFonts w:ascii="Times New Roman" w:eastAsia="Times New Roman" w:hAnsi="Times New Roman" w:cs="Times New Roman"/>
                <w:b/>
              </w:rPr>
              <w:t xml:space="preserve">Nama Kasus Uji </w:t>
            </w:r>
          </w:p>
        </w:tc>
        <w:tc>
          <w:tcPr>
            <w:tcW w:w="5653" w:type="dxa"/>
            <w:gridSpan w:val="3"/>
            <w:tcBorders>
              <w:top w:val="single" w:sz="2" w:space="0" w:color="000000"/>
              <w:left w:val="single" w:sz="2" w:space="0" w:color="000000"/>
              <w:bottom w:val="single" w:sz="2" w:space="0" w:color="000000"/>
              <w:right w:val="single" w:sz="2" w:space="0" w:color="000000"/>
            </w:tcBorders>
          </w:tcPr>
          <w:p w14:paraId="55082C2D" w14:textId="77777777" w:rsidR="00C4511E" w:rsidRPr="009D24DB" w:rsidRDefault="00C567D4" w:rsidP="00C57740">
            <w:pPr>
              <w:spacing w:line="259" w:lineRule="auto"/>
              <w:rPr>
                <w:rFonts w:ascii="Times New Roman" w:hAnsi="Times New Roman" w:cs="Times New Roman"/>
              </w:rPr>
            </w:pPr>
            <w:r>
              <w:rPr>
                <w:rFonts w:ascii="Times New Roman" w:hAnsi="Times New Roman" w:cs="Times New Roman"/>
              </w:rPr>
              <w:t>Mengelola data Wilayah</w:t>
            </w:r>
            <w:r w:rsidR="00C4511E" w:rsidRPr="009D24DB">
              <w:rPr>
                <w:rFonts w:ascii="Times New Roman" w:hAnsi="Times New Roman" w:cs="Times New Roman"/>
              </w:rPr>
              <w:t xml:space="preserve">  </w:t>
            </w:r>
          </w:p>
        </w:tc>
      </w:tr>
      <w:tr w:rsidR="00C4511E" w:rsidRPr="009D24DB" w14:paraId="5123CB8B" w14:textId="77777777" w:rsidTr="00C57740">
        <w:trPr>
          <w:trHeight w:val="557"/>
        </w:trPr>
        <w:tc>
          <w:tcPr>
            <w:tcW w:w="2005" w:type="dxa"/>
            <w:tcBorders>
              <w:top w:val="single" w:sz="2" w:space="0" w:color="000000"/>
              <w:left w:val="single" w:sz="2" w:space="0" w:color="000000"/>
              <w:bottom w:val="single" w:sz="2" w:space="0" w:color="000000"/>
              <w:right w:val="single" w:sz="2" w:space="0" w:color="000000"/>
            </w:tcBorders>
          </w:tcPr>
          <w:p w14:paraId="7CED4179" w14:textId="77777777" w:rsidR="00C4511E" w:rsidRPr="009D24DB" w:rsidRDefault="00C4511E" w:rsidP="00C57740">
            <w:pPr>
              <w:spacing w:line="259" w:lineRule="auto"/>
              <w:rPr>
                <w:rFonts w:ascii="Times New Roman" w:hAnsi="Times New Roman" w:cs="Times New Roman"/>
              </w:rPr>
            </w:pPr>
            <w:r w:rsidRPr="009D24DB">
              <w:rPr>
                <w:rFonts w:ascii="Times New Roman" w:eastAsia="Times New Roman" w:hAnsi="Times New Roman" w:cs="Times New Roman"/>
                <w:b/>
              </w:rPr>
              <w:t xml:space="preserve">Tujuan </w:t>
            </w:r>
          </w:p>
        </w:tc>
        <w:tc>
          <w:tcPr>
            <w:tcW w:w="5653" w:type="dxa"/>
            <w:gridSpan w:val="3"/>
            <w:tcBorders>
              <w:top w:val="single" w:sz="2" w:space="0" w:color="000000"/>
              <w:left w:val="single" w:sz="2" w:space="0" w:color="000000"/>
              <w:bottom w:val="single" w:sz="2" w:space="0" w:color="000000"/>
              <w:right w:val="single" w:sz="2" w:space="0" w:color="000000"/>
            </w:tcBorders>
          </w:tcPr>
          <w:p w14:paraId="34F5B4BF" w14:textId="77777777" w:rsidR="00C4511E" w:rsidRPr="009D24DB" w:rsidRDefault="00C4511E" w:rsidP="00C57740">
            <w:pPr>
              <w:spacing w:line="259" w:lineRule="auto"/>
              <w:rPr>
                <w:rFonts w:ascii="Times New Roman" w:hAnsi="Times New Roman" w:cs="Times New Roman"/>
              </w:rPr>
            </w:pPr>
            <w:r w:rsidRPr="009D24DB">
              <w:rPr>
                <w:rFonts w:ascii="Times New Roman" w:hAnsi="Times New Roman" w:cs="Times New Roman"/>
              </w:rPr>
              <w:t xml:space="preserve">Menguji aplikasi apakah data dapat ditambahkan, diubah atau dihapus  </w:t>
            </w:r>
          </w:p>
        </w:tc>
      </w:tr>
      <w:tr w:rsidR="00C4511E" w:rsidRPr="009D24DB" w14:paraId="7529EDE1" w14:textId="77777777" w:rsidTr="00C57740">
        <w:trPr>
          <w:trHeight w:val="833"/>
        </w:trPr>
        <w:tc>
          <w:tcPr>
            <w:tcW w:w="2005" w:type="dxa"/>
            <w:tcBorders>
              <w:top w:val="single" w:sz="2" w:space="0" w:color="000000"/>
              <w:left w:val="single" w:sz="2" w:space="0" w:color="000000"/>
              <w:bottom w:val="single" w:sz="2" w:space="0" w:color="000000"/>
              <w:right w:val="single" w:sz="2" w:space="0" w:color="000000"/>
            </w:tcBorders>
          </w:tcPr>
          <w:p w14:paraId="65446A43" w14:textId="77777777" w:rsidR="00C4511E" w:rsidRPr="009D24DB" w:rsidRDefault="00C4511E" w:rsidP="00C57740">
            <w:pPr>
              <w:spacing w:line="259" w:lineRule="auto"/>
              <w:rPr>
                <w:rFonts w:ascii="Times New Roman" w:hAnsi="Times New Roman" w:cs="Times New Roman"/>
              </w:rPr>
            </w:pPr>
            <w:r w:rsidRPr="009D24DB">
              <w:rPr>
                <w:rFonts w:ascii="Times New Roman" w:eastAsia="Times New Roman" w:hAnsi="Times New Roman" w:cs="Times New Roman"/>
                <w:b/>
              </w:rPr>
              <w:t xml:space="preserve">Deskripsi </w:t>
            </w:r>
          </w:p>
        </w:tc>
        <w:tc>
          <w:tcPr>
            <w:tcW w:w="5653" w:type="dxa"/>
            <w:gridSpan w:val="3"/>
            <w:tcBorders>
              <w:top w:val="single" w:sz="2" w:space="0" w:color="000000"/>
              <w:left w:val="single" w:sz="2" w:space="0" w:color="000000"/>
              <w:bottom w:val="single" w:sz="2" w:space="0" w:color="000000"/>
              <w:right w:val="single" w:sz="2" w:space="0" w:color="000000"/>
            </w:tcBorders>
          </w:tcPr>
          <w:p w14:paraId="0CAD7338" w14:textId="77777777" w:rsidR="00C4511E" w:rsidRPr="009D24DB" w:rsidRDefault="00C4511E" w:rsidP="00C57740">
            <w:pPr>
              <w:spacing w:line="259" w:lineRule="auto"/>
              <w:ind w:right="62"/>
              <w:rPr>
                <w:rFonts w:ascii="Times New Roman" w:hAnsi="Times New Roman" w:cs="Times New Roman"/>
              </w:rPr>
            </w:pPr>
            <w:r w:rsidRPr="009D24DB">
              <w:rPr>
                <w:rFonts w:ascii="Times New Roman" w:hAnsi="Times New Roman" w:cs="Times New Roman"/>
              </w:rPr>
              <w:t xml:space="preserve">Fungsi ini akan digunakan untuk </w:t>
            </w:r>
            <w:r w:rsidR="00C567D4">
              <w:rPr>
                <w:rFonts w:ascii="Times New Roman" w:hAnsi="Times New Roman" w:cs="Times New Roman"/>
              </w:rPr>
              <w:t>mengelola data sumber daya wilayah</w:t>
            </w:r>
            <w:r w:rsidRPr="009D24DB">
              <w:rPr>
                <w:rFonts w:ascii="Times New Roman" w:hAnsi="Times New Roman" w:cs="Times New Roman"/>
              </w:rPr>
              <w:t xml:space="preserve"> yang digunakan untuk melakukan </w:t>
            </w:r>
            <w:r w:rsidRPr="009D24DB">
              <w:rPr>
                <w:rFonts w:ascii="Times New Roman" w:eastAsia="Times New Roman" w:hAnsi="Times New Roman" w:cs="Times New Roman"/>
                <w:i/>
              </w:rPr>
              <w:t xml:space="preserve">generate </w:t>
            </w:r>
            <w:r w:rsidRPr="009D24DB">
              <w:rPr>
                <w:rFonts w:ascii="Times New Roman" w:hAnsi="Times New Roman" w:cs="Times New Roman"/>
              </w:rPr>
              <w:t xml:space="preserve">jadwal. </w:t>
            </w:r>
          </w:p>
        </w:tc>
      </w:tr>
      <w:tr w:rsidR="00C4511E" w:rsidRPr="009D24DB" w14:paraId="6C167E53" w14:textId="77777777" w:rsidTr="00C57740">
        <w:trPr>
          <w:trHeight w:val="281"/>
        </w:trPr>
        <w:tc>
          <w:tcPr>
            <w:tcW w:w="2005" w:type="dxa"/>
            <w:tcBorders>
              <w:top w:val="single" w:sz="2" w:space="0" w:color="000000"/>
              <w:left w:val="single" w:sz="2" w:space="0" w:color="000000"/>
              <w:bottom w:val="single" w:sz="2" w:space="0" w:color="000000"/>
              <w:right w:val="single" w:sz="2" w:space="0" w:color="000000"/>
            </w:tcBorders>
          </w:tcPr>
          <w:p w14:paraId="6497B5F7" w14:textId="77777777" w:rsidR="00C4511E" w:rsidRPr="009D24DB" w:rsidRDefault="00C4511E" w:rsidP="00C57740">
            <w:pPr>
              <w:spacing w:line="259" w:lineRule="auto"/>
              <w:rPr>
                <w:rFonts w:ascii="Times New Roman" w:hAnsi="Times New Roman" w:cs="Times New Roman"/>
              </w:rPr>
            </w:pPr>
            <w:r w:rsidRPr="009D24DB">
              <w:rPr>
                <w:rFonts w:ascii="Times New Roman" w:eastAsia="Times New Roman" w:hAnsi="Times New Roman" w:cs="Times New Roman"/>
                <w:b/>
              </w:rPr>
              <w:t xml:space="preserve">Kondisi Awal </w:t>
            </w:r>
          </w:p>
        </w:tc>
        <w:tc>
          <w:tcPr>
            <w:tcW w:w="5653" w:type="dxa"/>
            <w:gridSpan w:val="3"/>
            <w:tcBorders>
              <w:top w:val="single" w:sz="2" w:space="0" w:color="000000"/>
              <w:left w:val="single" w:sz="2" w:space="0" w:color="000000"/>
              <w:bottom w:val="single" w:sz="2" w:space="0" w:color="000000"/>
              <w:right w:val="single" w:sz="2" w:space="0" w:color="000000"/>
            </w:tcBorders>
          </w:tcPr>
          <w:p w14:paraId="2B2CADDB" w14:textId="77777777" w:rsidR="00C4511E" w:rsidRPr="009D24DB" w:rsidRDefault="00C4511E" w:rsidP="00C57740">
            <w:pPr>
              <w:tabs>
                <w:tab w:val="center" w:pos="5303"/>
              </w:tabs>
              <w:spacing w:line="259" w:lineRule="auto"/>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telah masuk pada halaman utama aplikasi </w:t>
            </w:r>
            <w:r w:rsidRPr="009D24DB">
              <w:rPr>
                <w:rFonts w:ascii="Times New Roman" w:hAnsi="Times New Roman" w:cs="Times New Roman"/>
              </w:rPr>
              <w:tab/>
              <w:t xml:space="preserve"> </w:t>
            </w:r>
          </w:p>
        </w:tc>
      </w:tr>
      <w:tr w:rsidR="00C4511E" w:rsidRPr="009D24DB" w14:paraId="35144DE4" w14:textId="77777777" w:rsidTr="00C57740">
        <w:trPr>
          <w:trHeight w:val="281"/>
        </w:trPr>
        <w:tc>
          <w:tcPr>
            <w:tcW w:w="7658" w:type="dxa"/>
            <w:gridSpan w:val="4"/>
            <w:tcBorders>
              <w:top w:val="single" w:sz="2" w:space="0" w:color="000000"/>
              <w:left w:val="single" w:sz="2" w:space="0" w:color="000000"/>
              <w:bottom w:val="single" w:sz="2" w:space="0" w:color="000000"/>
              <w:right w:val="single" w:sz="2" w:space="0" w:color="000000"/>
            </w:tcBorders>
          </w:tcPr>
          <w:p w14:paraId="35F93934" w14:textId="77777777" w:rsidR="00C4511E" w:rsidRPr="009D24DB" w:rsidRDefault="00C4511E" w:rsidP="00C57740">
            <w:pPr>
              <w:spacing w:line="259" w:lineRule="auto"/>
              <w:ind w:right="64"/>
              <w:jc w:val="center"/>
              <w:rPr>
                <w:rFonts w:ascii="Times New Roman" w:hAnsi="Times New Roman" w:cs="Times New Roman"/>
              </w:rPr>
            </w:pPr>
            <w:r w:rsidRPr="009D24DB">
              <w:rPr>
                <w:rFonts w:ascii="Times New Roman" w:eastAsia="Times New Roman" w:hAnsi="Times New Roman" w:cs="Times New Roman"/>
                <w:b/>
              </w:rPr>
              <w:t xml:space="preserve">Skenario Uji </w:t>
            </w:r>
          </w:p>
        </w:tc>
      </w:tr>
      <w:tr w:rsidR="00C4511E" w:rsidRPr="009D24DB" w14:paraId="3C150FFC" w14:textId="77777777" w:rsidTr="00C57740">
        <w:trPr>
          <w:trHeight w:val="1109"/>
        </w:trPr>
        <w:tc>
          <w:tcPr>
            <w:tcW w:w="7658" w:type="dxa"/>
            <w:gridSpan w:val="4"/>
            <w:tcBorders>
              <w:top w:val="single" w:sz="2" w:space="0" w:color="000000"/>
              <w:left w:val="single" w:sz="2" w:space="0" w:color="000000"/>
              <w:bottom w:val="single" w:sz="2" w:space="0" w:color="000000"/>
              <w:right w:val="single" w:sz="2" w:space="0" w:color="000000"/>
            </w:tcBorders>
          </w:tcPr>
          <w:p w14:paraId="66FD0109" w14:textId="77777777" w:rsidR="00C4511E" w:rsidRPr="009D24DB" w:rsidRDefault="00C4511E" w:rsidP="00A3088A">
            <w:pPr>
              <w:numPr>
                <w:ilvl w:val="0"/>
                <w:numId w:val="44"/>
              </w:numPr>
              <w:spacing w:line="259" w:lineRule="auto"/>
              <w:ind w:hanging="360"/>
              <w:rPr>
                <w:rFonts w:ascii="Times New Roman" w:hAnsi="Times New Roman" w:cs="Times New Roman"/>
              </w:rPr>
            </w:pPr>
            <w:r w:rsidRPr="009D24DB">
              <w:rPr>
                <w:rFonts w:ascii="Times New Roman" w:eastAsia="Times New Roman" w:hAnsi="Times New Roman" w:cs="Times New Roman"/>
                <w:i/>
              </w:rPr>
              <w:t>User</w:t>
            </w:r>
            <w:r>
              <w:rPr>
                <w:rFonts w:ascii="Times New Roman" w:hAnsi="Times New Roman" w:cs="Times New Roman"/>
              </w:rPr>
              <w:t xml:space="preserve"> memil</w:t>
            </w:r>
            <w:r w:rsidR="00C567D4">
              <w:rPr>
                <w:rFonts w:ascii="Times New Roman" w:hAnsi="Times New Roman" w:cs="Times New Roman"/>
              </w:rPr>
              <w:t>ih menu kelola wilayah</w:t>
            </w:r>
            <w:r w:rsidRPr="009D24DB">
              <w:rPr>
                <w:rFonts w:ascii="Times New Roman" w:eastAsia="Times New Roman" w:hAnsi="Times New Roman" w:cs="Times New Roman"/>
                <w:b/>
              </w:rPr>
              <w:t xml:space="preserve"> </w:t>
            </w:r>
          </w:p>
          <w:p w14:paraId="131DB4FA" w14:textId="77777777" w:rsidR="00C4511E" w:rsidRPr="009D24DB" w:rsidRDefault="00C4511E" w:rsidP="00A3088A">
            <w:pPr>
              <w:numPr>
                <w:ilvl w:val="0"/>
                <w:numId w:val="44"/>
              </w:numPr>
              <w:spacing w:line="259" w:lineRule="auto"/>
              <w:ind w:hanging="360"/>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menambahkan data</w:t>
            </w:r>
            <w:r w:rsidRPr="009D24DB">
              <w:rPr>
                <w:rFonts w:ascii="Times New Roman" w:eastAsia="Times New Roman" w:hAnsi="Times New Roman" w:cs="Times New Roman"/>
                <w:b/>
              </w:rPr>
              <w:t xml:space="preserve"> </w:t>
            </w:r>
          </w:p>
          <w:p w14:paraId="75B49436" w14:textId="77777777" w:rsidR="00C4511E" w:rsidRPr="009D24DB" w:rsidRDefault="00C4511E" w:rsidP="00A3088A">
            <w:pPr>
              <w:numPr>
                <w:ilvl w:val="0"/>
                <w:numId w:val="44"/>
              </w:numPr>
              <w:spacing w:line="259" w:lineRule="auto"/>
              <w:ind w:hanging="360"/>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mengubah data</w:t>
            </w:r>
            <w:r w:rsidRPr="009D24DB">
              <w:rPr>
                <w:rFonts w:ascii="Times New Roman" w:eastAsia="Times New Roman" w:hAnsi="Times New Roman" w:cs="Times New Roman"/>
                <w:b/>
              </w:rPr>
              <w:t xml:space="preserve"> </w:t>
            </w:r>
          </w:p>
          <w:p w14:paraId="2BA6E111" w14:textId="77777777" w:rsidR="00C4511E" w:rsidRPr="009D24DB" w:rsidRDefault="00C4511E" w:rsidP="00A3088A">
            <w:pPr>
              <w:numPr>
                <w:ilvl w:val="0"/>
                <w:numId w:val="44"/>
              </w:numPr>
              <w:spacing w:line="259" w:lineRule="auto"/>
              <w:ind w:hanging="360"/>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menghapus data</w:t>
            </w:r>
            <w:r w:rsidRPr="009D24DB">
              <w:rPr>
                <w:rFonts w:ascii="Times New Roman" w:eastAsia="Times New Roman" w:hAnsi="Times New Roman" w:cs="Times New Roman"/>
                <w:b/>
              </w:rPr>
              <w:t xml:space="preserve"> </w:t>
            </w:r>
          </w:p>
        </w:tc>
      </w:tr>
      <w:tr w:rsidR="00C4511E" w:rsidRPr="009D24DB" w14:paraId="6765EEC9" w14:textId="77777777" w:rsidTr="00C57740">
        <w:trPr>
          <w:trHeight w:val="281"/>
        </w:trPr>
        <w:tc>
          <w:tcPr>
            <w:tcW w:w="7658" w:type="dxa"/>
            <w:gridSpan w:val="4"/>
            <w:tcBorders>
              <w:top w:val="single" w:sz="2" w:space="0" w:color="000000"/>
              <w:left w:val="single" w:sz="2" w:space="0" w:color="000000"/>
              <w:bottom w:val="single" w:sz="2" w:space="0" w:color="000000"/>
              <w:right w:val="single" w:sz="2" w:space="0" w:color="000000"/>
            </w:tcBorders>
          </w:tcPr>
          <w:p w14:paraId="0F1302FA" w14:textId="77777777" w:rsidR="00C4511E" w:rsidRPr="009D24DB" w:rsidRDefault="00C4511E" w:rsidP="00C57740">
            <w:pPr>
              <w:spacing w:line="259" w:lineRule="auto"/>
              <w:ind w:right="60"/>
              <w:jc w:val="center"/>
              <w:rPr>
                <w:rFonts w:ascii="Times New Roman" w:hAnsi="Times New Roman" w:cs="Times New Roman"/>
              </w:rPr>
            </w:pPr>
            <w:r w:rsidRPr="009D24DB">
              <w:rPr>
                <w:rFonts w:ascii="Times New Roman" w:eastAsia="Times New Roman" w:hAnsi="Times New Roman" w:cs="Times New Roman"/>
                <w:b/>
              </w:rPr>
              <w:t xml:space="preserve">Kriteria Evaluasi Hasil </w:t>
            </w:r>
          </w:p>
        </w:tc>
      </w:tr>
      <w:tr w:rsidR="00C4511E" w:rsidRPr="009D24DB" w14:paraId="5D96D13D" w14:textId="77777777" w:rsidTr="00C57740">
        <w:trPr>
          <w:trHeight w:val="281"/>
        </w:trPr>
        <w:tc>
          <w:tcPr>
            <w:tcW w:w="7658" w:type="dxa"/>
            <w:gridSpan w:val="4"/>
            <w:tcBorders>
              <w:top w:val="single" w:sz="2" w:space="0" w:color="000000"/>
              <w:left w:val="single" w:sz="2" w:space="0" w:color="000000"/>
              <w:bottom w:val="single" w:sz="2" w:space="0" w:color="000000"/>
              <w:right w:val="single" w:sz="2" w:space="0" w:color="000000"/>
            </w:tcBorders>
          </w:tcPr>
          <w:p w14:paraId="4C86772D" w14:textId="77777777" w:rsidR="00C4511E" w:rsidRPr="009D24DB" w:rsidRDefault="00C4511E" w:rsidP="00C57740">
            <w:pPr>
              <w:spacing w:line="259" w:lineRule="auto"/>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berhasil melakukan penambahan, perubahaan dan penghapusan data. </w:t>
            </w:r>
          </w:p>
        </w:tc>
      </w:tr>
      <w:tr w:rsidR="00C4511E" w:rsidRPr="009D24DB" w14:paraId="78D40C67" w14:textId="77777777" w:rsidTr="00C57740">
        <w:trPr>
          <w:trHeight w:val="281"/>
        </w:trPr>
        <w:tc>
          <w:tcPr>
            <w:tcW w:w="7658" w:type="dxa"/>
            <w:gridSpan w:val="4"/>
            <w:tcBorders>
              <w:top w:val="single" w:sz="2" w:space="0" w:color="000000"/>
              <w:left w:val="single" w:sz="2" w:space="0" w:color="000000"/>
              <w:bottom w:val="single" w:sz="2" w:space="0" w:color="000000"/>
              <w:right w:val="single" w:sz="2" w:space="0" w:color="000000"/>
            </w:tcBorders>
          </w:tcPr>
          <w:p w14:paraId="7DE5ED78" w14:textId="77777777" w:rsidR="00C4511E" w:rsidRPr="009D24DB" w:rsidRDefault="00C4511E" w:rsidP="00C57740">
            <w:pPr>
              <w:spacing w:line="259" w:lineRule="auto"/>
              <w:ind w:right="64"/>
              <w:jc w:val="center"/>
              <w:rPr>
                <w:rFonts w:ascii="Times New Roman" w:hAnsi="Times New Roman" w:cs="Times New Roman"/>
              </w:rPr>
            </w:pPr>
            <w:r w:rsidRPr="009D24DB">
              <w:rPr>
                <w:rFonts w:ascii="Times New Roman" w:eastAsia="Times New Roman" w:hAnsi="Times New Roman" w:cs="Times New Roman"/>
                <w:b/>
              </w:rPr>
              <w:t xml:space="preserve">Kasus dan Hasil Uji (Data Normal) </w:t>
            </w:r>
          </w:p>
        </w:tc>
      </w:tr>
      <w:tr w:rsidR="00C4511E" w:rsidRPr="009D24DB" w14:paraId="331751CE" w14:textId="77777777" w:rsidTr="00C57740">
        <w:trPr>
          <w:trHeight w:val="281"/>
        </w:trPr>
        <w:tc>
          <w:tcPr>
            <w:tcW w:w="2005" w:type="dxa"/>
            <w:tcBorders>
              <w:top w:val="single" w:sz="2" w:space="0" w:color="000000"/>
              <w:left w:val="single" w:sz="2" w:space="0" w:color="000000"/>
              <w:bottom w:val="single" w:sz="2" w:space="0" w:color="000000"/>
              <w:right w:val="single" w:sz="2" w:space="0" w:color="000000"/>
            </w:tcBorders>
          </w:tcPr>
          <w:p w14:paraId="79ECB656" w14:textId="77777777" w:rsidR="00C4511E" w:rsidRPr="009D24DB" w:rsidRDefault="00C4511E" w:rsidP="00C57740">
            <w:pPr>
              <w:spacing w:line="259" w:lineRule="auto"/>
              <w:rPr>
                <w:rFonts w:ascii="Times New Roman" w:hAnsi="Times New Roman" w:cs="Times New Roman"/>
              </w:rPr>
            </w:pPr>
            <w:r w:rsidRPr="009D24DB">
              <w:rPr>
                <w:rFonts w:ascii="Times New Roman" w:eastAsia="Times New Roman" w:hAnsi="Times New Roman" w:cs="Times New Roman"/>
                <w:b/>
              </w:rPr>
              <w:t xml:space="preserve">Data masukan </w:t>
            </w:r>
          </w:p>
        </w:tc>
        <w:tc>
          <w:tcPr>
            <w:tcW w:w="1939" w:type="dxa"/>
            <w:tcBorders>
              <w:top w:val="single" w:sz="2" w:space="0" w:color="000000"/>
              <w:left w:val="single" w:sz="2" w:space="0" w:color="000000"/>
              <w:bottom w:val="single" w:sz="2" w:space="0" w:color="000000"/>
              <w:right w:val="single" w:sz="2" w:space="0" w:color="000000"/>
            </w:tcBorders>
          </w:tcPr>
          <w:p w14:paraId="091C093E" w14:textId="77777777" w:rsidR="00C4511E" w:rsidRPr="009D24DB" w:rsidRDefault="00C4511E" w:rsidP="00C57740">
            <w:pPr>
              <w:spacing w:line="259" w:lineRule="auto"/>
              <w:rPr>
                <w:rFonts w:ascii="Times New Roman" w:hAnsi="Times New Roman" w:cs="Times New Roman"/>
              </w:rPr>
            </w:pPr>
            <w:r w:rsidRPr="009D24DB">
              <w:rPr>
                <w:rFonts w:ascii="Times New Roman" w:eastAsia="Times New Roman" w:hAnsi="Times New Roman" w:cs="Times New Roman"/>
                <w:b/>
              </w:rPr>
              <w:t xml:space="preserve">Yang diharapkan </w:t>
            </w:r>
          </w:p>
        </w:tc>
        <w:tc>
          <w:tcPr>
            <w:tcW w:w="2028" w:type="dxa"/>
            <w:tcBorders>
              <w:top w:val="single" w:sz="2" w:space="0" w:color="000000"/>
              <w:left w:val="single" w:sz="2" w:space="0" w:color="000000"/>
              <w:bottom w:val="single" w:sz="2" w:space="0" w:color="000000"/>
              <w:right w:val="single" w:sz="2" w:space="0" w:color="000000"/>
            </w:tcBorders>
          </w:tcPr>
          <w:p w14:paraId="139B36B7" w14:textId="77777777" w:rsidR="00C4511E" w:rsidRPr="009D24DB" w:rsidRDefault="00C4511E" w:rsidP="00C57740">
            <w:pPr>
              <w:spacing w:line="259" w:lineRule="auto"/>
              <w:ind w:left="3"/>
              <w:rPr>
                <w:rFonts w:ascii="Times New Roman" w:hAnsi="Times New Roman" w:cs="Times New Roman"/>
              </w:rPr>
            </w:pPr>
            <w:r w:rsidRPr="009D24DB">
              <w:rPr>
                <w:rFonts w:ascii="Times New Roman" w:eastAsia="Times New Roman" w:hAnsi="Times New Roman" w:cs="Times New Roman"/>
                <w:b/>
              </w:rPr>
              <w:t xml:space="preserve">Pengamatan </w:t>
            </w:r>
          </w:p>
        </w:tc>
        <w:tc>
          <w:tcPr>
            <w:tcW w:w="1685" w:type="dxa"/>
            <w:tcBorders>
              <w:top w:val="single" w:sz="2" w:space="0" w:color="000000"/>
              <w:left w:val="single" w:sz="2" w:space="0" w:color="000000"/>
              <w:bottom w:val="single" w:sz="2" w:space="0" w:color="000000"/>
              <w:right w:val="single" w:sz="2" w:space="0" w:color="000000"/>
            </w:tcBorders>
          </w:tcPr>
          <w:p w14:paraId="448EBDE2" w14:textId="77777777" w:rsidR="00C4511E" w:rsidRPr="009D24DB" w:rsidRDefault="00C4511E" w:rsidP="00C57740">
            <w:pPr>
              <w:spacing w:line="259" w:lineRule="auto"/>
              <w:rPr>
                <w:rFonts w:ascii="Times New Roman" w:hAnsi="Times New Roman" w:cs="Times New Roman"/>
              </w:rPr>
            </w:pPr>
            <w:r w:rsidRPr="009D24DB">
              <w:rPr>
                <w:rFonts w:ascii="Times New Roman" w:eastAsia="Times New Roman" w:hAnsi="Times New Roman" w:cs="Times New Roman"/>
                <w:b/>
              </w:rPr>
              <w:t xml:space="preserve">Kesimpulan </w:t>
            </w:r>
          </w:p>
        </w:tc>
      </w:tr>
      <w:tr w:rsidR="00C4511E" w:rsidRPr="009D24DB" w14:paraId="494EE504" w14:textId="77777777" w:rsidTr="00C57740">
        <w:trPr>
          <w:trHeight w:val="1109"/>
        </w:trPr>
        <w:tc>
          <w:tcPr>
            <w:tcW w:w="2005" w:type="dxa"/>
            <w:tcBorders>
              <w:top w:val="single" w:sz="2" w:space="0" w:color="000000"/>
              <w:left w:val="single" w:sz="2" w:space="0" w:color="000000"/>
              <w:bottom w:val="single" w:sz="2" w:space="0" w:color="000000"/>
              <w:right w:val="single" w:sz="2" w:space="0" w:color="000000"/>
            </w:tcBorders>
          </w:tcPr>
          <w:p w14:paraId="20AA2959" w14:textId="77777777" w:rsidR="00C4511E" w:rsidRPr="009D24DB" w:rsidRDefault="00C4511E" w:rsidP="00C57740">
            <w:pPr>
              <w:spacing w:line="259" w:lineRule="auto"/>
              <w:ind w:right="10"/>
              <w:rPr>
                <w:rFonts w:ascii="Times New Roman" w:hAnsi="Times New Roman" w:cs="Times New Roman"/>
              </w:rPr>
            </w:pPr>
            <w:r w:rsidRPr="009D24DB">
              <w:rPr>
                <w:rFonts w:ascii="Times New Roman" w:eastAsia="Times New Roman" w:hAnsi="Times New Roman" w:cs="Times New Roman"/>
                <w:i/>
              </w:rPr>
              <w:t>User</w:t>
            </w:r>
            <w:r w:rsidR="003E7E09">
              <w:rPr>
                <w:rFonts w:ascii="Times New Roman" w:hAnsi="Times New Roman" w:cs="Times New Roman"/>
              </w:rPr>
              <w:t xml:space="preserve"> menambahkan jarak, awal pelabuhan, tujuan pelabuhan </w:t>
            </w:r>
          </w:p>
        </w:tc>
        <w:tc>
          <w:tcPr>
            <w:tcW w:w="1939" w:type="dxa"/>
            <w:tcBorders>
              <w:top w:val="single" w:sz="2" w:space="0" w:color="000000"/>
              <w:left w:val="single" w:sz="2" w:space="0" w:color="000000"/>
              <w:bottom w:val="single" w:sz="2" w:space="0" w:color="000000"/>
              <w:right w:val="single" w:sz="2" w:space="0" w:color="000000"/>
            </w:tcBorders>
          </w:tcPr>
          <w:p w14:paraId="3B01092F" w14:textId="77777777" w:rsidR="00C4511E" w:rsidRPr="009D24DB" w:rsidRDefault="003E7E09" w:rsidP="00C57740">
            <w:pPr>
              <w:spacing w:line="259" w:lineRule="auto"/>
              <w:ind w:right="183"/>
              <w:rPr>
                <w:rFonts w:ascii="Times New Roman" w:hAnsi="Times New Roman" w:cs="Times New Roman"/>
              </w:rPr>
            </w:pPr>
            <w:r>
              <w:rPr>
                <w:rFonts w:ascii="Times New Roman" w:hAnsi="Times New Roman" w:cs="Times New Roman"/>
              </w:rPr>
              <w:t xml:space="preserve">Daftar  data wilayah </w:t>
            </w:r>
            <w:r w:rsidR="00C4511E" w:rsidRPr="009D24DB">
              <w:rPr>
                <w:rFonts w:ascii="Times New Roman" w:hAnsi="Times New Roman" w:cs="Times New Roman"/>
              </w:rPr>
              <w:t xml:space="preserve">akan bertambah dengan data yang telah diinput  </w:t>
            </w:r>
          </w:p>
        </w:tc>
        <w:tc>
          <w:tcPr>
            <w:tcW w:w="2028" w:type="dxa"/>
            <w:tcBorders>
              <w:top w:val="single" w:sz="2" w:space="0" w:color="000000"/>
              <w:left w:val="single" w:sz="2" w:space="0" w:color="000000"/>
              <w:bottom w:val="single" w:sz="2" w:space="0" w:color="000000"/>
              <w:right w:val="single" w:sz="2" w:space="0" w:color="000000"/>
            </w:tcBorders>
          </w:tcPr>
          <w:p w14:paraId="31CA1F59" w14:textId="77777777" w:rsidR="00C4511E" w:rsidRPr="009D24DB" w:rsidRDefault="00C4511E" w:rsidP="00C57740">
            <w:pPr>
              <w:spacing w:line="259" w:lineRule="auto"/>
              <w:ind w:left="3" w:right="51"/>
              <w:rPr>
                <w:rFonts w:ascii="Times New Roman" w:hAnsi="Times New Roman" w:cs="Times New Roman"/>
              </w:rPr>
            </w:pPr>
            <w:r w:rsidRPr="009D24DB">
              <w:rPr>
                <w:rFonts w:ascii="Times New Roman" w:hAnsi="Times New Roman" w:cs="Times New Roman"/>
              </w:rPr>
              <w:t xml:space="preserve">Sesuai dengan yang diharapkan  </w:t>
            </w:r>
          </w:p>
        </w:tc>
        <w:tc>
          <w:tcPr>
            <w:tcW w:w="1685" w:type="dxa"/>
            <w:tcBorders>
              <w:top w:val="single" w:sz="2" w:space="0" w:color="000000"/>
              <w:left w:val="single" w:sz="2" w:space="0" w:color="000000"/>
              <w:bottom w:val="single" w:sz="2" w:space="0" w:color="000000"/>
              <w:right w:val="single" w:sz="2" w:space="0" w:color="000000"/>
            </w:tcBorders>
          </w:tcPr>
          <w:p w14:paraId="322179EA" w14:textId="77777777" w:rsidR="00C4511E" w:rsidRPr="009D24DB" w:rsidRDefault="00C4511E" w:rsidP="00C57740">
            <w:pPr>
              <w:spacing w:line="259" w:lineRule="auto"/>
              <w:rPr>
                <w:rFonts w:ascii="Times New Roman" w:hAnsi="Times New Roman" w:cs="Times New Roman"/>
              </w:rPr>
            </w:pPr>
            <w:r w:rsidRPr="009D24DB">
              <w:rPr>
                <w:rFonts w:ascii="Times New Roman" w:hAnsi="Times New Roman" w:cs="Times New Roman"/>
              </w:rPr>
              <w:t xml:space="preserve">Diterima  </w:t>
            </w:r>
          </w:p>
        </w:tc>
      </w:tr>
      <w:tr w:rsidR="00C4511E" w:rsidRPr="009D24DB" w14:paraId="465F6960" w14:textId="77777777" w:rsidTr="00C57740">
        <w:trPr>
          <w:trHeight w:val="1109"/>
        </w:trPr>
        <w:tc>
          <w:tcPr>
            <w:tcW w:w="2005" w:type="dxa"/>
            <w:tcBorders>
              <w:top w:val="single" w:sz="2" w:space="0" w:color="000000"/>
              <w:left w:val="single" w:sz="2" w:space="0" w:color="000000"/>
              <w:bottom w:val="single" w:sz="2" w:space="0" w:color="000000"/>
              <w:right w:val="single" w:sz="2" w:space="0" w:color="000000"/>
            </w:tcBorders>
          </w:tcPr>
          <w:p w14:paraId="72B4B094" w14:textId="77777777" w:rsidR="00C4511E" w:rsidRPr="009D24DB" w:rsidRDefault="00C4511E" w:rsidP="003E7E09">
            <w:pPr>
              <w:spacing w:line="259" w:lineRule="auto"/>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mengubah </w:t>
            </w:r>
            <w:r w:rsidR="003E7E09">
              <w:rPr>
                <w:rFonts w:ascii="Times New Roman" w:hAnsi="Times New Roman" w:cs="Times New Roman"/>
              </w:rPr>
              <w:t>jarak, awal pelabuhan, tujuan pelabuhan</w:t>
            </w:r>
            <w:r w:rsidR="003E7E09" w:rsidRPr="009D24DB">
              <w:rPr>
                <w:rFonts w:ascii="Times New Roman" w:hAnsi="Times New Roman" w:cs="Times New Roman"/>
              </w:rPr>
              <w:t xml:space="preserve">  </w:t>
            </w:r>
          </w:p>
        </w:tc>
        <w:tc>
          <w:tcPr>
            <w:tcW w:w="1939" w:type="dxa"/>
            <w:tcBorders>
              <w:top w:val="single" w:sz="2" w:space="0" w:color="000000"/>
              <w:left w:val="single" w:sz="2" w:space="0" w:color="000000"/>
              <w:bottom w:val="single" w:sz="2" w:space="0" w:color="000000"/>
              <w:right w:val="single" w:sz="2" w:space="0" w:color="000000"/>
            </w:tcBorders>
          </w:tcPr>
          <w:p w14:paraId="18E70DB6" w14:textId="77777777" w:rsidR="00C4511E" w:rsidRPr="009D24DB" w:rsidRDefault="00C4511E" w:rsidP="00C57740">
            <w:pPr>
              <w:spacing w:line="259" w:lineRule="auto"/>
              <w:rPr>
                <w:rFonts w:ascii="Times New Roman" w:hAnsi="Times New Roman" w:cs="Times New Roman"/>
              </w:rPr>
            </w:pPr>
            <w:r>
              <w:rPr>
                <w:rFonts w:ascii="Times New Roman" w:hAnsi="Times New Roman" w:cs="Times New Roman"/>
              </w:rPr>
              <w:t>D</w:t>
            </w:r>
            <w:r w:rsidR="003E7E09">
              <w:rPr>
                <w:rFonts w:ascii="Times New Roman" w:hAnsi="Times New Roman" w:cs="Times New Roman"/>
              </w:rPr>
              <w:t>aftar data wilayah</w:t>
            </w:r>
            <w:r>
              <w:rPr>
                <w:rFonts w:ascii="Times New Roman" w:hAnsi="Times New Roman" w:cs="Times New Roman"/>
              </w:rPr>
              <w:t xml:space="preserve"> </w:t>
            </w:r>
            <w:r w:rsidRPr="009D24DB">
              <w:rPr>
                <w:rFonts w:ascii="Times New Roman" w:hAnsi="Times New Roman" w:cs="Times New Roman"/>
              </w:rPr>
              <w:t xml:space="preserve">yang dipilih untuk diubah dapat berubah. </w:t>
            </w:r>
          </w:p>
        </w:tc>
        <w:tc>
          <w:tcPr>
            <w:tcW w:w="2028" w:type="dxa"/>
            <w:tcBorders>
              <w:top w:val="single" w:sz="2" w:space="0" w:color="000000"/>
              <w:left w:val="single" w:sz="2" w:space="0" w:color="000000"/>
              <w:bottom w:val="single" w:sz="2" w:space="0" w:color="000000"/>
              <w:right w:val="single" w:sz="2" w:space="0" w:color="000000"/>
            </w:tcBorders>
          </w:tcPr>
          <w:p w14:paraId="7305C0FA" w14:textId="77777777" w:rsidR="00C4511E" w:rsidRPr="009D24DB" w:rsidRDefault="00C4511E" w:rsidP="00C57740">
            <w:pPr>
              <w:spacing w:line="259" w:lineRule="auto"/>
              <w:ind w:left="3" w:right="51"/>
              <w:rPr>
                <w:rFonts w:ascii="Times New Roman" w:hAnsi="Times New Roman" w:cs="Times New Roman"/>
              </w:rPr>
            </w:pPr>
            <w:r w:rsidRPr="009D24DB">
              <w:rPr>
                <w:rFonts w:ascii="Times New Roman" w:hAnsi="Times New Roman" w:cs="Times New Roman"/>
              </w:rPr>
              <w:t xml:space="preserve">Sesuai dengan yang diharapkan  </w:t>
            </w:r>
          </w:p>
        </w:tc>
        <w:tc>
          <w:tcPr>
            <w:tcW w:w="1685" w:type="dxa"/>
            <w:tcBorders>
              <w:top w:val="single" w:sz="2" w:space="0" w:color="000000"/>
              <w:left w:val="single" w:sz="2" w:space="0" w:color="000000"/>
              <w:bottom w:val="single" w:sz="2" w:space="0" w:color="000000"/>
              <w:right w:val="single" w:sz="2" w:space="0" w:color="000000"/>
            </w:tcBorders>
          </w:tcPr>
          <w:p w14:paraId="3EC92A0F" w14:textId="77777777" w:rsidR="00C4511E" w:rsidRPr="009D24DB" w:rsidRDefault="00C4511E" w:rsidP="00C57740">
            <w:pPr>
              <w:spacing w:line="259" w:lineRule="auto"/>
              <w:rPr>
                <w:rFonts w:ascii="Times New Roman" w:hAnsi="Times New Roman" w:cs="Times New Roman"/>
              </w:rPr>
            </w:pPr>
            <w:r w:rsidRPr="009D24DB">
              <w:rPr>
                <w:rFonts w:ascii="Times New Roman" w:hAnsi="Times New Roman" w:cs="Times New Roman"/>
              </w:rPr>
              <w:t xml:space="preserve">Diterima  </w:t>
            </w:r>
          </w:p>
        </w:tc>
      </w:tr>
      <w:tr w:rsidR="00C4511E" w:rsidRPr="009D24DB" w14:paraId="0C12F2ED" w14:textId="77777777" w:rsidTr="00C57740">
        <w:trPr>
          <w:trHeight w:val="1109"/>
        </w:trPr>
        <w:tc>
          <w:tcPr>
            <w:tcW w:w="2005" w:type="dxa"/>
            <w:tcBorders>
              <w:top w:val="single" w:sz="2" w:space="0" w:color="000000"/>
              <w:left w:val="single" w:sz="2" w:space="0" w:color="000000"/>
              <w:bottom w:val="single" w:sz="2" w:space="0" w:color="000000"/>
              <w:right w:val="single" w:sz="2" w:space="0" w:color="000000"/>
            </w:tcBorders>
          </w:tcPr>
          <w:p w14:paraId="555A5F3E" w14:textId="77777777" w:rsidR="00C4511E" w:rsidRPr="009D24DB" w:rsidRDefault="00C4511E" w:rsidP="00C57740">
            <w:pPr>
              <w:spacing w:line="259" w:lineRule="auto"/>
              <w:ind w:left="65"/>
              <w:rPr>
                <w:rFonts w:ascii="Times New Roman" w:hAnsi="Times New Roman" w:cs="Times New Roman"/>
              </w:rPr>
            </w:pPr>
            <w:r w:rsidRPr="009D24DB">
              <w:rPr>
                <w:rFonts w:ascii="Times New Roman" w:eastAsia="Times New Roman" w:hAnsi="Times New Roman" w:cs="Times New Roman"/>
                <w:i/>
              </w:rPr>
              <w:t>User</w:t>
            </w:r>
            <w:r w:rsidR="003E7E09">
              <w:rPr>
                <w:rFonts w:ascii="Times New Roman" w:hAnsi="Times New Roman" w:cs="Times New Roman"/>
              </w:rPr>
              <w:t xml:space="preserve"> menghapus jarak, awal pelabuhan, tujuan pelabuhan</w:t>
            </w:r>
            <w:r w:rsidR="003E7E09" w:rsidRPr="009D24DB">
              <w:rPr>
                <w:rFonts w:ascii="Times New Roman" w:hAnsi="Times New Roman" w:cs="Times New Roman"/>
              </w:rPr>
              <w:t xml:space="preserve">  </w:t>
            </w:r>
          </w:p>
        </w:tc>
        <w:tc>
          <w:tcPr>
            <w:tcW w:w="1939" w:type="dxa"/>
            <w:tcBorders>
              <w:top w:val="single" w:sz="2" w:space="0" w:color="000000"/>
              <w:left w:val="single" w:sz="2" w:space="0" w:color="000000"/>
              <w:bottom w:val="single" w:sz="2" w:space="0" w:color="000000"/>
              <w:right w:val="single" w:sz="2" w:space="0" w:color="000000"/>
            </w:tcBorders>
          </w:tcPr>
          <w:p w14:paraId="07049F6D" w14:textId="77777777" w:rsidR="00C4511E" w:rsidRPr="009D24DB" w:rsidRDefault="003E7E09" w:rsidP="00C57740">
            <w:pPr>
              <w:spacing w:line="259" w:lineRule="auto"/>
              <w:ind w:left="65"/>
              <w:rPr>
                <w:rFonts w:ascii="Times New Roman" w:hAnsi="Times New Roman" w:cs="Times New Roman"/>
              </w:rPr>
            </w:pPr>
            <w:r>
              <w:rPr>
                <w:rFonts w:ascii="Times New Roman" w:hAnsi="Times New Roman" w:cs="Times New Roman"/>
              </w:rPr>
              <w:t>Daftar data wilayah</w:t>
            </w:r>
            <w:r w:rsidR="00C4511E" w:rsidRPr="009D24DB">
              <w:rPr>
                <w:rFonts w:ascii="Times New Roman" w:hAnsi="Times New Roman" w:cs="Times New Roman"/>
              </w:rPr>
              <w:t xml:space="preserve"> yang dipilih untuk dihapus, berhasil dihapus </w:t>
            </w:r>
          </w:p>
        </w:tc>
        <w:tc>
          <w:tcPr>
            <w:tcW w:w="2028" w:type="dxa"/>
            <w:tcBorders>
              <w:top w:val="single" w:sz="2" w:space="0" w:color="000000"/>
              <w:left w:val="single" w:sz="2" w:space="0" w:color="000000"/>
              <w:bottom w:val="single" w:sz="2" w:space="0" w:color="000000"/>
              <w:right w:val="single" w:sz="2" w:space="0" w:color="000000"/>
            </w:tcBorders>
          </w:tcPr>
          <w:p w14:paraId="5764BA2A" w14:textId="77777777" w:rsidR="00C4511E" w:rsidRPr="009D24DB" w:rsidRDefault="00C4511E" w:rsidP="00C57740">
            <w:pPr>
              <w:spacing w:line="259" w:lineRule="auto"/>
              <w:ind w:left="68" w:right="51"/>
              <w:rPr>
                <w:rFonts w:ascii="Times New Roman" w:hAnsi="Times New Roman" w:cs="Times New Roman"/>
              </w:rPr>
            </w:pPr>
            <w:r w:rsidRPr="009D24DB">
              <w:rPr>
                <w:rFonts w:ascii="Times New Roman" w:hAnsi="Times New Roman" w:cs="Times New Roman"/>
              </w:rPr>
              <w:t xml:space="preserve">Sesuai dengan yang diharapkan  </w:t>
            </w:r>
          </w:p>
        </w:tc>
        <w:tc>
          <w:tcPr>
            <w:tcW w:w="1685" w:type="dxa"/>
            <w:tcBorders>
              <w:top w:val="single" w:sz="2" w:space="0" w:color="000000"/>
              <w:left w:val="single" w:sz="2" w:space="0" w:color="000000"/>
              <w:bottom w:val="single" w:sz="2" w:space="0" w:color="000000"/>
              <w:right w:val="single" w:sz="2" w:space="0" w:color="000000"/>
            </w:tcBorders>
          </w:tcPr>
          <w:p w14:paraId="4E46C57C" w14:textId="77777777" w:rsidR="00C4511E" w:rsidRPr="009D24DB" w:rsidRDefault="00C4511E" w:rsidP="00C57740">
            <w:pPr>
              <w:spacing w:line="259" w:lineRule="auto"/>
              <w:ind w:left="65"/>
              <w:rPr>
                <w:rFonts w:ascii="Times New Roman" w:hAnsi="Times New Roman" w:cs="Times New Roman"/>
              </w:rPr>
            </w:pPr>
            <w:r w:rsidRPr="009D24DB">
              <w:rPr>
                <w:rFonts w:ascii="Times New Roman" w:hAnsi="Times New Roman" w:cs="Times New Roman"/>
              </w:rPr>
              <w:t xml:space="preserve">Diterima  </w:t>
            </w:r>
          </w:p>
        </w:tc>
      </w:tr>
      <w:tr w:rsidR="00C4511E" w:rsidRPr="009D24DB" w14:paraId="2B717E05" w14:textId="77777777" w:rsidTr="00C57740">
        <w:trPr>
          <w:trHeight w:val="281"/>
        </w:trPr>
        <w:tc>
          <w:tcPr>
            <w:tcW w:w="7658" w:type="dxa"/>
            <w:gridSpan w:val="4"/>
            <w:tcBorders>
              <w:top w:val="single" w:sz="2" w:space="0" w:color="000000"/>
              <w:left w:val="single" w:sz="2" w:space="0" w:color="000000"/>
              <w:bottom w:val="single" w:sz="2" w:space="0" w:color="000000"/>
              <w:right w:val="single" w:sz="2" w:space="0" w:color="000000"/>
            </w:tcBorders>
          </w:tcPr>
          <w:p w14:paraId="4DFE2F82" w14:textId="77777777" w:rsidR="00C4511E" w:rsidRPr="009D24DB" w:rsidRDefault="00C4511E" w:rsidP="00C57740">
            <w:pPr>
              <w:spacing w:line="259" w:lineRule="auto"/>
              <w:ind w:left="1"/>
              <w:jc w:val="center"/>
              <w:rPr>
                <w:rFonts w:ascii="Times New Roman" w:hAnsi="Times New Roman" w:cs="Times New Roman"/>
              </w:rPr>
            </w:pPr>
            <w:r w:rsidRPr="009D24DB">
              <w:rPr>
                <w:rFonts w:ascii="Times New Roman" w:eastAsia="Times New Roman" w:hAnsi="Times New Roman" w:cs="Times New Roman"/>
                <w:b/>
              </w:rPr>
              <w:t xml:space="preserve">Kasus dan Hasil Uji Coba (Data Tidak Normal) </w:t>
            </w:r>
          </w:p>
        </w:tc>
      </w:tr>
      <w:tr w:rsidR="00C4511E" w:rsidRPr="009D24DB" w14:paraId="475E5C54" w14:textId="77777777" w:rsidTr="00C57740">
        <w:trPr>
          <w:trHeight w:val="1661"/>
        </w:trPr>
        <w:tc>
          <w:tcPr>
            <w:tcW w:w="2005" w:type="dxa"/>
            <w:tcBorders>
              <w:top w:val="single" w:sz="2" w:space="0" w:color="000000"/>
              <w:left w:val="single" w:sz="2" w:space="0" w:color="000000"/>
              <w:bottom w:val="single" w:sz="2" w:space="0" w:color="000000"/>
              <w:right w:val="single" w:sz="2" w:space="0" w:color="000000"/>
            </w:tcBorders>
          </w:tcPr>
          <w:p w14:paraId="3BFC5FF5" w14:textId="77777777" w:rsidR="00C4511E" w:rsidRPr="009D24DB" w:rsidRDefault="00C4511E" w:rsidP="00C57740">
            <w:pPr>
              <w:spacing w:line="259" w:lineRule="auto"/>
              <w:ind w:left="65" w:right="15"/>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menambahkan data </w:t>
            </w:r>
            <w:r w:rsidR="003E7E09">
              <w:rPr>
                <w:rFonts w:ascii="Times New Roman" w:hAnsi="Times New Roman" w:cs="Times New Roman"/>
              </w:rPr>
              <w:t>tanpa mengisi jarak, awal pelabuhan, tujuan pelabuhan</w:t>
            </w:r>
            <w:r w:rsidR="003E7E09" w:rsidRPr="009D24DB">
              <w:rPr>
                <w:rFonts w:ascii="Times New Roman" w:hAnsi="Times New Roman" w:cs="Times New Roman"/>
              </w:rPr>
              <w:t xml:space="preserve">  </w:t>
            </w:r>
            <w:r w:rsidRPr="009D24DB">
              <w:rPr>
                <w:rFonts w:ascii="Times New Roman" w:hAnsi="Times New Roman" w:cs="Times New Roman"/>
              </w:rPr>
              <w:t xml:space="preserve">  </w:t>
            </w:r>
          </w:p>
        </w:tc>
        <w:tc>
          <w:tcPr>
            <w:tcW w:w="1939" w:type="dxa"/>
            <w:tcBorders>
              <w:top w:val="single" w:sz="2" w:space="0" w:color="000000"/>
              <w:left w:val="single" w:sz="2" w:space="0" w:color="000000"/>
              <w:bottom w:val="single" w:sz="2" w:space="0" w:color="000000"/>
              <w:right w:val="single" w:sz="2" w:space="0" w:color="000000"/>
            </w:tcBorders>
          </w:tcPr>
          <w:p w14:paraId="5BFA012F" w14:textId="77777777" w:rsidR="00C4511E" w:rsidRPr="009D24DB" w:rsidRDefault="00C4511E" w:rsidP="00C57740">
            <w:pPr>
              <w:spacing w:line="259" w:lineRule="auto"/>
              <w:ind w:left="-21" w:right="59" w:firstLine="86"/>
              <w:rPr>
                <w:rFonts w:ascii="Times New Roman" w:hAnsi="Times New Roman" w:cs="Times New Roman"/>
              </w:rPr>
            </w:pPr>
            <w:r w:rsidRPr="009D24DB">
              <w:rPr>
                <w:rFonts w:ascii="Times New Roman" w:hAnsi="Times New Roman" w:cs="Times New Roman"/>
              </w:rPr>
              <w:t>Tetap berad</w:t>
            </w:r>
            <w:r w:rsidR="003E7E09">
              <w:rPr>
                <w:rFonts w:ascii="Times New Roman" w:hAnsi="Times New Roman" w:cs="Times New Roman"/>
              </w:rPr>
              <w:t>a pada  halaman kelola data wilayah</w:t>
            </w:r>
            <w:r w:rsidRPr="009D24DB">
              <w:rPr>
                <w:rFonts w:ascii="Times New Roman" w:eastAsia="Times New Roman" w:hAnsi="Times New Roman" w:cs="Times New Roman"/>
                <w:i/>
              </w:rPr>
              <w:t xml:space="preserve"> </w:t>
            </w:r>
            <w:r w:rsidRPr="009D24DB">
              <w:rPr>
                <w:rFonts w:ascii="Times New Roman" w:hAnsi="Times New Roman" w:cs="Times New Roman"/>
              </w:rPr>
              <w:t xml:space="preserve">dan memberikan notifikasi bahwa data harus diisi </w:t>
            </w:r>
          </w:p>
        </w:tc>
        <w:tc>
          <w:tcPr>
            <w:tcW w:w="2028" w:type="dxa"/>
            <w:tcBorders>
              <w:top w:val="single" w:sz="2" w:space="0" w:color="000000"/>
              <w:left w:val="single" w:sz="2" w:space="0" w:color="000000"/>
              <w:bottom w:val="single" w:sz="2" w:space="0" w:color="000000"/>
              <w:right w:val="single" w:sz="2" w:space="0" w:color="000000"/>
            </w:tcBorders>
          </w:tcPr>
          <w:p w14:paraId="210C5758" w14:textId="77777777" w:rsidR="00C4511E" w:rsidRPr="009D24DB" w:rsidRDefault="00C4511E" w:rsidP="00C57740">
            <w:pPr>
              <w:spacing w:line="259" w:lineRule="auto"/>
              <w:ind w:left="68" w:hanging="76"/>
              <w:rPr>
                <w:rFonts w:ascii="Times New Roman" w:hAnsi="Times New Roman" w:cs="Times New Roman"/>
              </w:rPr>
            </w:pPr>
            <w:r w:rsidRPr="009D24DB">
              <w:rPr>
                <w:rFonts w:ascii="Times New Roman" w:hAnsi="Times New Roman" w:cs="Times New Roman"/>
              </w:rPr>
              <w:t xml:space="preserve"> Sesuai yang diharapkan </w:t>
            </w:r>
          </w:p>
        </w:tc>
        <w:tc>
          <w:tcPr>
            <w:tcW w:w="1685" w:type="dxa"/>
            <w:tcBorders>
              <w:top w:val="single" w:sz="2" w:space="0" w:color="000000"/>
              <w:left w:val="single" w:sz="2" w:space="0" w:color="000000"/>
              <w:bottom w:val="single" w:sz="2" w:space="0" w:color="000000"/>
              <w:right w:val="single" w:sz="2" w:space="0" w:color="000000"/>
            </w:tcBorders>
          </w:tcPr>
          <w:p w14:paraId="717F9AB1" w14:textId="77777777" w:rsidR="00C4511E" w:rsidRPr="009D24DB" w:rsidRDefault="00C4511E" w:rsidP="00C57740">
            <w:pPr>
              <w:spacing w:line="259" w:lineRule="auto"/>
              <w:ind w:left="65"/>
              <w:rPr>
                <w:rFonts w:ascii="Times New Roman" w:hAnsi="Times New Roman" w:cs="Times New Roman"/>
              </w:rPr>
            </w:pPr>
            <w:r w:rsidRPr="009D24DB">
              <w:rPr>
                <w:rFonts w:ascii="Times New Roman" w:hAnsi="Times New Roman" w:cs="Times New Roman"/>
              </w:rPr>
              <w:t xml:space="preserve">Diterima </w:t>
            </w:r>
          </w:p>
        </w:tc>
      </w:tr>
      <w:tr w:rsidR="00C4511E" w:rsidRPr="009D24DB" w14:paraId="4EE6A5AC" w14:textId="77777777" w:rsidTr="00C57740">
        <w:trPr>
          <w:trHeight w:val="1661"/>
        </w:trPr>
        <w:tc>
          <w:tcPr>
            <w:tcW w:w="2005" w:type="dxa"/>
            <w:tcBorders>
              <w:top w:val="single" w:sz="2" w:space="0" w:color="000000"/>
              <w:left w:val="single" w:sz="2" w:space="0" w:color="000000"/>
              <w:bottom w:val="single" w:sz="2" w:space="0" w:color="000000"/>
              <w:right w:val="single" w:sz="2" w:space="0" w:color="000000"/>
            </w:tcBorders>
          </w:tcPr>
          <w:p w14:paraId="0A08EF3D" w14:textId="77777777" w:rsidR="00C4511E" w:rsidRPr="009D24DB" w:rsidRDefault="00C4511E" w:rsidP="00C57740">
            <w:pPr>
              <w:spacing w:line="238" w:lineRule="auto"/>
              <w:ind w:left="65"/>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mengubah data dengan cara mengosongkan </w:t>
            </w:r>
          </w:p>
          <w:p w14:paraId="13CEC025" w14:textId="77777777" w:rsidR="00C4511E" w:rsidRPr="009D24DB" w:rsidRDefault="00C4511E" w:rsidP="00C57740">
            <w:pPr>
              <w:spacing w:line="259" w:lineRule="auto"/>
              <w:ind w:left="65"/>
              <w:rPr>
                <w:rFonts w:ascii="Times New Roman" w:hAnsi="Times New Roman" w:cs="Times New Roman"/>
              </w:rPr>
            </w:pPr>
            <w:r w:rsidRPr="009D24DB">
              <w:rPr>
                <w:rFonts w:ascii="Times New Roman" w:hAnsi="Times New Roman" w:cs="Times New Roman"/>
              </w:rPr>
              <w:t xml:space="preserve">salah satu inputan  </w:t>
            </w:r>
          </w:p>
        </w:tc>
        <w:tc>
          <w:tcPr>
            <w:tcW w:w="1939" w:type="dxa"/>
            <w:tcBorders>
              <w:top w:val="single" w:sz="2" w:space="0" w:color="000000"/>
              <w:left w:val="single" w:sz="2" w:space="0" w:color="000000"/>
              <w:bottom w:val="single" w:sz="2" w:space="0" w:color="000000"/>
              <w:right w:val="single" w:sz="2" w:space="0" w:color="000000"/>
            </w:tcBorders>
          </w:tcPr>
          <w:p w14:paraId="7DADFBC4" w14:textId="77777777" w:rsidR="00C4511E" w:rsidRPr="009D24DB" w:rsidRDefault="00C4511E" w:rsidP="00C57740">
            <w:pPr>
              <w:spacing w:line="259" w:lineRule="auto"/>
              <w:ind w:left="65" w:right="59"/>
              <w:rPr>
                <w:rFonts w:ascii="Times New Roman" w:hAnsi="Times New Roman" w:cs="Times New Roman"/>
              </w:rPr>
            </w:pPr>
            <w:r w:rsidRPr="009D24DB">
              <w:rPr>
                <w:rFonts w:ascii="Times New Roman" w:hAnsi="Times New Roman" w:cs="Times New Roman"/>
              </w:rPr>
              <w:t>Tetap berad</w:t>
            </w:r>
            <w:r>
              <w:rPr>
                <w:rFonts w:ascii="Times New Roman" w:hAnsi="Times New Roman" w:cs="Times New Roman"/>
              </w:rPr>
              <w:t>a pada halaman k</w:t>
            </w:r>
            <w:r w:rsidR="003E7E09">
              <w:rPr>
                <w:rFonts w:ascii="Times New Roman" w:hAnsi="Times New Roman" w:cs="Times New Roman"/>
              </w:rPr>
              <w:t>elola data wilayah</w:t>
            </w:r>
            <w:r w:rsidRPr="009D24DB">
              <w:rPr>
                <w:rFonts w:ascii="Times New Roman" w:hAnsi="Times New Roman" w:cs="Times New Roman"/>
              </w:rPr>
              <w:t xml:space="preserve"> dan memberikan notifikasi bahwa data harus diisi </w:t>
            </w:r>
          </w:p>
        </w:tc>
        <w:tc>
          <w:tcPr>
            <w:tcW w:w="2028" w:type="dxa"/>
            <w:tcBorders>
              <w:top w:val="single" w:sz="2" w:space="0" w:color="000000"/>
              <w:left w:val="single" w:sz="2" w:space="0" w:color="000000"/>
              <w:bottom w:val="single" w:sz="2" w:space="0" w:color="000000"/>
              <w:right w:val="single" w:sz="2" w:space="0" w:color="000000"/>
            </w:tcBorders>
          </w:tcPr>
          <w:p w14:paraId="16A0947A" w14:textId="77777777" w:rsidR="00C4511E" w:rsidRPr="009D24DB" w:rsidRDefault="00C4511E" w:rsidP="00C57740">
            <w:pPr>
              <w:spacing w:line="259" w:lineRule="auto"/>
              <w:ind w:left="68" w:right="51"/>
              <w:rPr>
                <w:rFonts w:ascii="Times New Roman" w:hAnsi="Times New Roman" w:cs="Times New Roman"/>
              </w:rPr>
            </w:pPr>
            <w:r w:rsidRPr="009D24DB">
              <w:rPr>
                <w:rFonts w:ascii="Times New Roman" w:hAnsi="Times New Roman" w:cs="Times New Roman"/>
              </w:rPr>
              <w:t xml:space="preserve">Sesuai dengan yang diharapkan </w:t>
            </w:r>
          </w:p>
        </w:tc>
        <w:tc>
          <w:tcPr>
            <w:tcW w:w="1685" w:type="dxa"/>
            <w:tcBorders>
              <w:top w:val="single" w:sz="2" w:space="0" w:color="000000"/>
              <w:left w:val="single" w:sz="2" w:space="0" w:color="000000"/>
              <w:bottom w:val="single" w:sz="2" w:space="0" w:color="000000"/>
              <w:right w:val="single" w:sz="2" w:space="0" w:color="000000"/>
            </w:tcBorders>
          </w:tcPr>
          <w:p w14:paraId="296CD2FB" w14:textId="77777777" w:rsidR="00C4511E" w:rsidRPr="009D24DB" w:rsidRDefault="00C4511E" w:rsidP="00C57740">
            <w:pPr>
              <w:spacing w:line="259" w:lineRule="auto"/>
              <w:ind w:left="65"/>
              <w:rPr>
                <w:rFonts w:ascii="Times New Roman" w:hAnsi="Times New Roman" w:cs="Times New Roman"/>
              </w:rPr>
            </w:pPr>
            <w:r w:rsidRPr="009D24DB">
              <w:rPr>
                <w:rFonts w:ascii="Times New Roman" w:hAnsi="Times New Roman" w:cs="Times New Roman"/>
              </w:rPr>
              <w:t xml:space="preserve">Diterima </w:t>
            </w:r>
          </w:p>
        </w:tc>
      </w:tr>
      <w:tr w:rsidR="00C4511E" w:rsidRPr="009D24DB" w14:paraId="0C988E7F" w14:textId="77777777" w:rsidTr="00C57740">
        <w:trPr>
          <w:trHeight w:val="281"/>
        </w:trPr>
        <w:tc>
          <w:tcPr>
            <w:tcW w:w="7658" w:type="dxa"/>
            <w:gridSpan w:val="4"/>
            <w:tcBorders>
              <w:top w:val="single" w:sz="2" w:space="0" w:color="000000"/>
              <w:left w:val="single" w:sz="2" w:space="0" w:color="000000"/>
              <w:bottom w:val="single" w:sz="2" w:space="0" w:color="000000"/>
              <w:right w:val="single" w:sz="2" w:space="0" w:color="000000"/>
            </w:tcBorders>
          </w:tcPr>
          <w:p w14:paraId="016EA40F" w14:textId="77777777" w:rsidR="00C4511E" w:rsidRPr="009D24DB" w:rsidRDefault="00C4511E" w:rsidP="00C57740">
            <w:pPr>
              <w:spacing w:line="259" w:lineRule="auto"/>
              <w:ind w:left="2"/>
              <w:jc w:val="center"/>
              <w:rPr>
                <w:rFonts w:ascii="Times New Roman" w:hAnsi="Times New Roman" w:cs="Times New Roman"/>
              </w:rPr>
            </w:pPr>
            <w:r w:rsidRPr="009D24DB">
              <w:rPr>
                <w:rFonts w:ascii="Times New Roman" w:eastAsia="Times New Roman" w:hAnsi="Times New Roman" w:cs="Times New Roman"/>
                <w:b/>
              </w:rPr>
              <w:t xml:space="preserve">Catatan </w:t>
            </w:r>
          </w:p>
        </w:tc>
      </w:tr>
    </w:tbl>
    <w:p w14:paraId="539F56B5" w14:textId="77777777" w:rsidR="00C4511E" w:rsidRDefault="00C4511E" w:rsidP="00C4511E">
      <w:pPr>
        <w:spacing w:line="360" w:lineRule="auto"/>
        <w:jc w:val="both"/>
        <w:rPr>
          <w:rFonts w:ascii="Times New Roman" w:hAnsi="Times New Roman"/>
          <w:sz w:val="24"/>
          <w:szCs w:val="24"/>
          <w:lang w:val="en-AU"/>
        </w:rPr>
      </w:pPr>
    </w:p>
    <w:p w14:paraId="22CE486B" w14:textId="77777777" w:rsidR="002C7FD8" w:rsidRPr="002C7FD8" w:rsidRDefault="003E7E09" w:rsidP="002C7FD8">
      <w:pPr>
        <w:pStyle w:val="Heading9"/>
        <w:numPr>
          <w:ilvl w:val="0"/>
          <w:numId w:val="0"/>
        </w:numPr>
        <w:spacing w:after="171"/>
        <w:ind w:left="7"/>
        <w:rPr>
          <w:rFonts w:ascii="Times New Roman" w:hAnsi="Times New Roman"/>
          <w:i w:val="0"/>
          <w:sz w:val="22"/>
          <w:szCs w:val="22"/>
        </w:rPr>
      </w:pPr>
      <w:r>
        <w:rPr>
          <w:rFonts w:ascii="Times New Roman" w:hAnsi="Times New Roman"/>
          <w:i w:val="0"/>
          <w:sz w:val="22"/>
          <w:szCs w:val="22"/>
        </w:rPr>
        <w:t>4.3.3.3</w:t>
      </w:r>
      <w:r w:rsidRPr="009D24DB">
        <w:rPr>
          <w:rFonts w:ascii="Times New Roman" w:hAnsi="Times New Roman"/>
          <w:i w:val="0"/>
          <w:sz w:val="22"/>
          <w:szCs w:val="22"/>
        </w:rPr>
        <w:t>.</w:t>
      </w:r>
      <w:r w:rsidRPr="009D24DB">
        <w:rPr>
          <w:rFonts w:ascii="Times New Roman" w:eastAsia="Arial" w:hAnsi="Times New Roman"/>
          <w:i w:val="0"/>
          <w:sz w:val="22"/>
          <w:szCs w:val="22"/>
        </w:rPr>
        <w:t xml:space="preserve"> </w:t>
      </w:r>
      <w:r w:rsidRPr="009D24DB">
        <w:rPr>
          <w:rFonts w:ascii="Times New Roman" w:hAnsi="Times New Roman"/>
          <w:i w:val="0"/>
          <w:sz w:val="22"/>
          <w:szCs w:val="22"/>
        </w:rPr>
        <w:t>Test Plan</w:t>
      </w:r>
      <w:r>
        <w:rPr>
          <w:rFonts w:ascii="Times New Roman" w:hAnsi="Times New Roman"/>
          <w:i w:val="0"/>
          <w:sz w:val="22"/>
          <w:szCs w:val="22"/>
        </w:rPr>
        <w:t xml:space="preserve"> Pengujian Mengelola Data Jadwal</w:t>
      </w:r>
    </w:p>
    <w:p w14:paraId="5EBCE6D1" w14:textId="77777777" w:rsidR="003E7E09" w:rsidRPr="009D24DB" w:rsidRDefault="003E7E09" w:rsidP="003E7E09">
      <w:pPr>
        <w:ind w:right="287"/>
        <w:rPr>
          <w:rFonts w:ascii="Times New Roman" w:hAnsi="Times New Roman"/>
        </w:rPr>
      </w:pPr>
      <w:r>
        <w:rPr>
          <w:rFonts w:ascii="Times New Roman" w:hAnsi="Times New Roman"/>
        </w:rPr>
        <w:t xml:space="preserve">Data Jadwal </w:t>
      </w:r>
      <w:r w:rsidRPr="009D24DB">
        <w:rPr>
          <w:rFonts w:ascii="Times New Roman" w:hAnsi="Times New Roman"/>
        </w:rPr>
        <w:t xml:space="preserve">merupakan data dari. </w:t>
      </w:r>
      <w:r w:rsidRPr="009D24DB">
        <w:rPr>
          <w:rFonts w:ascii="Times New Roman" w:hAnsi="Times New Roman"/>
          <w:i/>
        </w:rPr>
        <w:t xml:space="preserve">Test plan </w:t>
      </w:r>
      <w:r>
        <w:rPr>
          <w:rFonts w:ascii="Times New Roman" w:hAnsi="Times New Roman"/>
        </w:rPr>
        <w:t>mengelola data jadwal</w:t>
      </w:r>
      <w:r w:rsidRPr="009D24DB">
        <w:rPr>
          <w:rFonts w:ascii="Times New Roman" w:hAnsi="Times New Roman"/>
        </w:rPr>
        <w:t xml:space="preserve">, bertujuan untuk merancang perencanaan </w:t>
      </w:r>
      <w:r w:rsidRPr="009D24DB">
        <w:rPr>
          <w:rFonts w:ascii="Times New Roman" w:hAnsi="Times New Roman"/>
          <w:i/>
        </w:rPr>
        <w:t xml:space="preserve">Test </w:t>
      </w:r>
      <w:r w:rsidRPr="009D24DB">
        <w:rPr>
          <w:rFonts w:ascii="Times New Roman" w:hAnsi="Times New Roman"/>
        </w:rPr>
        <w:t>yang bertujuan untuk memastik</w:t>
      </w:r>
      <w:r>
        <w:rPr>
          <w:rFonts w:ascii="Times New Roman" w:hAnsi="Times New Roman"/>
        </w:rPr>
        <w:t>an proses pengelolaan data jadwal</w:t>
      </w:r>
      <w:r w:rsidRPr="009D24DB">
        <w:rPr>
          <w:rFonts w:ascii="Times New Roman" w:hAnsi="Times New Roman"/>
        </w:rPr>
        <w:t xml:space="preserve">, telah berjalan sesuai dengan yang diharapkan. </w:t>
      </w:r>
    </w:p>
    <w:p w14:paraId="0FEFD7BD" w14:textId="2805AB6F" w:rsidR="003E7E09" w:rsidRPr="00095EC9" w:rsidRDefault="00095EC9" w:rsidP="00095EC9">
      <w:pPr>
        <w:pStyle w:val="Caption"/>
        <w:ind w:left="720" w:firstLine="720"/>
        <w:rPr>
          <w:rFonts w:ascii="Times New Roman" w:hAnsi="Times New Roman"/>
          <w:b w:val="0"/>
          <w:sz w:val="24"/>
          <w:szCs w:val="24"/>
        </w:rPr>
      </w:pPr>
      <w:bookmarkStart w:id="229" w:name="_Toc44550881"/>
      <w:r w:rsidRPr="00095EC9">
        <w:rPr>
          <w:rFonts w:ascii="Times New Roman" w:hAnsi="Times New Roman"/>
          <w:sz w:val="24"/>
          <w:szCs w:val="24"/>
        </w:rPr>
        <w:t xml:space="preserve">Table </w:t>
      </w:r>
      <w:r w:rsidRPr="00095EC9">
        <w:rPr>
          <w:rFonts w:ascii="Times New Roman" w:hAnsi="Times New Roman"/>
          <w:sz w:val="24"/>
          <w:szCs w:val="24"/>
        </w:rPr>
        <w:fldChar w:fldCharType="begin"/>
      </w:r>
      <w:r w:rsidRPr="00095EC9">
        <w:rPr>
          <w:rFonts w:ascii="Times New Roman" w:hAnsi="Times New Roman"/>
          <w:sz w:val="24"/>
          <w:szCs w:val="24"/>
        </w:rPr>
        <w:instrText xml:space="preserve"> SEQ Table \* ARABIC </w:instrText>
      </w:r>
      <w:r w:rsidRPr="00095EC9">
        <w:rPr>
          <w:rFonts w:ascii="Times New Roman" w:hAnsi="Times New Roman"/>
          <w:sz w:val="24"/>
          <w:szCs w:val="24"/>
        </w:rPr>
        <w:fldChar w:fldCharType="separate"/>
      </w:r>
      <w:r w:rsidR="006A7004">
        <w:rPr>
          <w:rFonts w:ascii="Times New Roman" w:hAnsi="Times New Roman"/>
          <w:noProof/>
          <w:sz w:val="24"/>
          <w:szCs w:val="24"/>
        </w:rPr>
        <w:t>23</w:t>
      </w:r>
      <w:r w:rsidRPr="00095EC9">
        <w:rPr>
          <w:rFonts w:ascii="Times New Roman" w:hAnsi="Times New Roman"/>
          <w:sz w:val="24"/>
          <w:szCs w:val="24"/>
        </w:rPr>
        <w:fldChar w:fldCharType="end"/>
      </w:r>
      <w:r w:rsidRPr="00095EC9">
        <w:rPr>
          <w:rFonts w:ascii="Times New Roman" w:hAnsi="Times New Roman"/>
          <w:sz w:val="24"/>
          <w:szCs w:val="24"/>
        </w:rPr>
        <w:t>. Test Plan Pengujian Mengelola Data Jadwal</w:t>
      </w:r>
      <w:bookmarkEnd w:id="229"/>
    </w:p>
    <w:tbl>
      <w:tblPr>
        <w:tblStyle w:val="TableGrid0"/>
        <w:tblW w:w="7658" w:type="dxa"/>
        <w:tblInd w:w="286" w:type="dxa"/>
        <w:tblCellMar>
          <w:top w:w="4" w:type="dxa"/>
          <w:right w:w="7" w:type="dxa"/>
        </w:tblCellMar>
        <w:tblLook w:val="04A0" w:firstRow="1" w:lastRow="0" w:firstColumn="1" w:lastColumn="0" w:noHBand="0" w:noVBand="1"/>
      </w:tblPr>
      <w:tblGrid>
        <w:gridCol w:w="2005"/>
        <w:gridCol w:w="1939"/>
        <w:gridCol w:w="2028"/>
        <w:gridCol w:w="1686"/>
      </w:tblGrid>
      <w:tr w:rsidR="003E7E09" w:rsidRPr="009D24DB" w14:paraId="62C64D9C" w14:textId="77777777" w:rsidTr="00C57740">
        <w:trPr>
          <w:trHeight w:val="281"/>
        </w:trPr>
        <w:tc>
          <w:tcPr>
            <w:tcW w:w="2005" w:type="dxa"/>
            <w:tcBorders>
              <w:top w:val="single" w:sz="2" w:space="0" w:color="000000"/>
              <w:left w:val="single" w:sz="2" w:space="0" w:color="000000"/>
              <w:bottom w:val="single" w:sz="2" w:space="0" w:color="000000"/>
              <w:right w:val="single" w:sz="2" w:space="0" w:color="000000"/>
            </w:tcBorders>
          </w:tcPr>
          <w:p w14:paraId="7F343224" w14:textId="77777777" w:rsidR="003E7E09" w:rsidRPr="009D24DB" w:rsidRDefault="003E7E09" w:rsidP="00C57740">
            <w:pPr>
              <w:spacing w:line="259" w:lineRule="auto"/>
              <w:rPr>
                <w:rFonts w:ascii="Times New Roman" w:hAnsi="Times New Roman" w:cs="Times New Roman"/>
              </w:rPr>
            </w:pPr>
            <w:r w:rsidRPr="009D24DB">
              <w:rPr>
                <w:rFonts w:ascii="Times New Roman" w:eastAsia="Times New Roman" w:hAnsi="Times New Roman" w:cs="Times New Roman"/>
                <w:b/>
              </w:rPr>
              <w:t xml:space="preserve">Nama Kasus Uji </w:t>
            </w:r>
          </w:p>
        </w:tc>
        <w:tc>
          <w:tcPr>
            <w:tcW w:w="5653" w:type="dxa"/>
            <w:gridSpan w:val="3"/>
            <w:tcBorders>
              <w:top w:val="single" w:sz="2" w:space="0" w:color="000000"/>
              <w:left w:val="single" w:sz="2" w:space="0" w:color="000000"/>
              <w:bottom w:val="single" w:sz="2" w:space="0" w:color="000000"/>
              <w:right w:val="single" w:sz="2" w:space="0" w:color="000000"/>
            </w:tcBorders>
          </w:tcPr>
          <w:p w14:paraId="10749008" w14:textId="77777777" w:rsidR="003E7E09" w:rsidRPr="009D24DB" w:rsidRDefault="003E7E09" w:rsidP="00C57740">
            <w:pPr>
              <w:spacing w:line="259" w:lineRule="auto"/>
              <w:rPr>
                <w:rFonts w:ascii="Times New Roman" w:hAnsi="Times New Roman" w:cs="Times New Roman"/>
              </w:rPr>
            </w:pPr>
            <w:r>
              <w:rPr>
                <w:rFonts w:ascii="Times New Roman" w:hAnsi="Times New Roman" w:cs="Times New Roman"/>
              </w:rPr>
              <w:t>Mengelola data Jadwal</w:t>
            </w:r>
            <w:r w:rsidRPr="009D24DB">
              <w:rPr>
                <w:rFonts w:ascii="Times New Roman" w:hAnsi="Times New Roman" w:cs="Times New Roman"/>
              </w:rPr>
              <w:t xml:space="preserve">  </w:t>
            </w:r>
          </w:p>
        </w:tc>
      </w:tr>
      <w:tr w:rsidR="003E7E09" w:rsidRPr="009D24DB" w14:paraId="07B7FA73" w14:textId="77777777" w:rsidTr="00C57740">
        <w:trPr>
          <w:trHeight w:val="557"/>
        </w:trPr>
        <w:tc>
          <w:tcPr>
            <w:tcW w:w="2005" w:type="dxa"/>
            <w:tcBorders>
              <w:top w:val="single" w:sz="2" w:space="0" w:color="000000"/>
              <w:left w:val="single" w:sz="2" w:space="0" w:color="000000"/>
              <w:bottom w:val="single" w:sz="2" w:space="0" w:color="000000"/>
              <w:right w:val="single" w:sz="2" w:space="0" w:color="000000"/>
            </w:tcBorders>
          </w:tcPr>
          <w:p w14:paraId="6C9C372E" w14:textId="77777777" w:rsidR="003E7E09" w:rsidRPr="009D24DB" w:rsidRDefault="003E7E09" w:rsidP="00C57740">
            <w:pPr>
              <w:spacing w:line="259" w:lineRule="auto"/>
              <w:rPr>
                <w:rFonts w:ascii="Times New Roman" w:hAnsi="Times New Roman" w:cs="Times New Roman"/>
              </w:rPr>
            </w:pPr>
            <w:r w:rsidRPr="009D24DB">
              <w:rPr>
                <w:rFonts w:ascii="Times New Roman" w:eastAsia="Times New Roman" w:hAnsi="Times New Roman" w:cs="Times New Roman"/>
                <w:b/>
              </w:rPr>
              <w:t xml:space="preserve">Tujuan </w:t>
            </w:r>
          </w:p>
        </w:tc>
        <w:tc>
          <w:tcPr>
            <w:tcW w:w="5653" w:type="dxa"/>
            <w:gridSpan w:val="3"/>
            <w:tcBorders>
              <w:top w:val="single" w:sz="2" w:space="0" w:color="000000"/>
              <w:left w:val="single" w:sz="2" w:space="0" w:color="000000"/>
              <w:bottom w:val="single" w:sz="2" w:space="0" w:color="000000"/>
              <w:right w:val="single" w:sz="2" w:space="0" w:color="000000"/>
            </w:tcBorders>
          </w:tcPr>
          <w:p w14:paraId="3FFDD3ED" w14:textId="77777777" w:rsidR="003E7E09" w:rsidRPr="009D24DB" w:rsidRDefault="003E7E09" w:rsidP="00C57740">
            <w:pPr>
              <w:spacing w:line="259" w:lineRule="auto"/>
              <w:rPr>
                <w:rFonts w:ascii="Times New Roman" w:hAnsi="Times New Roman" w:cs="Times New Roman"/>
              </w:rPr>
            </w:pPr>
            <w:r w:rsidRPr="009D24DB">
              <w:rPr>
                <w:rFonts w:ascii="Times New Roman" w:hAnsi="Times New Roman" w:cs="Times New Roman"/>
              </w:rPr>
              <w:t xml:space="preserve">Menguji aplikasi apakah data </w:t>
            </w:r>
            <w:r w:rsidR="002C7FD8">
              <w:rPr>
                <w:rFonts w:ascii="Times New Roman" w:hAnsi="Times New Roman" w:cs="Times New Roman"/>
              </w:rPr>
              <w:t>dapat ditambahkan</w:t>
            </w:r>
            <w:r w:rsidRPr="009D24DB">
              <w:rPr>
                <w:rFonts w:ascii="Times New Roman" w:hAnsi="Times New Roman" w:cs="Times New Roman"/>
              </w:rPr>
              <w:t xml:space="preserve"> atau dihapus  </w:t>
            </w:r>
          </w:p>
        </w:tc>
      </w:tr>
      <w:tr w:rsidR="003E7E09" w:rsidRPr="009D24DB" w14:paraId="44B4F7E6" w14:textId="77777777" w:rsidTr="00C57740">
        <w:trPr>
          <w:trHeight w:val="833"/>
        </w:trPr>
        <w:tc>
          <w:tcPr>
            <w:tcW w:w="2005" w:type="dxa"/>
            <w:tcBorders>
              <w:top w:val="single" w:sz="2" w:space="0" w:color="000000"/>
              <w:left w:val="single" w:sz="2" w:space="0" w:color="000000"/>
              <w:bottom w:val="single" w:sz="2" w:space="0" w:color="000000"/>
              <w:right w:val="single" w:sz="2" w:space="0" w:color="000000"/>
            </w:tcBorders>
          </w:tcPr>
          <w:p w14:paraId="380FCEF7" w14:textId="77777777" w:rsidR="003E7E09" w:rsidRPr="009D24DB" w:rsidRDefault="003E7E09" w:rsidP="00C57740">
            <w:pPr>
              <w:spacing w:line="259" w:lineRule="auto"/>
              <w:rPr>
                <w:rFonts w:ascii="Times New Roman" w:hAnsi="Times New Roman" w:cs="Times New Roman"/>
              </w:rPr>
            </w:pPr>
            <w:r w:rsidRPr="009D24DB">
              <w:rPr>
                <w:rFonts w:ascii="Times New Roman" w:eastAsia="Times New Roman" w:hAnsi="Times New Roman" w:cs="Times New Roman"/>
                <w:b/>
              </w:rPr>
              <w:t xml:space="preserve">Deskripsi </w:t>
            </w:r>
          </w:p>
        </w:tc>
        <w:tc>
          <w:tcPr>
            <w:tcW w:w="5653" w:type="dxa"/>
            <w:gridSpan w:val="3"/>
            <w:tcBorders>
              <w:top w:val="single" w:sz="2" w:space="0" w:color="000000"/>
              <w:left w:val="single" w:sz="2" w:space="0" w:color="000000"/>
              <w:bottom w:val="single" w:sz="2" w:space="0" w:color="000000"/>
              <w:right w:val="single" w:sz="2" w:space="0" w:color="000000"/>
            </w:tcBorders>
          </w:tcPr>
          <w:p w14:paraId="5183B49E" w14:textId="77777777" w:rsidR="003E7E09" w:rsidRPr="009D24DB" w:rsidRDefault="003E7E09" w:rsidP="00C57740">
            <w:pPr>
              <w:spacing w:line="259" w:lineRule="auto"/>
              <w:ind w:right="62"/>
              <w:rPr>
                <w:rFonts w:ascii="Times New Roman" w:hAnsi="Times New Roman" w:cs="Times New Roman"/>
              </w:rPr>
            </w:pPr>
            <w:r w:rsidRPr="009D24DB">
              <w:rPr>
                <w:rFonts w:ascii="Times New Roman" w:hAnsi="Times New Roman" w:cs="Times New Roman"/>
              </w:rPr>
              <w:t xml:space="preserve">Fungsi ini akan digunakan untuk </w:t>
            </w:r>
            <w:r>
              <w:rPr>
                <w:rFonts w:ascii="Times New Roman" w:hAnsi="Times New Roman" w:cs="Times New Roman"/>
              </w:rPr>
              <w:t>mengelola data sumber daya jadwal</w:t>
            </w:r>
            <w:r w:rsidRPr="009D24DB">
              <w:rPr>
                <w:rFonts w:ascii="Times New Roman" w:hAnsi="Times New Roman" w:cs="Times New Roman"/>
              </w:rPr>
              <w:t xml:space="preserve"> yang digunakan untuk melakukan </w:t>
            </w:r>
            <w:r w:rsidRPr="009D24DB">
              <w:rPr>
                <w:rFonts w:ascii="Times New Roman" w:eastAsia="Times New Roman" w:hAnsi="Times New Roman" w:cs="Times New Roman"/>
                <w:i/>
              </w:rPr>
              <w:t xml:space="preserve">generate </w:t>
            </w:r>
            <w:r w:rsidRPr="009D24DB">
              <w:rPr>
                <w:rFonts w:ascii="Times New Roman" w:hAnsi="Times New Roman" w:cs="Times New Roman"/>
              </w:rPr>
              <w:t xml:space="preserve">jadwal. </w:t>
            </w:r>
          </w:p>
        </w:tc>
      </w:tr>
      <w:tr w:rsidR="003E7E09" w:rsidRPr="009D24DB" w14:paraId="72256E35" w14:textId="77777777" w:rsidTr="00C57740">
        <w:trPr>
          <w:trHeight w:val="281"/>
        </w:trPr>
        <w:tc>
          <w:tcPr>
            <w:tcW w:w="2005" w:type="dxa"/>
            <w:tcBorders>
              <w:top w:val="single" w:sz="2" w:space="0" w:color="000000"/>
              <w:left w:val="single" w:sz="2" w:space="0" w:color="000000"/>
              <w:bottom w:val="single" w:sz="2" w:space="0" w:color="000000"/>
              <w:right w:val="single" w:sz="2" w:space="0" w:color="000000"/>
            </w:tcBorders>
          </w:tcPr>
          <w:p w14:paraId="6D971EF9" w14:textId="77777777" w:rsidR="003E7E09" w:rsidRPr="009D24DB" w:rsidRDefault="003E7E09" w:rsidP="00C57740">
            <w:pPr>
              <w:spacing w:line="259" w:lineRule="auto"/>
              <w:rPr>
                <w:rFonts w:ascii="Times New Roman" w:hAnsi="Times New Roman" w:cs="Times New Roman"/>
              </w:rPr>
            </w:pPr>
            <w:r w:rsidRPr="009D24DB">
              <w:rPr>
                <w:rFonts w:ascii="Times New Roman" w:eastAsia="Times New Roman" w:hAnsi="Times New Roman" w:cs="Times New Roman"/>
                <w:b/>
              </w:rPr>
              <w:t xml:space="preserve">Kondisi Awal </w:t>
            </w:r>
          </w:p>
        </w:tc>
        <w:tc>
          <w:tcPr>
            <w:tcW w:w="5653" w:type="dxa"/>
            <w:gridSpan w:val="3"/>
            <w:tcBorders>
              <w:top w:val="single" w:sz="2" w:space="0" w:color="000000"/>
              <w:left w:val="single" w:sz="2" w:space="0" w:color="000000"/>
              <w:bottom w:val="single" w:sz="2" w:space="0" w:color="000000"/>
              <w:right w:val="single" w:sz="2" w:space="0" w:color="000000"/>
            </w:tcBorders>
          </w:tcPr>
          <w:p w14:paraId="598C304A" w14:textId="77777777" w:rsidR="003E7E09" w:rsidRPr="009D24DB" w:rsidRDefault="003E7E09" w:rsidP="00C57740">
            <w:pPr>
              <w:tabs>
                <w:tab w:val="center" w:pos="5303"/>
              </w:tabs>
              <w:spacing w:line="259" w:lineRule="auto"/>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telah masuk pada halaman utama aplikasi </w:t>
            </w:r>
            <w:r w:rsidRPr="009D24DB">
              <w:rPr>
                <w:rFonts w:ascii="Times New Roman" w:hAnsi="Times New Roman" w:cs="Times New Roman"/>
              </w:rPr>
              <w:tab/>
              <w:t xml:space="preserve"> </w:t>
            </w:r>
          </w:p>
        </w:tc>
      </w:tr>
      <w:tr w:rsidR="003E7E09" w:rsidRPr="009D24DB" w14:paraId="5E1F8798" w14:textId="77777777" w:rsidTr="00C57740">
        <w:trPr>
          <w:trHeight w:val="281"/>
        </w:trPr>
        <w:tc>
          <w:tcPr>
            <w:tcW w:w="7658" w:type="dxa"/>
            <w:gridSpan w:val="4"/>
            <w:tcBorders>
              <w:top w:val="single" w:sz="2" w:space="0" w:color="000000"/>
              <w:left w:val="single" w:sz="2" w:space="0" w:color="000000"/>
              <w:bottom w:val="single" w:sz="2" w:space="0" w:color="000000"/>
              <w:right w:val="single" w:sz="2" w:space="0" w:color="000000"/>
            </w:tcBorders>
          </w:tcPr>
          <w:p w14:paraId="2101D39A" w14:textId="77777777" w:rsidR="003E7E09" w:rsidRPr="009D24DB" w:rsidRDefault="003E7E09" w:rsidP="00C57740">
            <w:pPr>
              <w:spacing w:line="259" w:lineRule="auto"/>
              <w:ind w:right="64"/>
              <w:jc w:val="center"/>
              <w:rPr>
                <w:rFonts w:ascii="Times New Roman" w:hAnsi="Times New Roman" w:cs="Times New Roman"/>
              </w:rPr>
            </w:pPr>
            <w:r w:rsidRPr="009D24DB">
              <w:rPr>
                <w:rFonts w:ascii="Times New Roman" w:eastAsia="Times New Roman" w:hAnsi="Times New Roman" w:cs="Times New Roman"/>
                <w:b/>
              </w:rPr>
              <w:t xml:space="preserve">Skenario Uji </w:t>
            </w:r>
          </w:p>
        </w:tc>
      </w:tr>
      <w:tr w:rsidR="003E7E09" w:rsidRPr="009D24DB" w14:paraId="740874B8" w14:textId="77777777" w:rsidTr="00C57740">
        <w:trPr>
          <w:trHeight w:val="1109"/>
        </w:trPr>
        <w:tc>
          <w:tcPr>
            <w:tcW w:w="7658" w:type="dxa"/>
            <w:gridSpan w:val="4"/>
            <w:tcBorders>
              <w:top w:val="single" w:sz="2" w:space="0" w:color="000000"/>
              <w:left w:val="single" w:sz="2" w:space="0" w:color="000000"/>
              <w:bottom w:val="single" w:sz="2" w:space="0" w:color="000000"/>
              <w:right w:val="single" w:sz="2" w:space="0" w:color="000000"/>
            </w:tcBorders>
          </w:tcPr>
          <w:p w14:paraId="7AA1CB73" w14:textId="77777777" w:rsidR="003E7E09" w:rsidRPr="009D24DB" w:rsidRDefault="003E7E09" w:rsidP="00A3088A">
            <w:pPr>
              <w:numPr>
                <w:ilvl w:val="0"/>
                <w:numId w:val="45"/>
              </w:numPr>
              <w:spacing w:line="259" w:lineRule="auto"/>
              <w:ind w:hanging="360"/>
              <w:rPr>
                <w:rFonts w:ascii="Times New Roman" w:hAnsi="Times New Roman" w:cs="Times New Roman"/>
              </w:rPr>
            </w:pPr>
            <w:r w:rsidRPr="009D24DB">
              <w:rPr>
                <w:rFonts w:ascii="Times New Roman" w:eastAsia="Times New Roman" w:hAnsi="Times New Roman" w:cs="Times New Roman"/>
                <w:i/>
              </w:rPr>
              <w:t>User</w:t>
            </w:r>
            <w:r>
              <w:rPr>
                <w:rFonts w:ascii="Times New Roman" w:hAnsi="Times New Roman" w:cs="Times New Roman"/>
              </w:rPr>
              <w:t xml:space="preserve"> memilih menu kelola jadwal</w:t>
            </w:r>
            <w:r w:rsidRPr="009D24DB">
              <w:rPr>
                <w:rFonts w:ascii="Times New Roman" w:eastAsia="Times New Roman" w:hAnsi="Times New Roman" w:cs="Times New Roman"/>
                <w:b/>
              </w:rPr>
              <w:t xml:space="preserve"> </w:t>
            </w:r>
          </w:p>
          <w:p w14:paraId="2C06F6EF" w14:textId="77777777" w:rsidR="003E7E09" w:rsidRPr="009D24DB" w:rsidRDefault="003E7E09" w:rsidP="00A3088A">
            <w:pPr>
              <w:numPr>
                <w:ilvl w:val="0"/>
                <w:numId w:val="45"/>
              </w:numPr>
              <w:spacing w:line="259" w:lineRule="auto"/>
              <w:ind w:hanging="360"/>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menambahkan data</w:t>
            </w:r>
            <w:r w:rsidRPr="009D24DB">
              <w:rPr>
                <w:rFonts w:ascii="Times New Roman" w:eastAsia="Times New Roman" w:hAnsi="Times New Roman" w:cs="Times New Roman"/>
                <w:b/>
              </w:rPr>
              <w:t xml:space="preserve"> </w:t>
            </w:r>
          </w:p>
          <w:p w14:paraId="223C07EB" w14:textId="77777777" w:rsidR="003E7E09" w:rsidRPr="009D24DB" w:rsidRDefault="003E7E09" w:rsidP="00A3088A">
            <w:pPr>
              <w:numPr>
                <w:ilvl w:val="0"/>
                <w:numId w:val="45"/>
              </w:numPr>
              <w:spacing w:line="259" w:lineRule="auto"/>
              <w:ind w:hanging="360"/>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menghapus data</w:t>
            </w:r>
            <w:r w:rsidRPr="009D24DB">
              <w:rPr>
                <w:rFonts w:ascii="Times New Roman" w:eastAsia="Times New Roman" w:hAnsi="Times New Roman" w:cs="Times New Roman"/>
                <w:b/>
              </w:rPr>
              <w:t xml:space="preserve"> </w:t>
            </w:r>
          </w:p>
        </w:tc>
      </w:tr>
      <w:tr w:rsidR="003E7E09" w:rsidRPr="009D24DB" w14:paraId="634114F7" w14:textId="77777777" w:rsidTr="00C57740">
        <w:trPr>
          <w:trHeight w:val="281"/>
        </w:trPr>
        <w:tc>
          <w:tcPr>
            <w:tcW w:w="7658" w:type="dxa"/>
            <w:gridSpan w:val="4"/>
            <w:tcBorders>
              <w:top w:val="single" w:sz="2" w:space="0" w:color="000000"/>
              <w:left w:val="single" w:sz="2" w:space="0" w:color="000000"/>
              <w:bottom w:val="single" w:sz="2" w:space="0" w:color="000000"/>
              <w:right w:val="single" w:sz="2" w:space="0" w:color="000000"/>
            </w:tcBorders>
          </w:tcPr>
          <w:p w14:paraId="0372B973" w14:textId="77777777" w:rsidR="003E7E09" w:rsidRPr="009D24DB" w:rsidRDefault="003E7E09" w:rsidP="00C57740">
            <w:pPr>
              <w:spacing w:line="259" w:lineRule="auto"/>
              <w:ind w:right="60"/>
              <w:jc w:val="center"/>
              <w:rPr>
                <w:rFonts w:ascii="Times New Roman" w:hAnsi="Times New Roman" w:cs="Times New Roman"/>
              </w:rPr>
            </w:pPr>
            <w:r w:rsidRPr="009D24DB">
              <w:rPr>
                <w:rFonts w:ascii="Times New Roman" w:eastAsia="Times New Roman" w:hAnsi="Times New Roman" w:cs="Times New Roman"/>
                <w:b/>
              </w:rPr>
              <w:t xml:space="preserve">Kriteria Evaluasi Hasil </w:t>
            </w:r>
          </w:p>
        </w:tc>
      </w:tr>
      <w:tr w:rsidR="003E7E09" w:rsidRPr="009D24DB" w14:paraId="4D209F37" w14:textId="77777777" w:rsidTr="00C57740">
        <w:trPr>
          <w:trHeight w:val="281"/>
        </w:trPr>
        <w:tc>
          <w:tcPr>
            <w:tcW w:w="7658" w:type="dxa"/>
            <w:gridSpan w:val="4"/>
            <w:tcBorders>
              <w:top w:val="single" w:sz="2" w:space="0" w:color="000000"/>
              <w:left w:val="single" w:sz="2" w:space="0" w:color="000000"/>
              <w:bottom w:val="single" w:sz="2" w:space="0" w:color="000000"/>
              <w:right w:val="single" w:sz="2" w:space="0" w:color="000000"/>
            </w:tcBorders>
          </w:tcPr>
          <w:p w14:paraId="52CE3DAB" w14:textId="77777777" w:rsidR="003E7E09" w:rsidRPr="009D24DB" w:rsidRDefault="003E7E09" w:rsidP="00C57740">
            <w:pPr>
              <w:spacing w:line="259" w:lineRule="auto"/>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berhasil melakukan penambahan, perubahaan dan penghapusan data. </w:t>
            </w:r>
          </w:p>
        </w:tc>
      </w:tr>
      <w:tr w:rsidR="003E7E09" w:rsidRPr="009D24DB" w14:paraId="568D6F7D" w14:textId="77777777" w:rsidTr="00C57740">
        <w:trPr>
          <w:trHeight w:val="281"/>
        </w:trPr>
        <w:tc>
          <w:tcPr>
            <w:tcW w:w="7658" w:type="dxa"/>
            <w:gridSpan w:val="4"/>
            <w:tcBorders>
              <w:top w:val="single" w:sz="2" w:space="0" w:color="000000"/>
              <w:left w:val="single" w:sz="2" w:space="0" w:color="000000"/>
              <w:bottom w:val="single" w:sz="2" w:space="0" w:color="000000"/>
              <w:right w:val="single" w:sz="2" w:space="0" w:color="000000"/>
            </w:tcBorders>
          </w:tcPr>
          <w:p w14:paraId="7788CF81" w14:textId="77777777" w:rsidR="003E7E09" w:rsidRPr="009D24DB" w:rsidRDefault="003E7E09" w:rsidP="00C57740">
            <w:pPr>
              <w:spacing w:line="259" w:lineRule="auto"/>
              <w:ind w:right="64"/>
              <w:jc w:val="center"/>
              <w:rPr>
                <w:rFonts w:ascii="Times New Roman" w:hAnsi="Times New Roman" w:cs="Times New Roman"/>
              </w:rPr>
            </w:pPr>
            <w:r w:rsidRPr="009D24DB">
              <w:rPr>
                <w:rFonts w:ascii="Times New Roman" w:eastAsia="Times New Roman" w:hAnsi="Times New Roman" w:cs="Times New Roman"/>
                <w:b/>
              </w:rPr>
              <w:t xml:space="preserve">Kasus dan Hasil Uji (Data Normal) </w:t>
            </w:r>
          </w:p>
        </w:tc>
      </w:tr>
      <w:tr w:rsidR="003E7E09" w:rsidRPr="009D24DB" w14:paraId="7E7886CC" w14:textId="77777777" w:rsidTr="002C7FD8">
        <w:trPr>
          <w:trHeight w:val="281"/>
        </w:trPr>
        <w:tc>
          <w:tcPr>
            <w:tcW w:w="2005" w:type="dxa"/>
            <w:tcBorders>
              <w:top w:val="single" w:sz="2" w:space="0" w:color="000000"/>
              <w:left w:val="single" w:sz="2" w:space="0" w:color="000000"/>
              <w:bottom w:val="single" w:sz="2" w:space="0" w:color="000000"/>
              <w:right w:val="single" w:sz="2" w:space="0" w:color="000000"/>
            </w:tcBorders>
          </w:tcPr>
          <w:p w14:paraId="0AFAF058" w14:textId="77777777" w:rsidR="003E7E09" w:rsidRPr="009D24DB" w:rsidRDefault="003E7E09" w:rsidP="00C57740">
            <w:pPr>
              <w:spacing w:line="259" w:lineRule="auto"/>
              <w:rPr>
                <w:rFonts w:ascii="Times New Roman" w:hAnsi="Times New Roman" w:cs="Times New Roman"/>
              </w:rPr>
            </w:pPr>
            <w:r w:rsidRPr="009D24DB">
              <w:rPr>
                <w:rFonts w:ascii="Times New Roman" w:eastAsia="Times New Roman" w:hAnsi="Times New Roman" w:cs="Times New Roman"/>
                <w:b/>
              </w:rPr>
              <w:t xml:space="preserve">Data masukan </w:t>
            </w:r>
          </w:p>
        </w:tc>
        <w:tc>
          <w:tcPr>
            <w:tcW w:w="1939" w:type="dxa"/>
            <w:tcBorders>
              <w:top w:val="single" w:sz="2" w:space="0" w:color="000000"/>
              <w:left w:val="single" w:sz="2" w:space="0" w:color="000000"/>
              <w:bottom w:val="single" w:sz="2" w:space="0" w:color="000000"/>
              <w:right w:val="single" w:sz="2" w:space="0" w:color="000000"/>
            </w:tcBorders>
          </w:tcPr>
          <w:p w14:paraId="57E322F4" w14:textId="77777777" w:rsidR="003E7E09" w:rsidRPr="009D24DB" w:rsidRDefault="003E7E09" w:rsidP="00C57740">
            <w:pPr>
              <w:spacing w:line="259" w:lineRule="auto"/>
              <w:rPr>
                <w:rFonts w:ascii="Times New Roman" w:hAnsi="Times New Roman" w:cs="Times New Roman"/>
              </w:rPr>
            </w:pPr>
            <w:r w:rsidRPr="009D24DB">
              <w:rPr>
                <w:rFonts w:ascii="Times New Roman" w:eastAsia="Times New Roman" w:hAnsi="Times New Roman" w:cs="Times New Roman"/>
                <w:b/>
              </w:rPr>
              <w:t xml:space="preserve">Yang diharapkan </w:t>
            </w:r>
          </w:p>
        </w:tc>
        <w:tc>
          <w:tcPr>
            <w:tcW w:w="2028" w:type="dxa"/>
            <w:tcBorders>
              <w:top w:val="single" w:sz="2" w:space="0" w:color="000000"/>
              <w:left w:val="single" w:sz="2" w:space="0" w:color="000000"/>
              <w:bottom w:val="single" w:sz="2" w:space="0" w:color="000000"/>
              <w:right w:val="single" w:sz="2" w:space="0" w:color="000000"/>
            </w:tcBorders>
          </w:tcPr>
          <w:p w14:paraId="3FC0D351" w14:textId="77777777" w:rsidR="003E7E09" w:rsidRPr="009D24DB" w:rsidRDefault="003E7E09" w:rsidP="00C57740">
            <w:pPr>
              <w:spacing w:line="259" w:lineRule="auto"/>
              <w:ind w:left="3"/>
              <w:rPr>
                <w:rFonts w:ascii="Times New Roman" w:hAnsi="Times New Roman" w:cs="Times New Roman"/>
              </w:rPr>
            </w:pPr>
            <w:r w:rsidRPr="009D24DB">
              <w:rPr>
                <w:rFonts w:ascii="Times New Roman" w:eastAsia="Times New Roman" w:hAnsi="Times New Roman" w:cs="Times New Roman"/>
                <w:b/>
              </w:rPr>
              <w:t xml:space="preserve">Pengamatan </w:t>
            </w:r>
          </w:p>
        </w:tc>
        <w:tc>
          <w:tcPr>
            <w:tcW w:w="1686" w:type="dxa"/>
            <w:tcBorders>
              <w:top w:val="single" w:sz="2" w:space="0" w:color="000000"/>
              <w:left w:val="single" w:sz="2" w:space="0" w:color="000000"/>
              <w:bottom w:val="single" w:sz="2" w:space="0" w:color="000000"/>
              <w:right w:val="single" w:sz="2" w:space="0" w:color="000000"/>
            </w:tcBorders>
          </w:tcPr>
          <w:p w14:paraId="63779ABF" w14:textId="77777777" w:rsidR="003E7E09" w:rsidRPr="009D24DB" w:rsidRDefault="003E7E09" w:rsidP="00C57740">
            <w:pPr>
              <w:spacing w:line="259" w:lineRule="auto"/>
              <w:rPr>
                <w:rFonts w:ascii="Times New Roman" w:hAnsi="Times New Roman" w:cs="Times New Roman"/>
              </w:rPr>
            </w:pPr>
            <w:r w:rsidRPr="009D24DB">
              <w:rPr>
                <w:rFonts w:ascii="Times New Roman" w:eastAsia="Times New Roman" w:hAnsi="Times New Roman" w:cs="Times New Roman"/>
                <w:b/>
              </w:rPr>
              <w:t xml:space="preserve">Kesimpulan </w:t>
            </w:r>
          </w:p>
        </w:tc>
      </w:tr>
      <w:tr w:rsidR="003E7E09" w:rsidRPr="009D24DB" w14:paraId="04E10992" w14:textId="77777777" w:rsidTr="002C7FD8">
        <w:trPr>
          <w:trHeight w:val="1109"/>
        </w:trPr>
        <w:tc>
          <w:tcPr>
            <w:tcW w:w="2005" w:type="dxa"/>
            <w:tcBorders>
              <w:top w:val="single" w:sz="2" w:space="0" w:color="000000"/>
              <w:left w:val="single" w:sz="2" w:space="0" w:color="000000"/>
              <w:bottom w:val="single" w:sz="2" w:space="0" w:color="000000"/>
              <w:right w:val="single" w:sz="2" w:space="0" w:color="000000"/>
            </w:tcBorders>
          </w:tcPr>
          <w:p w14:paraId="70D83226" w14:textId="77777777" w:rsidR="003E7E09" w:rsidRPr="009D24DB" w:rsidRDefault="003E7E09" w:rsidP="00C57740">
            <w:pPr>
              <w:spacing w:line="259" w:lineRule="auto"/>
              <w:ind w:right="10"/>
              <w:rPr>
                <w:rFonts w:ascii="Times New Roman" w:hAnsi="Times New Roman" w:cs="Times New Roman"/>
              </w:rPr>
            </w:pPr>
            <w:r w:rsidRPr="009D24DB">
              <w:rPr>
                <w:rFonts w:ascii="Times New Roman" w:eastAsia="Times New Roman" w:hAnsi="Times New Roman" w:cs="Times New Roman"/>
                <w:i/>
              </w:rPr>
              <w:t>User</w:t>
            </w:r>
            <w:r>
              <w:rPr>
                <w:rFonts w:ascii="Times New Roman" w:hAnsi="Times New Roman" w:cs="Times New Roman"/>
              </w:rPr>
              <w:t xml:space="preserve"> menambahkan sesi, keberangkatan, dan nahkoda </w:t>
            </w:r>
          </w:p>
        </w:tc>
        <w:tc>
          <w:tcPr>
            <w:tcW w:w="1939" w:type="dxa"/>
            <w:tcBorders>
              <w:top w:val="single" w:sz="2" w:space="0" w:color="000000"/>
              <w:left w:val="single" w:sz="2" w:space="0" w:color="000000"/>
              <w:bottom w:val="single" w:sz="2" w:space="0" w:color="000000"/>
              <w:right w:val="single" w:sz="2" w:space="0" w:color="000000"/>
            </w:tcBorders>
          </w:tcPr>
          <w:p w14:paraId="3108C754" w14:textId="77777777" w:rsidR="003E7E09" w:rsidRPr="009D24DB" w:rsidRDefault="003E7E09" w:rsidP="00C57740">
            <w:pPr>
              <w:spacing w:line="259" w:lineRule="auto"/>
              <w:ind w:right="183"/>
              <w:rPr>
                <w:rFonts w:ascii="Times New Roman" w:hAnsi="Times New Roman" w:cs="Times New Roman"/>
              </w:rPr>
            </w:pPr>
            <w:r>
              <w:rPr>
                <w:rFonts w:ascii="Times New Roman" w:hAnsi="Times New Roman" w:cs="Times New Roman"/>
              </w:rPr>
              <w:t xml:space="preserve">Daftar  data jadwal </w:t>
            </w:r>
            <w:r w:rsidRPr="009D24DB">
              <w:rPr>
                <w:rFonts w:ascii="Times New Roman" w:hAnsi="Times New Roman" w:cs="Times New Roman"/>
              </w:rPr>
              <w:t xml:space="preserve">akan bertambah dengan data yang telah diinput  </w:t>
            </w:r>
          </w:p>
        </w:tc>
        <w:tc>
          <w:tcPr>
            <w:tcW w:w="2028" w:type="dxa"/>
            <w:tcBorders>
              <w:top w:val="single" w:sz="2" w:space="0" w:color="000000"/>
              <w:left w:val="single" w:sz="2" w:space="0" w:color="000000"/>
              <w:bottom w:val="single" w:sz="2" w:space="0" w:color="000000"/>
              <w:right w:val="single" w:sz="2" w:space="0" w:color="000000"/>
            </w:tcBorders>
          </w:tcPr>
          <w:p w14:paraId="38D3AE2B" w14:textId="77777777" w:rsidR="003E7E09" w:rsidRPr="009D24DB" w:rsidRDefault="003E7E09" w:rsidP="00C57740">
            <w:pPr>
              <w:spacing w:line="259" w:lineRule="auto"/>
              <w:ind w:left="3" w:right="51"/>
              <w:rPr>
                <w:rFonts w:ascii="Times New Roman" w:hAnsi="Times New Roman" w:cs="Times New Roman"/>
              </w:rPr>
            </w:pPr>
            <w:r w:rsidRPr="009D24DB">
              <w:rPr>
                <w:rFonts w:ascii="Times New Roman" w:hAnsi="Times New Roman" w:cs="Times New Roman"/>
              </w:rPr>
              <w:t xml:space="preserve">Sesuai dengan yang diharapkan  </w:t>
            </w:r>
          </w:p>
        </w:tc>
        <w:tc>
          <w:tcPr>
            <w:tcW w:w="1686" w:type="dxa"/>
            <w:tcBorders>
              <w:top w:val="single" w:sz="2" w:space="0" w:color="000000"/>
              <w:left w:val="single" w:sz="2" w:space="0" w:color="000000"/>
              <w:bottom w:val="single" w:sz="2" w:space="0" w:color="000000"/>
              <w:right w:val="single" w:sz="2" w:space="0" w:color="000000"/>
            </w:tcBorders>
          </w:tcPr>
          <w:p w14:paraId="2BCD7A7E" w14:textId="77777777" w:rsidR="003E7E09" w:rsidRPr="009D24DB" w:rsidRDefault="003E7E09" w:rsidP="00C57740">
            <w:pPr>
              <w:spacing w:line="259" w:lineRule="auto"/>
              <w:rPr>
                <w:rFonts w:ascii="Times New Roman" w:hAnsi="Times New Roman" w:cs="Times New Roman"/>
              </w:rPr>
            </w:pPr>
            <w:r w:rsidRPr="009D24DB">
              <w:rPr>
                <w:rFonts w:ascii="Times New Roman" w:hAnsi="Times New Roman" w:cs="Times New Roman"/>
              </w:rPr>
              <w:t xml:space="preserve">Diterima  </w:t>
            </w:r>
          </w:p>
        </w:tc>
      </w:tr>
      <w:tr w:rsidR="003E7E09" w:rsidRPr="009D24DB" w14:paraId="7FD8BE67" w14:textId="77777777" w:rsidTr="002C7FD8">
        <w:trPr>
          <w:trHeight w:val="1109"/>
        </w:trPr>
        <w:tc>
          <w:tcPr>
            <w:tcW w:w="2005" w:type="dxa"/>
            <w:tcBorders>
              <w:top w:val="single" w:sz="2" w:space="0" w:color="000000"/>
              <w:left w:val="single" w:sz="2" w:space="0" w:color="000000"/>
              <w:bottom w:val="single" w:sz="2" w:space="0" w:color="000000"/>
              <w:right w:val="single" w:sz="2" w:space="0" w:color="000000"/>
            </w:tcBorders>
          </w:tcPr>
          <w:p w14:paraId="4838D8B1" w14:textId="77777777" w:rsidR="003E7E09" w:rsidRPr="009D24DB" w:rsidRDefault="003E7E09" w:rsidP="003E7E09">
            <w:pPr>
              <w:spacing w:line="259" w:lineRule="auto"/>
              <w:ind w:left="65"/>
              <w:rPr>
                <w:rFonts w:ascii="Times New Roman" w:hAnsi="Times New Roman" w:cs="Times New Roman"/>
              </w:rPr>
            </w:pPr>
            <w:r w:rsidRPr="009D24DB">
              <w:rPr>
                <w:rFonts w:ascii="Times New Roman" w:eastAsia="Times New Roman" w:hAnsi="Times New Roman" w:cs="Times New Roman"/>
                <w:i/>
              </w:rPr>
              <w:t>User</w:t>
            </w:r>
            <w:r>
              <w:rPr>
                <w:rFonts w:ascii="Times New Roman" w:hAnsi="Times New Roman" w:cs="Times New Roman"/>
              </w:rPr>
              <w:t xml:space="preserve"> menghapus sesi, keberangkatan, dan nahkoda</w:t>
            </w:r>
          </w:p>
        </w:tc>
        <w:tc>
          <w:tcPr>
            <w:tcW w:w="1939" w:type="dxa"/>
            <w:tcBorders>
              <w:top w:val="single" w:sz="2" w:space="0" w:color="000000"/>
              <w:left w:val="single" w:sz="2" w:space="0" w:color="000000"/>
              <w:bottom w:val="single" w:sz="2" w:space="0" w:color="000000"/>
              <w:right w:val="single" w:sz="2" w:space="0" w:color="000000"/>
            </w:tcBorders>
          </w:tcPr>
          <w:p w14:paraId="47DDD00C" w14:textId="77777777" w:rsidR="003E7E09" w:rsidRPr="009D24DB" w:rsidRDefault="003E7E09" w:rsidP="00C57740">
            <w:pPr>
              <w:spacing w:line="259" w:lineRule="auto"/>
              <w:ind w:left="65"/>
              <w:rPr>
                <w:rFonts w:ascii="Times New Roman" w:hAnsi="Times New Roman" w:cs="Times New Roman"/>
              </w:rPr>
            </w:pPr>
            <w:r>
              <w:rPr>
                <w:rFonts w:ascii="Times New Roman" w:hAnsi="Times New Roman" w:cs="Times New Roman"/>
              </w:rPr>
              <w:t>Daftar data jadwal</w:t>
            </w:r>
            <w:r w:rsidRPr="009D24DB">
              <w:rPr>
                <w:rFonts w:ascii="Times New Roman" w:hAnsi="Times New Roman" w:cs="Times New Roman"/>
              </w:rPr>
              <w:t xml:space="preserve"> yang dipilih untuk dihapus, berhasil dihapus </w:t>
            </w:r>
          </w:p>
        </w:tc>
        <w:tc>
          <w:tcPr>
            <w:tcW w:w="2028" w:type="dxa"/>
            <w:tcBorders>
              <w:top w:val="single" w:sz="2" w:space="0" w:color="000000"/>
              <w:left w:val="single" w:sz="2" w:space="0" w:color="000000"/>
              <w:bottom w:val="single" w:sz="2" w:space="0" w:color="000000"/>
              <w:right w:val="single" w:sz="2" w:space="0" w:color="000000"/>
            </w:tcBorders>
          </w:tcPr>
          <w:p w14:paraId="23833CB8" w14:textId="77777777" w:rsidR="003E7E09" w:rsidRPr="009D24DB" w:rsidRDefault="003E7E09" w:rsidP="00C57740">
            <w:pPr>
              <w:spacing w:line="259" w:lineRule="auto"/>
              <w:ind w:left="68" w:right="51"/>
              <w:rPr>
                <w:rFonts w:ascii="Times New Roman" w:hAnsi="Times New Roman" w:cs="Times New Roman"/>
              </w:rPr>
            </w:pPr>
            <w:r w:rsidRPr="009D24DB">
              <w:rPr>
                <w:rFonts w:ascii="Times New Roman" w:hAnsi="Times New Roman" w:cs="Times New Roman"/>
              </w:rPr>
              <w:t xml:space="preserve">Sesuai dengan yang diharapkan  </w:t>
            </w:r>
          </w:p>
        </w:tc>
        <w:tc>
          <w:tcPr>
            <w:tcW w:w="1686" w:type="dxa"/>
            <w:tcBorders>
              <w:top w:val="single" w:sz="2" w:space="0" w:color="000000"/>
              <w:left w:val="single" w:sz="2" w:space="0" w:color="000000"/>
              <w:bottom w:val="single" w:sz="2" w:space="0" w:color="000000"/>
              <w:right w:val="single" w:sz="2" w:space="0" w:color="000000"/>
            </w:tcBorders>
          </w:tcPr>
          <w:p w14:paraId="7CBD28F2" w14:textId="77777777" w:rsidR="003E7E09" w:rsidRPr="009D24DB" w:rsidRDefault="003E7E09" w:rsidP="00C57740">
            <w:pPr>
              <w:spacing w:line="259" w:lineRule="auto"/>
              <w:ind w:left="65"/>
              <w:rPr>
                <w:rFonts w:ascii="Times New Roman" w:hAnsi="Times New Roman" w:cs="Times New Roman"/>
              </w:rPr>
            </w:pPr>
            <w:r w:rsidRPr="009D24DB">
              <w:rPr>
                <w:rFonts w:ascii="Times New Roman" w:hAnsi="Times New Roman" w:cs="Times New Roman"/>
              </w:rPr>
              <w:t xml:space="preserve">Diterima  </w:t>
            </w:r>
          </w:p>
        </w:tc>
      </w:tr>
      <w:tr w:rsidR="003E7E09" w:rsidRPr="009D24DB" w14:paraId="51CB4483" w14:textId="77777777" w:rsidTr="00C57740">
        <w:trPr>
          <w:trHeight w:val="281"/>
        </w:trPr>
        <w:tc>
          <w:tcPr>
            <w:tcW w:w="7658" w:type="dxa"/>
            <w:gridSpan w:val="4"/>
            <w:tcBorders>
              <w:top w:val="single" w:sz="2" w:space="0" w:color="000000"/>
              <w:left w:val="single" w:sz="2" w:space="0" w:color="000000"/>
              <w:bottom w:val="single" w:sz="2" w:space="0" w:color="000000"/>
              <w:right w:val="single" w:sz="2" w:space="0" w:color="000000"/>
            </w:tcBorders>
          </w:tcPr>
          <w:p w14:paraId="390D643D" w14:textId="77777777" w:rsidR="003E7E09" w:rsidRPr="009D24DB" w:rsidRDefault="003E7E09" w:rsidP="00C57740">
            <w:pPr>
              <w:spacing w:line="259" w:lineRule="auto"/>
              <w:ind w:left="1"/>
              <w:jc w:val="center"/>
              <w:rPr>
                <w:rFonts w:ascii="Times New Roman" w:hAnsi="Times New Roman" w:cs="Times New Roman"/>
              </w:rPr>
            </w:pPr>
            <w:r w:rsidRPr="009D24DB">
              <w:rPr>
                <w:rFonts w:ascii="Times New Roman" w:eastAsia="Times New Roman" w:hAnsi="Times New Roman" w:cs="Times New Roman"/>
                <w:b/>
              </w:rPr>
              <w:t xml:space="preserve">Kasus dan Hasil Uji Coba (Data Tidak Normal) </w:t>
            </w:r>
          </w:p>
        </w:tc>
      </w:tr>
      <w:tr w:rsidR="003E7E09" w:rsidRPr="009D24DB" w14:paraId="292E3DBD" w14:textId="77777777" w:rsidTr="002C7FD8">
        <w:trPr>
          <w:trHeight w:val="1661"/>
        </w:trPr>
        <w:tc>
          <w:tcPr>
            <w:tcW w:w="2005" w:type="dxa"/>
            <w:tcBorders>
              <w:top w:val="single" w:sz="2" w:space="0" w:color="000000"/>
              <w:left w:val="single" w:sz="2" w:space="0" w:color="000000"/>
              <w:bottom w:val="single" w:sz="2" w:space="0" w:color="000000"/>
              <w:right w:val="single" w:sz="2" w:space="0" w:color="000000"/>
            </w:tcBorders>
          </w:tcPr>
          <w:p w14:paraId="7E1032F2" w14:textId="77777777" w:rsidR="003E7E09" w:rsidRPr="009D24DB" w:rsidRDefault="003E7E09" w:rsidP="003E7E09">
            <w:pPr>
              <w:spacing w:line="259" w:lineRule="auto"/>
              <w:ind w:left="65" w:right="15"/>
              <w:rPr>
                <w:rFonts w:ascii="Times New Roman" w:hAnsi="Times New Roman" w:cs="Times New Roman"/>
              </w:rPr>
            </w:pPr>
            <w:r w:rsidRPr="009D24DB">
              <w:rPr>
                <w:rFonts w:ascii="Times New Roman" w:eastAsia="Times New Roman" w:hAnsi="Times New Roman" w:cs="Times New Roman"/>
                <w:i/>
              </w:rPr>
              <w:t>User</w:t>
            </w:r>
            <w:r w:rsidRPr="009D24DB">
              <w:rPr>
                <w:rFonts w:ascii="Times New Roman" w:hAnsi="Times New Roman" w:cs="Times New Roman"/>
              </w:rPr>
              <w:t xml:space="preserve"> menambahkan data </w:t>
            </w:r>
            <w:r>
              <w:rPr>
                <w:rFonts w:ascii="Times New Roman" w:hAnsi="Times New Roman" w:cs="Times New Roman"/>
              </w:rPr>
              <w:t>tanpa mengisi sesi, keberangkatan, dan nahkoda</w:t>
            </w:r>
          </w:p>
        </w:tc>
        <w:tc>
          <w:tcPr>
            <w:tcW w:w="1939" w:type="dxa"/>
            <w:tcBorders>
              <w:top w:val="single" w:sz="2" w:space="0" w:color="000000"/>
              <w:left w:val="single" w:sz="2" w:space="0" w:color="000000"/>
              <w:bottom w:val="single" w:sz="2" w:space="0" w:color="000000"/>
              <w:right w:val="single" w:sz="2" w:space="0" w:color="000000"/>
            </w:tcBorders>
          </w:tcPr>
          <w:p w14:paraId="4E7F7A8E" w14:textId="77777777" w:rsidR="003E7E09" w:rsidRPr="009D24DB" w:rsidRDefault="003E7E09" w:rsidP="00C57740">
            <w:pPr>
              <w:spacing w:line="259" w:lineRule="auto"/>
              <w:ind w:left="-21" w:right="59" w:firstLine="86"/>
              <w:rPr>
                <w:rFonts w:ascii="Times New Roman" w:hAnsi="Times New Roman" w:cs="Times New Roman"/>
              </w:rPr>
            </w:pPr>
            <w:r w:rsidRPr="009D24DB">
              <w:rPr>
                <w:rFonts w:ascii="Times New Roman" w:hAnsi="Times New Roman" w:cs="Times New Roman"/>
              </w:rPr>
              <w:t>Tetap berad</w:t>
            </w:r>
            <w:r>
              <w:rPr>
                <w:rFonts w:ascii="Times New Roman" w:hAnsi="Times New Roman" w:cs="Times New Roman"/>
              </w:rPr>
              <w:t>a pada  halaman kelola data jadwal</w:t>
            </w:r>
            <w:r w:rsidRPr="009D24DB">
              <w:rPr>
                <w:rFonts w:ascii="Times New Roman" w:eastAsia="Times New Roman" w:hAnsi="Times New Roman" w:cs="Times New Roman"/>
                <w:i/>
              </w:rPr>
              <w:t xml:space="preserve"> </w:t>
            </w:r>
            <w:r w:rsidRPr="009D24DB">
              <w:rPr>
                <w:rFonts w:ascii="Times New Roman" w:hAnsi="Times New Roman" w:cs="Times New Roman"/>
              </w:rPr>
              <w:t xml:space="preserve">dan memberikan notifikasi bahwa data harus diisi </w:t>
            </w:r>
          </w:p>
        </w:tc>
        <w:tc>
          <w:tcPr>
            <w:tcW w:w="2028" w:type="dxa"/>
            <w:tcBorders>
              <w:top w:val="single" w:sz="2" w:space="0" w:color="000000"/>
              <w:left w:val="single" w:sz="2" w:space="0" w:color="000000"/>
              <w:bottom w:val="single" w:sz="2" w:space="0" w:color="000000"/>
              <w:right w:val="single" w:sz="2" w:space="0" w:color="000000"/>
            </w:tcBorders>
          </w:tcPr>
          <w:p w14:paraId="0B8D712E" w14:textId="77777777" w:rsidR="003E7E09" w:rsidRPr="009D24DB" w:rsidRDefault="003E7E09" w:rsidP="00C57740">
            <w:pPr>
              <w:spacing w:line="259" w:lineRule="auto"/>
              <w:ind w:left="68" w:hanging="76"/>
              <w:rPr>
                <w:rFonts w:ascii="Times New Roman" w:hAnsi="Times New Roman" w:cs="Times New Roman"/>
              </w:rPr>
            </w:pPr>
            <w:r w:rsidRPr="009D24DB">
              <w:rPr>
                <w:rFonts w:ascii="Times New Roman" w:hAnsi="Times New Roman" w:cs="Times New Roman"/>
              </w:rPr>
              <w:t xml:space="preserve"> Sesuai yang diharapkan </w:t>
            </w:r>
          </w:p>
        </w:tc>
        <w:tc>
          <w:tcPr>
            <w:tcW w:w="1686" w:type="dxa"/>
            <w:tcBorders>
              <w:top w:val="single" w:sz="2" w:space="0" w:color="000000"/>
              <w:left w:val="single" w:sz="2" w:space="0" w:color="000000"/>
              <w:bottom w:val="single" w:sz="2" w:space="0" w:color="000000"/>
              <w:right w:val="single" w:sz="2" w:space="0" w:color="000000"/>
            </w:tcBorders>
          </w:tcPr>
          <w:p w14:paraId="4C3BB226" w14:textId="77777777" w:rsidR="003E7E09" w:rsidRPr="009D24DB" w:rsidRDefault="003E7E09" w:rsidP="00C57740">
            <w:pPr>
              <w:spacing w:line="259" w:lineRule="auto"/>
              <w:ind w:left="65"/>
              <w:rPr>
                <w:rFonts w:ascii="Times New Roman" w:hAnsi="Times New Roman" w:cs="Times New Roman"/>
              </w:rPr>
            </w:pPr>
            <w:r w:rsidRPr="009D24DB">
              <w:rPr>
                <w:rFonts w:ascii="Times New Roman" w:hAnsi="Times New Roman" w:cs="Times New Roman"/>
              </w:rPr>
              <w:t xml:space="preserve">Diterima </w:t>
            </w:r>
          </w:p>
        </w:tc>
      </w:tr>
      <w:tr w:rsidR="003E7E09" w:rsidRPr="009D24DB" w14:paraId="0D87289F" w14:textId="77777777" w:rsidTr="00C57740">
        <w:trPr>
          <w:trHeight w:val="281"/>
        </w:trPr>
        <w:tc>
          <w:tcPr>
            <w:tcW w:w="7658" w:type="dxa"/>
            <w:gridSpan w:val="4"/>
            <w:tcBorders>
              <w:top w:val="single" w:sz="2" w:space="0" w:color="000000"/>
              <w:left w:val="single" w:sz="2" w:space="0" w:color="000000"/>
              <w:bottom w:val="single" w:sz="2" w:space="0" w:color="000000"/>
              <w:right w:val="single" w:sz="2" w:space="0" w:color="000000"/>
            </w:tcBorders>
          </w:tcPr>
          <w:p w14:paraId="6E033EA5" w14:textId="77777777" w:rsidR="003E7E09" w:rsidRPr="009D24DB" w:rsidRDefault="003E7E09" w:rsidP="00C57740">
            <w:pPr>
              <w:spacing w:line="259" w:lineRule="auto"/>
              <w:ind w:left="2"/>
              <w:jc w:val="center"/>
              <w:rPr>
                <w:rFonts w:ascii="Times New Roman" w:hAnsi="Times New Roman" w:cs="Times New Roman"/>
              </w:rPr>
            </w:pPr>
            <w:r w:rsidRPr="009D24DB">
              <w:rPr>
                <w:rFonts w:ascii="Times New Roman" w:eastAsia="Times New Roman" w:hAnsi="Times New Roman" w:cs="Times New Roman"/>
                <w:b/>
              </w:rPr>
              <w:t xml:space="preserve">Catatan </w:t>
            </w:r>
          </w:p>
        </w:tc>
      </w:tr>
    </w:tbl>
    <w:p w14:paraId="152E05CD" w14:textId="77777777" w:rsidR="003E7E09" w:rsidRPr="009D24DB" w:rsidRDefault="003E7E09" w:rsidP="003E7E09">
      <w:pPr>
        <w:spacing w:line="360" w:lineRule="auto"/>
        <w:jc w:val="both"/>
        <w:rPr>
          <w:rFonts w:ascii="Times New Roman" w:hAnsi="Times New Roman"/>
          <w:sz w:val="24"/>
          <w:szCs w:val="24"/>
          <w:lang w:val="en-AU"/>
        </w:rPr>
      </w:pPr>
    </w:p>
    <w:p w14:paraId="21A13921" w14:textId="4F6F6EAE" w:rsidR="002C7FD8" w:rsidRPr="002C7FD8" w:rsidRDefault="002C7FD8" w:rsidP="002C7FD8">
      <w:pPr>
        <w:pStyle w:val="Heading8"/>
        <w:numPr>
          <w:ilvl w:val="3"/>
          <w:numId w:val="21"/>
        </w:numPr>
        <w:spacing w:after="170"/>
        <w:rPr>
          <w:rFonts w:ascii="Times New Roman" w:hAnsi="Times New Roman"/>
          <w:b/>
          <w:i w:val="0"/>
          <w:sz w:val="22"/>
          <w:szCs w:val="22"/>
        </w:rPr>
      </w:pPr>
      <w:r w:rsidRPr="002C7FD8">
        <w:rPr>
          <w:rFonts w:ascii="Times New Roman" w:hAnsi="Times New Roman"/>
          <w:b/>
          <w:i w:val="0"/>
          <w:sz w:val="22"/>
          <w:szCs w:val="22"/>
        </w:rPr>
        <w:t xml:space="preserve">Test </w:t>
      </w:r>
      <w:r w:rsidR="002E3584" w:rsidRPr="002C7FD8">
        <w:rPr>
          <w:rFonts w:ascii="Times New Roman" w:hAnsi="Times New Roman"/>
          <w:b/>
          <w:i w:val="0"/>
          <w:sz w:val="22"/>
          <w:szCs w:val="22"/>
        </w:rPr>
        <w:t>Plan Pengujian</w:t>
      </w:r>
      <w:r w:rsidRPr="002C7FD8">
        <w:rPr>
          <w:rFonts w:ascii="Times New Roman" w:hAnsi="Times New Roman"/>
          <w:b/>
          <w:i w:val="0"/>
          <w:sz w:val="22"/>
          <w:szCs w:val="22"/>
        </w:rPr>
        <w:t xml:space="preserve"> </w:t>
      </w:r>
      <w:r w:rsidR="002E3584" w:rsidRPr="002C7FD8">
        <w:rPr>
          <w:rFonts w:ascii="Times New Roman" w:hAnsi="Times New Roman"/>
          <w:b/>
          <w:i w:val="0"/>
          <w:sz w:val="22"/>
          <w:szCs w:val="22"/>
        </w:rPr>
        <w:t>Generate Jadwal</w:t>
      </w:r>
      <w:r w:rsidRPr="002C7FD8">
        <w:rPr>
          <w:rFonts w:ascii="Times New Roman" w:hAnsi="Times New Roman"/>
          <w:b/>
          <w:i w:val="0"/>
          <w:sz w:val="22"/>
          <w:szCs w:val="22"/>
        </w:rPr>
        <w:t xml:space="preserve"> </w:t>
      </w:r>
    </w:p>
    <w:p w14:paraId="41196E8C" w14:textId="77777777" w:rsidR="002C7FD8" w:rsidRPr="005F25B4" w:rsidRDefault="002C7FD8" w:rsidP="00FB4FF9">
      <w:pPr>
        <w:ind w:left="360" w:right="290"/>
        <w:rPr>
          <w:rFonts w:ascii="Times New Roman" w:hAnsi="Times New Roman"/>
          <w:szCs w:val="22"/>
        </w:rPr>
      </w:pPr>
      <w:r w:rsidRPr="005F25B4">
        <w:rPr>
          <w:rFonts w:ascii="Times New Roman" w:hAnsi="Times New Roman"/>
          <w:i/>
          <w:szCs w:val="22"/>
        </w:rPr>
        <w:t>Test</w:t>
      </w:r>
      <w:r w:rsidRPr="005F25B4">
        <w:rPr>
          <w:rFonts w:ascii="Times New Roman" w:hAnsi="Times New Roman"/>
          <w:szCs w:val="22"/>
        </w:rPr>
        <w:t xml:space="preserve"> </w:t>
      </w:r>
      <w:r w:rsidRPr="005F25B4">
        <w:rPr>
          <w:rFonts w:ascii="Times New Roman" w:hAnsi="Times New Roman"/>
          <w:i/>
          <w:szCs w:val="22"/>
        </w:rPr>
        <w:t>plan</w:t>
      </w:r>
      <w:r w:rsidRPr="005F25B4">
        <w:rPr>
          <w:rFonts w:ascii="Times New Roman" w:hAnsi="Times New Roman"/>
          <w:szCs w:val="22"/>
        </w:rPr>
        <w:t xml:space="preserve"> pengujian </w:t>
      </w:r>
      <w:r w:rsidRPr="005F25B4">
        <w:rPr>
          <w:rFonts w:ascii="Times New Roman" w:hAnsi="Times New Roman"/>
          <w:i/>
          <w:szCs w:val="22"/>
        </w:rPr>
        <w:t xml:space="preserve">generate </w:t>
      </w:r>
      <w:r w:rsidRPr="005F25B4">
        <w:rPr>
          <w:rFonts w:ascii="Times New Roman" w:hAnsi="Times New Roman"/>
          <w:szCs w:val="22"/>
        </w:rPr>
        <w:t xml:space="preserve">jadwal bertujuan untuk membuat perancangan pengujian terkait </w:t>
      </w:r>
    </w:p>
    <w:p w14:paraId="07B2B63F" w14:textId="77777777" w:rsidR="002C7FD8" w:rsidRPr="005F25B4" w:rsidRDefault="002C7FD8" w:rsidP="002C7FD8">
      <w:pPr>
        <w:spacing w:line="259" w:lineRule="auto"/>
        <w:ind w:left="12"/>
        <w:rPr>
          <w:rFonts w:ascii="Times New Roman" w:hAnsi="Times New Roman"/>
          <w:szCs w:val="22"/>
        </w:rPr>
      </w:pPr>
      <w:r w:rsidRPr="005F25B4">
        <w:rPr>
          <w:rFonts w:ascii="Times New Roman" w:hAnsi="Times New Roman"/>
          <w:szCs w:val="22"/>
        </w:rPr>
        <w:t xml:space="preserve"> </w:t>
      </w:r>
    </w:p>
    <w:p w14:paraId="6E064A01" w14:textId="79751975" w:rsidR="002C7FD8" w:rsidRPr="00095EC9" w:rsidRDefault="00095EC9" w:rsidP="00095EC9">
      <w:pPr>
        <w:pStyle w:val="Caption"/>
        <w:ind w:left="720" w:firstLine="720"/>
        <w:rPr>
          <w:rFonts w:ascii="Times New Roman" w:hAnsi="Times New Roman"/>
          <w:b w:val="0"/>
          <w:sz w:val="24"/>
          <w:szCs w:val="24"/>
        </w:rPr>
      </w:pPr>
      <w:bookmarkStart w:id="230" w:name="_Toc44550882"/>
      <w:r w:rsidRPr="00095EC9">
        <w:rPr>
          <w:rFonts w:ascii="Times New Roman" w:hAnsi="Times New Roman"/>
          <w:sz w:val="24"/>
          <w:szCs w:val="24"/>
        </w:rPr>
        <w:t xml:space="preserve">Table </w:t>
      </w:r>
      <w:r w:rsidRPr="00095EC9">
        <w:rPr>
          <w:rFonts w:ascii="Times New Roman" w:hAnsi="Times New Roman"/>
          <w:sz w:val="24"/>
          <w:szCs w:val="24"/>
        </w:rPr>
        <w:fldChar w:fldCharType="begin"/>
      </w:r>
      <w:r w:rsidRPr="00095EC9">
        <w:rPr>
          <w:rFonts w:ascii="Times New Roman" w:hAnsi="Times New Roman"/>
          <w:sz w:val="24"/>
          <w:szCs w:val="24"/>
        </w:rPr>
        <w:instrText xml:space="preserve"> SEQ Table \* ARABIC </w:instrText>
      </w:r>
      <w:r w:rsidRPr="00095EC9">
        <w:rPr>
          <w:rFonts w:ascii="Times New Roman" w:hAnsi="Times New Roman"/>
          <w:sz w:val="24"/>
          <w:szCs w:val="24"/>
        </w:rPr>
        <w:fldChar w:fldCharType="separate"/>
      </w:r>
      <w:r w:rsidR="006A7004">
        <w:rPr>
          <w:rFonts w:ascii="Times New Roman" w:hAnsi="Times New Roman"/>
          <w:noProof/>
          <w:sz w:val="24"/>
          <w:szCs w:val="24"/>
        </w:rPr>
        <w:t>24</w:t>
      </w:r>
      <w:r w:rsidRPr="00095EC9">
        <w:rPr>
          <w:rFonts w:ascii="Times New Roman" w:hAnsi="Times New Roman"/>
          <w:sz w:val="24"/>
          <w:szCs w:val="24"/>
        </w:rPr>
        <w:fldChar w:fldCharType="end"/>
      </w:r>
      <w:r w:rsidRPr="00095EC9">
        <w:rPr>
          <w:rFonts w:ascii="Times New Roman" w:hAnsi="Times New Roman"/>
          <w:sz w:val="24"/>
          <w:szCs w:val="24"/>
        </w:rPr>
        <w:t>. Test Plan Pengujian Generate Jadwal</w:t>
      </w:r>
      <w:bookmarkEnd w:id="230"/>
    </w:p>
    <w:tbl>
      <w:tblPr>
        <w:tblStyle w:val="TableGrid0"/>
        <w:tblW w:w="7658" w:type="dxa"/>
        <w:tblInd w:w="286" w:type="dxa"/>
        <w:tblCellMar>
          <w:top w:w="5" w:type="dxa"/>
          <w:left w:w="65" w:type="dxa"/>
          <w:right w:w="6" w:type="dxa"/>
        </w:tblCellMar>
        <w:tblLook w:val="04A0" w:firstRow="1" w:lastRow="0" w:firstColumn="1" w:lastColumn="0" w:noHBand="0" w:noVBand="1"/>
      </w:tblPr>
      <w:tblGrid>
        <w:gridCol w:w="1983"/>
        <w:gridCol w:w="5675"/>
      </w:tblGrid>
      <w:tr w:rsidR="002C7FD8" w:rsidRPr="005F25B4" w14:paraId="3F34241A" w14:textId="77777777" w:rsidTr="00C57740">
        <w:trPr>
          <w:trHeight w:val="281"/>
        </w:trPr>
        <w:tc>
          <w:tcPr>
            <w:tcW w:w="1983" w:type="dxa"/>
            <w:tcBorders>
              <w:top w:val="single" w:sz="2" w:space="0" w:color="000000"/>
              <w:left w:val="single" w:sz="2" w:space="0" w:color="000000"/>
              <w:bottom w:val="single" w:sz="2" w:space="0" w:color="000000"/>
              <w:right w:val="single" w:sz="2" w:space="0" w:color="000000"/>
            </w:tcBorders>
          </w:tcPr>
          <w:p w14:paraId="0251EE45" w14:textId="77777777" w:rsidR="002C7FD8" w:rsidRPr="005F25B4" w:rsidRDefault="002C7FD8" w:rsidP="00C57740">
            <w:pPr>
              <w:spacing w:line="259" w:lineRule="auto"/>
              <w:rPr>
                <w:rFonts w:ascii="Times New Roman" w:hAnsi="Times New Roman" w:cs="Times New Roman"/>
              </w:rPr>
            </w:pPr>
            <w:r w:rsidRPr="005F25B4">
              <w:rPr>
                <w:rFonts w:ascii="Times New Roman" w:eastAsia="Times New Roman" w:hAnsi="Times New Roman" w:cs="Times New Roman"/>
                <w:b/>
              </w:rPr>
              <w:t xml:space="preserve">Nama Kasus Uji </w:t>
            </w:r>
          </w:p>
        </w:tc>
        <w:tc>
          <w:tcPr>
            <w:tcW w:w="5675" w:type="dxa"/>
            <w:tcBorders>
              <w:top w:val="single" w:sz="2" w:space="0" w:color="000000"/>
              <w:left w:val="single" w:sz="2" w:space="0" w:color="000000"/>
              <w:bottom w:val="single" w:sz="2" w:space="0" w:color="000000"/>
              <w:right w:val="single" w:sz="2" w:space="0" w:color="000000"/>
            </w:tcBorders>
          </w:tcPr>
          <w:p w14:paraId="1C2E81BE" w14:textId="77777777" w:rsidR="002C7FD8" w:rsidRPr="005F25B4" w:rsidRDefault="002C7FD8" w:rsidP="00C57740">
            <w:pPr>
              <w:spacing w:line="259" w:lineRule="auto"/>
              <w:ind w:left="2"/>
              <w:rPr>
                <w:rFonts w:ascii="Times New Roman" w:hAnsi="Times New Roman" w:cs="Times New Roman"/>
              </w:rPr>
            </w:pPr>
            <w:r w:rsidRPr="005F25B4">
              <w:rPr>
                <w:rFonts w:ascii="Times New Roman" w:eastAsia="Times New Roman" w:hAnsi="Times New Roman" w:cs="Times New Roman"/>
                <w:i/>
              </w:rPr>
              <w:t>Generate</w:t>
            </w:r>
            <w:r w:rsidRPr="005F25B4">
              <w:rPr>
                <w:rFonts w:ascii="Times New Roman" w:hAnsi="Times New Roman" w:cs="Times New Roman"/>
              </w:rPr>
              <w:t xml:space="preserve"> Jadwal </w:t>
            </w:r>
          </w:p>
        </w:tc>
      </w:tr>
      <w:tr w:rsidR="002C7FD8" w:rsidRPr="005F25B4" w14:paraId="5F619F84" w14:textId="77777777" w:rsidTr="00C57740">
        <w:trPr>
          <w:trHeight w:val="557"/>
        </w:trPr>
        <w:tc>
          <w:tcPr>
            <w:tcW w:w="1983" w:type="dxa"/>
            <w:tcBorders>
              <w:top w:val="single" w:sz="2" w:space="0" w:color="000000"/>
              <w:left w:val="single" w:sz="2" w:space="0" w:color="000000"/>
              <w:bottom w:val="single" w:sz="2" w:space="0" w:color="000000"/>
              <w:right w:val="single" w:sz="2" w:space="0" w:color="000000"/>
            </w:tcBorders>
          </w:tcPr>
          <w:p w14:paraId="4E59CE43" w14:textId="77777777" w:rsidR="002C7FD8" w:rsidRPr="005F25B4" w:rsidRDefault="002C7FD8" w:rsidP="00C57740">
            <w:pPr>
              <w:spacing w:line="259" w:lineRule="auto"/>
              <w:rPr>
                <w:rFonts w:ascii="Times New Roman" w:hAnsi="Times New Roman" w:cs="Times New Roman"/>
              </w:rPr>
            </w:pPr>
            <w:r w:rsidRPr="005F25B4">
              <w:rPr>
                <w:rFonts w:ascii="Times New Roman" w:eastAsia="Times New Roman" w:hAnsi="Times New Roman" w:cs="Times New Roman"/>
                <w:b/>
              </w:rPr>
              <w:t xml:space="preserve">Tujuan </w:t>
            </w:r>
          </w:p>
        </w:tc>
        <w:tc>
          <w:tcPr>
            <w:tcW w:w="5675" w:type="dxa"/>
            <w:tcBorders>
              <w:top w:val="single" w:sz="2" w:space="0" w:color="000000"/>
              <w:left w:val="single" w:sz="2" w:space="0" w:color="000000"/>
              <w:bottom w:val="single" w:sz="2" w:space="0" w:color="000000"/>
              <w:right w:val="single" w:sz="2" w:space="0" w:color="000000"/>
            </w:tcBorders>
          </w:tcPr>
          <w:p w14:paraId="664AD1DB" w14:textId="77777777" w:rsidR="002C7FD8" w:rsidRPr="005F25B4" w:rsidRDefault="002C7FD8" w:rsidP="00C57740">
            <w:pPr>
              <w:spacing w:line="259" w:lineRule="auto"/>
              <w:ind w:left="2"/>
              <w:rPr>
                <w:rFonts w:ascii="Times New Roman" w:hAnsi="Times New Roman" w:cs="Times New Roman"/>
              </w:rPr>
            </w:pPr>
            <w:r w:rsidRPr="005F25B4">
              <w:rPr>
                <w:rFonts w:ascii="Times New Roman" w:hAnsi="Times New Roman" w:cs="Times New Roman"/>
              </w:rPr>
              <w:t xml:space="preserve">Menguji aplikasi apakah data untuk </w:t>
            </w:r>
            <w:r w:rsidRPr="005F25B4">
              <w:rPr>
                <w:rFonts w:ascii="Times New Roman" w:eastAsia="Times New Roman" w:hAnsi="Times New Roman" w:cs="Times New Roman"/>
                <w:i/>
              </w:rPr>
              <w:t>generate</w:t>
            </w:r>
            <w:r w:rsidRPr="005F25B4">
              <w:rPr>
                <w:rFonts w:ascii="Times New Roman" w:hAnsi="Times New Roman" w:cs="Times New Roman"/>
              </w:rPr>
              <w:t xml:space="preserve"> jadwal dapat </w:t>
            </w:r>
            <w:r w:rsidR="006C7ADB" w:rsidRPr="005F25B4">
              <w:rPr>
                <w:rFonts w:ascii="Times New Roman" w:hAnsi="Times New Roman" w:cs="Times New Roman"/>
              </w:rPr>
              <w:t>ditambahkan.</w:t>
            </w:r>
            <w:r w:rsidRPr="005F25B4">
              <w:rPr>
                <w:rFonts w:ascii="Times New Roman" w:hAnsi="Times New Roman" w:cs="Times New Roman"/>
              </w:rPr>
              <w:t xml:space="preserve">  </w:t>
            </w:r>
          </w:p>
        </w:tc>
      </w:tr>
      <w:tr w:rsidR="002C7FD8" w:rsidRPr="005F25B4" w14:paraId="0F88A8DC" w14:textId="77777777" w:rsidTr="00C57740">
        <w:trPr>
          <w:trHeight w:val="1109"/>
        </w:trPr>
        <w:tc>
          <w:tcPr>
            <w:tcW w:w="1983" w:type="dxa"/>
            <w:tcBorders>
              <w:top w:val="single" w:sz="2" w:space="0" w:color="000000"/>
              <w:left w:val="single" w:sz="2" w:space="0" w:color="000000"/>
              <w:bottom w:val="single" w:sz="2" w:space="0" w:color="000000"/>
              <w:right w:val="single" w:sz="2" w:space="0" w:color="000000"/>
            </w:tcBorders>
          </w:tcPr>
          <w:p w14:paraId="3F316671" w14:textId="77777777" w:rsidR="002C7FD8" w:rsidRPr="005F25B4" w:rsidRDefault="002C7FD8" w:rsidP="00C57740">
            <w:pPr>
              <w:spacing w:line="259" w:lineRule="auto"/>
              <w:rPr>
                <w:rFonts w:ascii="Times New Roman" w:hAnsi="Times New Roman" w:cs="Times New Roman"/>
              </w:rPr>
            </w:pPr>
            <w:r w:rsidRPr="005F25B4">
              <w:rPr>
                <w:rFonts w:ascii="Times New Roman" w:eastAsia="Times New Roman" w:hAnsi="Times New Roman" w:cs="Times New Roman"/>
                <w:b/>
              </w:rPr>
              <w:t xml:space="preserve">Deskripsi </w:t>
            </w:r>
          </w:p>
        </w:tc>
        <w:tc>
          <w:tcPr>
            <w:tcW w:w="5675" w:type="dxa"/>
            <w:tcBorders>
              <w:top w:val="single" w:sz="2" w:space="0" w:color="000000"/>
              <w:left w:val="single" w:sz="2" w:space="0" w:color="000000"/>
              <w:bottom w:val="single" w:sz="2" w:space="0" w:color="000000"/>
              <w:right w:val="single" w:sz="2" w:space="0" w:color="000000"/>
            </w:tcBorders>
          </w:tcPr>
          <w:p w14:paraId="6533CE92" w14:textId="77777777" w:rsidR="002C7FD8" w:rsidRPr="005F25B4" w:rsidRDefault="002C7FD8" w:rsidP="00C57740">
            <w:pPr>
              <w:spacing w:line="259" w:lineRule="auto"/>
              <w:ind w:left="2" w:right="63"/>
              <w:rPr>
                <w:rFonts w:ascii="Times New Roman" w:hAnsi="Times New Roman" w:cs="Times New Roman"/>
              </w:rPr>
            </w:pPr>
            <w:r w:rsidRPr="005F25B4">
              <w:rPr>
                <w:rFonts w:ascii="Times New Roman" w:hAnsi="Times New Roman" w:cs="Times New Roman"/>
              </w:rPr>
              <w:t>Fungsi ini akan digunakan untuk mengelola data sumber daya yang telah dimuat pada satu daftar jad</w:t>
            </w:r>
            <w:r w:rsidR="006C7ADB" w:rsidRPr="005F25B4">
              <w:rPr>
                <w:rFonts w:ascii="Times New Roman" w:hAnsi="Times New Roman" w:cs="Times New Roman"/>
              </w:rPr>
              <w:t>wal yang terdiri atas data kapal, data wilayah</w:t>
            </w:r>
            <w:r w:rsidRPr="005F25B4">
              <w:rPr>
                <w:rFonts w:ascii="Times New Roman" w:hAnsi="Times New Roman" w:cs="Times New Roman"/>
              </w:rPr>
              <w:t>,</w:t>
            </w:r>
            <w:r w:rsidR="006C7ADB" w:rsidRPr="005F25B4">
              <w:rPr>
                <w:rFonts w:ascii="Times New Roman" w:hAnsi="Times New Roman" w:cs="Times New Roman"/>
              </w:rPr>
              <w:t xml:space="preserve"> dan data jadwal</w:t>
            </w:r>
            <w:r w:rsidRPr="005F25B4">
              <w:rPr>
                <w:rFonts w:ascii="Times New Roman" w:hAnsi="Times New Roman" w:cs="Times New Roman"/>
              </w:rPr>
              <w:t xml:space="preserve"> yang digunakan untuk melakukan </w:t>
            </w:r>
            <w:r w:rsidRPr="005F25B4">
              <w:rPr>
                <w:rFonts w:ascii="Times New Roman" w:eastAsia="Times New Roman" w:hAnsi="Times New Roman" w:cs="Times New Roman"/>
                <w:i/>
              </w:rPr>
              <w:t xml:space="preserve">generate </w:t>
            </w:r>
            <w:r w:rsidRPr="005F25B4">
              <w:rPr>
                <w:rFonts w:ascii="Times New Roman" w:hAnsi="Times New Roman" w:cs="Times New Roman"/>
              </w:rPr>
              <w:t xml:space="preserve">jadwal. </w:t>
            </w:r>
          </w:p>
        </w:tc>
      </w:tr>
      <w:tr w:rsidR="002C7FD8" w:rsidRPr="005F25B4" w14:paraId="69DF18E1" w14:textId="77777777" w:rsidTr="00C57740">
        <w:trPr>
          <w:trHeight w:val="281"/>
        </w:trPr>
        <w:tc>
          <w:tcPr>
            <w:tcW w:w="1983" w:type="dxa"/>
            <w:tcBorders>
              <w:top w:val="single" w:sz="2" w:space="0" w:color="000000"/>
              <w:left w:val="single" w:sz="2" w:space="0" w:color="000000"/>
              <w:bottom w:val="single" w:sz="2" w:space="0" w:color="000000"/>
              <w:right w:val="single" w:sz="2" w:space="0" w:color="000000"/>
            </w:tcBorders>
          </w:tcPr>
          <w:p w14:paraId="08C2B008" w14:textId="77777777" w:rsidR="002C7FD8" w:rsidRPr="005F25B4" w:rsidRDefault="002C7FD8" w:rsidP="00C57740">
            <w:pPr>
              <w:spacing w:line="259" w:lineRule="auto"/>
              <w:rPr>
                <w:rFonts w:ascii="Times New Roman" w:hAnsi="Times New Roman" w:cs="Times New Roman"/>
              </w:rPr>
            </w:pPr>
            <w:r w:rsidRPr="005F25B4">
              <w:rPr>
                <w:rFonts w:ascii="Times New Roman" w:eastAsia="Times New Roman" w:hAnsi="Times New Roman" w:cs="Times New Roman"/>
                <w:b/>
              </w:rPr>
              <w:t xml:space="preserve">Kondisi Awal </w:t>
            </w:r>
          </w:p>
        </w:tc>
        <w:tc>
          <w:tcPr>
            <w:tcW w:w="5675" w:type="dxa"/>
            <w:tcBorders>
              <w:top w:val="single" w:sz="2" w:space="0" w:color="000000"/>
              <w:left w:val="single" w:sz="2" w:space="0" w:color="000000"/>
              <w:bottom w:val="single" w:sz="2" w:space="0" w:color="000000"/>
              <w:right w:val="single" w:sz="2" w:space="0" w:color="000000"/>
            </w:tcBorders>
          </w:tcPr>
          <w:p w14:paraId="2FE7C78C" w14:textId="77777777" w:rsidR="002C7FD8" w:rsidRPr="005F25B4" w:rsidRDefault="002C7FD8" w:rsidP="00C57740">
            <w:pPr>
              <w:tabs>
                <w:tab w:val="center" w:pos="5240"/>
              </w:tabs>
              <w:spacing w:line="259" w:lineRule="auto"/>
              <w:rPr>
                <w:rFonts w:ascii="Times New Roman" w:hAnsi="Times New Roman" w:cs="Times New Roman"/>
              </w:rPr>
            </w:pPr>
            <w:r w:rsidRPr="005F25B4">
              <w:rPr>
                <w:rFonts w:ascii="Times New Roman" w:eastAsia="Times New Roman" w:hAnsi="Times New Roman" w:cs="Times New Roman"/>
                <w:i/>
              </w:rPr>
              <w:t>User</w:t>
            </w:r>
            <w:r w:rsidRPr="005F25B4">
              <w:rPr>
                <w:rFonts w:ascii="Times New Roman" w:hAnsi="Times New Roman" w:cs="Times New Roman"/>
              </w:rPr>
              <w:t xml:space="preserve"> telah masuk pada halaman utama aplikasi </w:t>
            </w:r>
            <w:r w:rsidRPr="005F25B4">
              <w:rPr>
                <w:rFonts w:ascii="Times New Roman" w:hAnsi="Times New Roman" w:cs="Times New Roman"/>
              </w:rPr>
              <w:tab/>
              <w:t xml:space="preserve"> </w:t>
            </w:r>
          </w:p>
        </w:tc>
      </w:tr>
      <w:tr w:rsidR="002C7FD8" w:rsidRPr="005F25B4" w14:paraId="22F0F35E" w14:textId="77777777" w:rsidTr="00C57740">
        <w:trPr>
          <w:trHeight w:val="281"/>
        </w:trPr>
        <w:tc>
          <w:tcPr>
            <w:tcW w:w="7658" w:type="dxa"/>
            <w:gridSpan w:val="2"/>
            <w:tcBorders>
              <w:top w:val="single" w:sz="2" w:space="0" w:color="000000"/>
              <w:left w:val="single" w:sz="2" w:space="0" w:color="000000"/>
              <w:bottom w:val="single" w:sz="2" w:space="0" w:color="000000"/>
              <w:right w:val="single" w:sz="2" w:space="0" w:color="000000"/>
            </w:tcBorders>
          </w:tcPr>
          <w:p w14:paraId="2ECA5378" w14:textId="77777777" w:rsidR="002C7FD8" w:rsidRPr="005F25B4" w:rsidRDefault="002C7FD8" w:rsidP="00C57740">
            <w:pPr>
              <w:spacing w:line="259" w:lineRule="auto"/>
              <w:ind w:right="65"/>
              <w:jc w:val="center"/>
              <w:rPr>
                <w:rFonts w:ascii="Times New Roman" w:hAnsi="Times New Roman" w:cs="Times New Roman"/>
              </w:rPr>
            </w:pPr>
            <w:r w:rsidRPr="005F25B4">
              <w:rPr>
                <w:rFonts w:ascii="Times New Roman" w:eastAsia="Times New Roman" w:hAnsi="Times New Roman" w:cs="Times New Roman"/>
                <w:b/>
              </w:rPr>
              <w:t xml:space="preserve">Skenario Uji </w:t>
            </w:r>
          </w:p>
        </w:tc>
      </w:tr>
      <w:tr w:rsidR="002C7FD8" w:rsidRPr="005F25B4" w14:paraId="39F38C3D" w14:textId="77777777" w:rsidTr="00C57740">
        <w:trPr>
          <w:trHeight w:val="1109"/>
        </w:trPr>
        <w:tc>
          <w:tcPr>
            <w:tcW w:w="7658" w:type="dxa"/>
            <w:gridSpan w:val="2"/>
            <w:tcBorders>
              <w:top w:val="single" w:sz="2" w:space="0" w:color="000000"/>
              <w:left w:val="single" w:sz="2" w:space="0" w:color="000000"/>
              <w:bottom w:val="single" w:sz="2" w:space="0" w:color="000000"/>
              <w:right w:val="single" w:sz="2" w:space="0" w:color="000000"/>
            </w:tcBorders>
          </w:tcPr>
          <w:p w14:paraId="10B52FA6" w14:textId="77777777" w:rsidR="002C7FD8" w:rsidRPr="005F25B4" w:rsidRDefault="002C7FD8" w:rsidP="00A3088A">
            <w:pPr>
              <w:numPr>
                <w:ilvl w:val="0"/>
                <w:numId w:val="46"/>
              </w:numPr>
              <w:spacing w:line="259" w:lineRule="auto"/>
              <w:ind w:hanging="360"/>
              <w:rPr>
                <w:rFonts w:ascii="Times New Roman" w:hAnsi="Times New Roman" w:cs="Times New Roman"/>
              </w:rPr>
            </w:pPr>
            <w:r w:rsidRPr="005F25B4">
              <w:rPr>
                <w:rFonts w:ascii="Times New Roman" w:eastAsia="Times New Roman" w:hAnsi="Times New Roman" w:cs="Times New Roman"/>
                <w:i/>
              </w:rPr>
              <w:t>User</w:t>
            </w:r>
            <w:r w:rsidRPr="005F25B4">
              <w:rPr>
                <w:rFonts w:ascii="Times New Roman" w:hAnsi="Times New Roman" w:cs="Times New Roman"/>
              </w:rPr>
              <w:t xml:space="preserve"> memilih menu kelola </w:t>
            </w:r>
            <w:r w:rsidRPr="005F25B4">
              <w:rPr>
                <w:rFonts w:ascii="Times New Roman" w:eastAsia="Times New Roman" w:hAnsi="Times New Roman" w:cs="Times New Roman"/>
                <w:i/>
              </w:rPr>
              <w:t>generate</w:t>
            </w:r>
            <w:r w:rsidRPr="005F25B4">
              <w:rPr>
                <w:rFonts w:ascii="Times New Roman" w:hAnsi="Times New Roman" w:cs="Times New Roman"/>
              </w:rPr>
              <w:t xml:space="preserve"> jadwal </w:t>
            </w:r>
            <w:r w:rsidRPr="005F25B4">
              <w:rPr>
                <w:rFonts w:ascii="Times New Roman" w:eastAsia="Times New Roman" w:hAnsi="Times New Roman" w:cs="Times New Roman"/>
                <w:b/>
              </w:rPr>
              <w:t xml:space="preserve"> </w:t>
            </w:r>
          </w:p>
          <w:p w14:paraId="11F1A642" w14:textId="77777777" w:rsidR="002C7FD8" w:rsidRPr="005F25B4" w:rsidRDefault="002C7FD8" w:rsidP="00A3088A">
            <w:pPr>
              <w:numPr>
                <w:ilvl w:val="0"/>
                <w:numId w:val="46"/>
              </w:numPr>
              <w:spacing w:line="259" w:lineRule="auto"/>
              <w:ind w:hanging="360"/>
              <w:rPr>
                <w:rFonts w:ascii="Times New Roman" w:hAnsi="Times New Roman" w:cs="Times New Roman"/>
              </w:rPr>
            </w:pPr>
            <w:r w:rsidRPr="005F25B4">
              <w:rPr>
                <w:rFonts w:ascii="Times New Roman" w:eastAsia="Times New Roman" w:hAnsi="Times New Roman" w:cs="Times New Roman"/>
                <w:i/>
              </w:rPr>
              <w:t>User</w:t>
            </w:r>
            <w:r w:rsidRPr="005F25B4">
              <w:rPr>
                <w:rFonts w:ascii="Times New Roman" w:hAnsi="Times New Roman" w:cs="Times New Roman"/>
              </w:rPr>
              <w:t xml:space="preserve"> menambahk</w:t>
            </w:r>
            <w:r w:rsidR="006C7ADB" w:rsidRPr="005F25B4">
              <w:rPr>
                <w:rFonts w:ascii="Times New Roman" w:hAnsi="Times New Roman" w:cs="Times New Roman"/>
              </w:rPr>
              <w:t>an maksimal keberangkatan pada 1 sesi</w:t>
            </w:r>
            <w:r w:rsidRPr="005F25B4">
              <w:rPr>
                <w:rFonts w:ascii="Times New Roman" w:eastAsia="Times New Roman" w:hAnsi="Times New Roman" w:cs="Times New Roman"/>
                <w:b/>
              </w:rPr>
              <w:t xml:space="preserve"> </w:t>
            </w:r>
          </w:p>
          <w:p w14:paraId="7E83F93B" w14:textId="77777777" w:rsidR="002C7FD8" w:rsidRPr="005F25B4" w:rsidRDefault="002C7FD8" w:rsidP="00A3088A">
            <w:pPr>
              <w:numPr>
                <w:ilvl w:val="0"/>
                <w:numId w:val="46"/>
              </w:numPr>
              <w:spacing w:line="259" w:lineRule="auto"/>
              <w:ind w:hanging="360"/>
              <w:rPr>
                <w:rFonts w:ascii="Times New Roman" w:hAnsi="Times New Roman" w:cs="Times New Roman"/>
              </w:rPr>
            </w:pPr>
            <w:r w:rsidRPr="005F25B4">
              <w:rPr>
                <w:rFonts w:ascii="Times New Roman" w:eastAsia="Times New Roman" w:hAnsi="Times New Roman" w:cs="Times New Roman"/>
                <w:i/>
              </w:rPr>
              <w:t>User</w:t>
            </w:r>
            <w:r w:rsidR="006C7ADB" w:rsidRPr="005F25B4">
              <w:rPr>
                <w:rFonts w:ascii="Times New Roman" w:hAnsi="Times New Roman" w:cs="Times New Roman"/>
              </w:rPr>
              <w:t xml:space="preserve"> mengenerate jadwal</w:t>
            </w:r>
          </w:p>
          <w:p w14:paraId="27FD42AC" w14:textId="77777777" w:rsidR="002C7FD8" w:rsidRPr="005F25B4" w:rsidRDefault="002C7FD8" w:rsidP="00A3088A">
            <w:pPr>
              <w:numPr>
                <w:ilvl w:val="0"/>
                <w:numId w:val="46"/>
              </w:numPr>
              <w:spacing w:line="259" w:lineRule="auto"/>
              <w:ind w:hanging="360"/>
              <w:rPr>
                <w:rFonts w:ascii="Times New Roman" w:hAnsi="Times New Roman" w:cs="Times New Roman"/>
              </w:rPr>
            </w:pPr>
            <w:r w:rsidRPr="005F25B4">
              <w:rPr>
                <w:rFonts w:ascii="Times New Roman" w:eastAsia="Times New Roman" w:hAnsi="Times New Roman" w:cs="Times New Roman"/>
                <w:i/>
              </w:rPr>
              <w:t>User</w:t>
            </w:r>
            <w:r w:rsidR="007B277B" w:rsidRPr="005F25B4">
              <w:rPr>
                <w:rFonts w:ascii="Times New Roman" w:hAnsi="Times New Roman" w:cs="Times New Roman"/>
              </w:rPr>
              <w:t xml:space="preserve"> melakuka </w:t>
            </w:r>
            <w:r w:rsidR="007B277B" w:rsidRPr="005F25B4">
              <w:rPr>
                <w:rFonts w:ascii="Times New Roman" w:hAnsi="Times New Roman" w:cs="Times New Roman"/>
                <w:i/>
              </w:rPr>
              <w:t>export to</w:t>
            </w:r>
            <w:r w:rsidR="006C7ADB" w:rsidRPr="005F25B4">
              <w:rPr>
                <w:rFonts w:ascii="Times New Roman" w:hAnsi="Times New Roman" w:cs="Times New Roman"/>
              </w:rPr>
              <w:t xml:space="preserve"> </w:t>
            </w:r>
            <w:r w:rsidR="006C7ADB" w:rsidRPr="005F25B4">
              <w:rPr>
                <w:rFonts w:ascii="Times New Roman" w:hAnsi="Times New Roman" w:cs="Times New Roman"/>
                <w:i/>
              </w:rPr>
              <w:t>excel</w:t>
            </w:r>
          </w:p>
        </w:tc>
      </w:tr>
      <w:tr w:rsidR="002C7FD8" w:rsidRPr="005F25B4" w14:paraId="763F3B98" w14:textId="77777777" w:rsidTr="00C57740">
        <w:trPr>
          <w:trHeight w:val="283"/>
        </w:trPr>
        <w:tc>
          <w:tcPr>
            <w:tcW w:w="7658" w:type="dxa"/>
            <w:gridSpan w:val="2"/>
            <w:tcBorders>
              <w:top w:val="single" w:sz="2" w:space="0" w:color="000000"/>
              <w:left w:val="single" w:sz="2" w:space="0" w:color="000000"/>
              <w:bottom w:val="single" w:sz="2" w:space="0" w:color="000000"/>
              <w:right w:val="single" w:sz="2" w:space="0" w:color="000000"/>
            </w:tcBorders>
          </w:tcPr>
          <w:p w14:paraId="4F57CC23" w14:textId="77777777" w:rsidR="002C7FD8" w:rsidRPr="005F25B4" w:rsidRDefault="002C7FD8" w:rsidP="00C57740">
            <w:pPr>
              <w:spacing w:line="259" w:lineRule="auto"/>
              <w:ind w:right="61"/>
              <w:jc w:val="center"/>
              <w:rPr>
                <w:rFonts w:ascii="Times New Roman" w:hAnsi="Times New Roman" w:cs="Times New Roman"/>
              </w:rPr>
            </w:pPr>
            <w:r w:rsidRPr="005F25B4">
              <w:rPr>
                <w:rFonts w:ascii="Times New Roman" w:eastAsia="Times New Roman" w:hAnsi="Times New Roman" w:cs="Times New Roman"/>
                <w:b/>
              </w:rPr>
              <w:t xml:space="preserve">Kriteria Evaluasi Hasil </w:t>
            </w:r>
          </w:p>
        </w:tc>
      </w:tr>
    </w:tbl>
    <w:p w14:paraId="72DE3119" w14:textId="77777777" w:rsidR="002C7FD8" w:rsidRPr="005F25B4" w:rsidRDefault="002C7FD8" w:rsidP="002C7FD8">
      <w:pPr>
        <w:spacing w:line="259" w:lineRule="auto"/>
        <w:ind w:left="-2264" w:right="290"/>
        <w:rPr>
          <w:rFonts w:ascii="Times New Roman" w:hAnsi="Times New Roman"/>
          <w:szCs w:val="22"/>
        </w:rPr>
      </w:pPr>
    </w:p>
    <w:tbl>
      <w:tblPr>
        <w:tblStyle w:val="TableGrid0"/>
        <w:tblW w:w="7658" w:type="dxa"/>
        <w:tblInd w:w="286" w:type="dxa"/>
        <w:tblCellMar>
          <w:top w:w="5" w:type="dxa"/>
          <w:left w:w="65" w:type="dxa"/>
          <w:right w:w="5" w:type="dxa"/>
        </w:tblCellMar>
        <w:tblLook w:val="04A0" w:firstRow="1" w:lastRow="0" w:firstColumn="1" w:lastColumn="0" w:noHBand="0" w:noVBand="1"/>
      </w:tblPr>
      <w:tblGrid>
        <w:gridCol w:w="1983"/>
        <w:gridCol w:w="1975"/>
        <w:gridCol w:w="2019"/>
        <w:gridCol w:w="1681"/>
      </w:tblGrid>
      <w:tr w:rsidR="002C7FD8" w:rsidRPr="005F25B4" w14:paraId="3587A582" w14:textId="77777777" w:rsidTr="00C57740">
        <w:trPr>
          <w:trHeight w:val="557"/>
        </w:trPr>
        <w:tc>
          <w:tcPr>
            <w:tcW w:w="7658" w:type="dxa"/>
            <w:gridSpan w:val="4"/>
            <w:tcBorders>
              <w:top w:val="single" w:sz="2" w:space="0" w:color="000000"/>
              <w:left w:val="single" w:sz="2" w:space="0" w:color="000000"/>
              <w:bottom w:val="single" w:sz="2" w:space="0" w:color="000000"/>
              <w:right w:val="single" w:sz="2" w:space="0" w:color="000000"/>
            </w:tcBorders>
          </w:tcPr>
          <w:p w14:paraId="510E8816" w14:textId="77777777" w:rsidR="002C7FD8" w:rsidRPr="005F25B4" w:rsidRDefault="002C7FD8" w:rsidP="00C57740">
            <w:pPr>
              <w:spacing w:line="259" w:lineRule="auto"/>
              <w:rPr>
                <w:rFonts w:ascii="Times New Roman" w:hAnsi="Times New Roman" w:cs="Times New Roman"/>
              </w:rPr>
            </w:pPr>
            <w:r w:rsidRPr="005F25B4">
              <w:rPr>
                <w:rFonts w:ascii="Times New Roman" w:eastAsia="Times New Roman" w:hAnsi="Times New Roman" w:cs="Times New Roman"/>
                <w:i/>
              </w:rPr>
              <w:t>User</w:t>
            </w:r>
            <w:r w:rsidRPr="005F25B4">
              <w:rPr>
                <w:rFonts w:ascii="Times New Roman" w:hAnsi="Times New Roman" w:cs="Times New Roman"/>
              </w:rPr>
              <w:t xml:space="preserve"> berhasil melakukan</w:t>
            </w:r>
            <w:r w:rsidR="006C7ADB" w:rsidRPr="005F25B4">
              <w:rPr>
                <w:rFonts w:ascii="Times New Roman" w:hAnsi="Times New Roman" w:cs="Times New Roman"/>
              </w:rPr>
              <w:t xml:space="preserve"> penambahan</w:t>
            </w:r>
            <w:r w:rsidRPr="005F25B4">
              <w:rPr>
                <w:rFonts w:ascii="Times New Roman" w:hAnsi="Times New Roman" w:cs="Times New Roman"/>
              </w:rPr>
              <w:t xml:space="preserve"> data relasi antar domain. </w:t>
            </w:r>
          </w:p>
        </w:tc>
      </w:tr>
      <w:tr w:rsidR="002C7FD8" w:rsidRPr="005F25B4" w14:paraId="0ACEDF91" w14:textId="77777777" w:rsidTr="00C57740">
        <w:trPr>
          <w:trHeight w:val="281"/>
        </w:trPr>
        <w:tc>
          <w:tcPr>
            <w:tcW w:w="7658" w:type="dxa"/>
            <w:gridSpan w:val="4"/>
            <w:tcBorders>
              <w:top w:val="single" w:sz="2" w:space="0" w:color="000000"/>
              <w:left w:val="single" w:sz="2" w:space="0" w:color="000000"/>
              <w:bottom w:val="single" w:sz="2" w:space="0" w:color="000000"/>
              <w:right w:val="single" w:sz="2" w:space="0" w:color="000000"/>
            </w:tcBorders>
          </w:tcPr>
          <w:p w14:paraId="2FE54D2F" w14:textId="77777777" w:rsidR="002C7FD8" w:rsidRPr="005F25B4" w:rsidRDefault="002C7FD8" w:rsidP="00C57740">
            <w:pPr>
              <w:spacing w:line="259" w:lineRule="auto"/>
              <w:ind w:right="66"/>
              <w:jc w:val="center"/>
              <w:rPr>
                <w:rFonts w:ascii="Times New Roman" w:hAnsi="Times New Roman" w:cs="Times New Roman"/>
              </w:rPr>
            </w:pPr>
            <w:r w:rsidRPr="005F25B4">
              <w:rPr>
                <w:rFonts w:ascii="Times New Roman" w:eastAsia="Times New Roman" w:hAnsi="Times New Roman" w:cs="Times New Roman"/>
                <w:b/>
              </w:rPr>
              <w:t xml:space="preserve">Kasus dan Hasil Uji (Data Normal) </w:t>
            </w:r>
          </w:p>
        </w:tc>
      </w:tr>
      <w:tr w:rsidR="002C7FD8" w:rsidRPr="005F25B4" w14:paraId="41ACFE94" w14:textId="77777777" w:rsidTr="00C57740">
        <w:trPr>
          <w:trHeight w:val="281"/>
        </w:trPr>
        <w:tc>
          <w:tcPr>
            <w:tcW w:w="1983" w:type="dxa"/>
            <w:tcBorders>
              <w:top w:val="single" w:sz="2" w:space="0" w:color="000000"/>
              <w:left w:val="single" w:sz="2" w:space="0" w:color="000000"/>
              <w:bottom w:val="single" w:sz="2" w:space="0" w:color="000000"/>
              <w:right w:val="single" w:sz="2" w:space="0" w:color="000000"/>
            </w:tcBorders>
          </w:tcPr>
          <w:p w14:paraId="3D6368D6" w14:textId="77777777" w:rsidR="002C7FD8" w:rsidRPr="005F25B4" w:rsidRDefault="002C7FD8" w:rsidP="00C57740">
            <w:pPr>
              <w:spacing w:line="259" w:lineRule="auto"/>
              <w:rPr>
                <w:rFonts w:ascii="Times New Roman" w:hAnsi="Times New Roman" w:cs="Times New Roman"/>
              </w:rPr>
            </w:pPr>
            <w:r w:rsidRPr="005F25B4">
              <w:rPr>
                <w:rFonts w:ascii="Times New Roman" w:eastAsia="Times New Roman" w:hAnsi="Times New Roman" w:cs="Times New Roman"/>
                <w:b/>
              </w:rPr>
              <w:t xml:space="preserve">Data masukan </w:t>
            </w:r>
          </w:p>
        </w:tc>
        <w:tc>
          <w:tcPr>
            <w:tcW w:w="1975" w:type="dxa"/>
            <w:tcBorders>
              <w:top w:val="single" w:sz="2" w:space="0" w:color="000000"/>
              <w:left w:val="single" w:sz="2" w:space="0" w:color="000000"/>
              <w:bottom w:val="single" w:sz="2" w:space="0" w:color="000000"/>
              <w:right w:val="single" w:sz="2" w:space="0" w:color="000000"/>
            </w:tcBorders>
          </w:tcPr>
          <w:p w14:paraId="29B9A532" w14:textId="77777777" w:rsidR="002C7FD8" w:rsidRPr="005F25B4" w:rsidRDefault="002C7FD8" w:rsidP="00C57740">
            <w:pPr>
              <w:spacing w:line="259" w:lineRule="auto"/>
              <w:ind w:left="2"/>
              <w:rPr>
                <w:rFonts w:ascii="Times New Roman" w:hAnsi="Times New Roman" w:cs="Times New Roman"/>
              </w:rPr>
            </w:pPr>
            <w:r w:rsidRPr="005F25B4">
              <w:rPr>
                <w:rFonts w:ascii="Times New Roman" w:eastAsia="Times New Roman" w:hAnsi="Times New Roman" w:cs="Times New Roman"/>
                <w:b/>
              </w:rPr>
              <w:t xml:space="preserve">Yang diharapkan </w:t>
            </w:r>
          </w:p>
        </w:tc>
        <w:tc>
          <w:tcPr>
            <w:tcW w:w="2019" w:type="dxa"/>
            <w:tcBorders>
              <w:top w:val="single" w:sz="2" w:space="0" w:color="000000"/>
              <w:left w:val="single" w:sz="2" w:space="0" w:color="000000"/>
              <w:bottom w:val="single" w:sz="2" w:space="0" w:color="000000"/>
              <w:right w:val="single" w:sz="2" w:space="0" w:color="000000"/>
            </w:tcBorders>
          </w:tcPr>
          <w:p w14:paraId="520345A1" w14:textId="77777777" w:rsidR="002C7FD8" w:rsidRPr="005F25B4" w:rsidRDefault="002C7FD8" w:rsidP="00C57740">
            <w:pPr>
              <w:spacing w:line="259" w:lineRule="auto"/>
              <w:ind w:left="3"/>
              <w:rPr>
                <w:rFonts w:ascii="Times New Roman" w:hAnsi="Times New Roman" w:cs="Times New Roman"/>
              </w:rPr>
            </w:pPr>
            <w:r w:rsidRPr="005F25B4">
              <w:rPr>
                <w:rFonts w:ascii="Times New Roman" w:eastAsia="Times New Roman" w:hAnsi="Times New Roman" w:cs="Times New Roman"/>
                <w:b/>
              </w:rPr>
              <w:t xml:space="preserve">Pengamatan </w:t>
            </w:r>
          </w:p>
        </w:tc>
        <w:tc>
          <w:tcPr>
            <w:tcW w:w="1681" w:type="dxa"/>
            <w:tcBorders>
              <w:top w:val="single" w:sz="2" w:space="0" w:color="000000"/>
              <w:left w:val="single" w:sz="2" w:space="0" w:color="000000"/>
              <w:bottom w:val="single" w:sz="2" w:space="0" w:color="000000"/>
              <w:right w:val="single" w:sz="2" w:space="0" w:color="000000"/>
            </w:tcBorders>
          </w:tcPr>
          <w:p w14:paraId="629322DA" w14:textId="77777777" w:rsidR="002C7FD8" w:rsidRPr="005F25B4" w:rsidRDefault="002C7FD8" w:rsidP="00C57740">
            <w:pPr>
              <w:spacing w:line="259" w:lineRule="auto"/>
              <w:rPr>
                <w:rFonts w:ascii="Times New Roman" w:hAnsi="Times New Roman" w:cs="Times New Roman"/>
              </w:rPr>
            </w:pPr>
            <w:r w:rsidRPr="005F25B4">
              <w:rPr>
                <w:rFonts w:ascii="Times New Roman" w:eastAsia="Times New Roman" w:hAnsi="Times New Roman" w:cs="Times New Roman"/>
                <w:b/>
              </w:rPr>
              <w:t xml:space="preserve">Kesimpulan </w:t>
            </w:r>
          </w:p>
        </w:tc>
      </w:tr>
      <w:tr w:rsidR="002C7FD8" w:rsidRPr="005F25B4" w14:paraId="0F7DF3D2" w14:textId="77777777" w:rsidTr="00C57740">
        <w:trPr>
          <w:trHeight w:val="1385"/>
        </w:trPr>
        <w:tc>
          <w:tcPr>
            <w:tcW w:w="1983" w:type="dxa"/>
            <w:tcBorders>
              <w:top w:val="single" w:sz="2" w:space="0" w:color="000000"/>
              <w:left w:val="single" w:sz="2" w:space="0" w:color="000000"/>
              <w:bottom w:val="single" w:sz="2" w:space="0" w:color="000000"/>
              <w:right w:val="single" w:sz="2" w:space="0" w:color="000000"/>
            </w:tcBorders>
          </w:tcPr>
          <w:p w14:paraId="24AF577F" w14:textId="77777777" w:rsidR="002C7FD8" w:rsidRPr="005F25B4" w:rsidRDefault="002C7FD8" w:rsidP="00C57740">
            <w:pPr>
              <w:spacing w:line="259" w:lineRule="auto"/>
              <w:rPr>
                <w:rFonts w:ascii="Times New Roman" w:hAnsi="Times New Roman" w:cs="Times New Roman"/>
              </w:rPr>
            </w:pPr>
            <w:r w:rsidRPr="005F25B4">
              <w:rPr>
                <w:rFonts w:ascii="Times New Roman" w:eastAsia="Times New Roman" w:hAnsi="Times New Roman" w:cs="Times New Roman"/>
                <w:i/>
              </w:rPr>
              <w:t>User</w:t>
            </w:r>
            <w:r w:rsidRPr="005F25B4">
              <w:rPr>
                <w:rFonts w:ascii="Times New Roman" w:hAnsi="Times New Roman" w:cs="Times New Roman"/>
              </w:rPr>
              <w:t xml:space="preserve"> melakukan </w:t>
            </w:r>
            <w:r w:rsidRPr="005F25B4">
              <w:rPr>
                <w:rFonts w:ascii="Times New Roman" w:eastAsia="Times New Roman" w:hAnsi="Times New Roman" w:cs="Times New Roman"/>
                <w:i/>
              </w:rPr>
              <w:t>generate</w:t>
            </w:r>
            <w:r w:rsidRPr="005F25B4">
              <w:rPr>
                <w:rFonts w:ascii="Times New Roman" w:hAnsi="Times New Roman" w:cs="Times New Roman"/>
              </w:rPr>
              <w:t xml:space="preserve"> jadwal </w:t>
            </w:r>
          </w:p>
        </w:tc>
        <w:tc>
          <w:tcPr>
            <w:tcW w:w="1975" w:type="dxa"/>
            <w:tcBorders>
              <w:top w:val="single" w:sz="2" w:space="0" w:color="000000"/>
              <w:left w:val="single" w:sz="2" w:space="0" w:color="000000"/>
              <w:bottom w:val="single" w:sz="2" w:space="0" w:color="000000"/>
              <w:right w:val="single" w:sz="2" w:space="0" w:color="000000"/>
            </w:tcBorders>
          </w:tcPr>
          <w:p w14:paraId="75BC73E8" w14:textId="77777777" w:rsidR="002C7FD8" w:rsidRPr="005F25B4" w:rsidRDefault="002C7FD8" w:rsidP="00C57740">
            <w:pPr>
              <w:spacing w:line="259" w:lineRule="auto"/>
              <w:ind w:left="2" w:right="86"/>
              <w:rPr>
                <w:rFonts w:ascii="Times New Roman" w:hAnsi="Times New Roman" w:cs="Times New Roman"/>
              </w:rPr>
            </w:pPr>
            <w:r w:rsidRPr="005F25B4">
              <w:rPr>
                <w:rFonts w:ascii="Times New Roman" w:hAnsi="Times New Roman" w:cs="Times New Roman"/>
              </w:rPr>
              <w:t>Menghasilkan data jadwal berdasarkan data jadwal yang sudah diinput</w:t>
            </w:r>
            <w:r w:rsidR="006C7ADB" w:rsidRPr="005F25B4">
              <w:rPr>
                <w:rFonts w:ascii="Times New Roman" w:hAnsi="Times New Roman" w:cs="Times New Roman"/>
              </w:rPr>
              <w:t xml:space="preserve"> dan maksimal keberangkatan dalam 1 sesi.</w:t>
            </w:r>
          </w:p>
        </w:tc>
        <w:tc>
          <w:tcPr>
            <w:tcW w:w="2019" w:type="dxa"/>
            <w:tcBorders>
              <w:top w:val="single" w:sz="2" w:space="0" w:color="000000"/>
              <w:left w:val="single" w:sz="2" w:space="0" w:color="000000"/>
              <w:bottom w:val="single" w:sz="2" w:space="0" w:color="000000"/>
              <w:right w:val="single" w:sz="2" w:space="0" w:color="000000"/>
            </w:tcBorders>
          </w:tcPr>
          <w:p w14:paraId="59B78424" w14:textId="77777777" w:rsidR="002C7FD8" w:rsidRPr="005F25B4" w:rsidRDefault="002C7FD8" w:rsidP="00C57740">
            <w:pPr>
              <w:spacing w:line="259" w:lineRule="auto"/>
              <w:ind w:left="3" w:right="44"/>
              <w:rPr>
                <w:rFonts w:ascii="Times New Roman" w:hAnsi="Times New Roman" w:cs="Times New Roman"/>
              </w:rPr>
            </w:pPr>
            <w:r w:rsidRPr="005F25B4">
              <w:rPr>
                <w:rFonts w:ascii="Times New Roman" w:hAnsi="Times New Roman" w:cs="Times New Roman"/>
              </w:rPr>
              <w:t xml:space="preserve">Sesuai dengan yang diharapkan </w:t>
            </w:r>
          </w:p>
        </w:tc>
        <w:tc>
          <w:tcPr>
            <w:tcW w:w="1681" w:type="dxa"/>
            <w:tcBorders>
              <w:top w:val="single" w:sz="2" w:space="0" w:color="000000"/>
              <w:left w:val="single" w:sz="2" w:space="0" w:color="000000"/>
              <w:bottom w:val="single" w:sz="2" w:space="0" w:color="000000"/>
              <w:right w:val="single" w:sz="2" w:space="0" w:color="000000"/>
            </w:tcBorders>
          </w:tcPr>
          <w:p w14:paraId="70553277" w14:textId="77777777" w:rsidR="002C7FD8" w:rsidRPr="005F25B4" w:rsidRDefault="002C7FD8" w:rsidP="00C57740">
            <w:pPr>
              <w:spacing w:line="259" w:lineRule="auto"/>
              <w:rPr>
                <w:rFonts w:ascii="Times New Roman" w:hAnsi="Times New Roman" w:cs="Times New Roman"/>
              </w:rPr>
            </w:pPr>
            <w:r w:rsidRPr="005F25B4">
              <w:rPr>
                <w:rFonts w:ascii="Times New Roman" w:hAnsi="Times New Roman" w:cs="Times New Roman"/>
              </w:rPr>
              <w:t xml:space="preserve">Diterima </w:t>
            </w:r>
          </w:p>
        </w:tc>
      </w:tr>
      <w:tr w:rsidR="007B277B" w:rsidRPr="005F25B4" w14:paraId="0FAE23EC" w14:textId="77777777" w:rsidTr="00C57740">
        <w:trPr>
          <w:trHeight w:val="1385"/>
        </w:trPr>
        <w:tc>
          <w:tcPr>
            <w:tcW w:w="1983" w:type="dxa"/>
            <w:tcBorders>
              <w:top w:val="single" w:sz="2" w:space="0" w:color="000000"/>
              <w:left w:val="single" w:sz="2" w:space="0" w:color="000000"/>
              <w:bottom w:val="single" w:sz="2" w:space="0" w:color="000000"/>
              <w:right w:val="single" w:sz="2" w:space="0" w:color="000000"/>
            </w:tcBorders>
          </w:tcPr>
          <w:p w14:paraId="6DFF8B0A" w14:textId="77777777" w:rsidR="007B277B" w:rsidRPr="005F25B4" w:rsidRDefault="007B277B" w:rsidP="00C57740">
            <w:pPr>
              <w:spacing w:line="259" w:lineRule="auto"/>
              <w:rPr>
                <w:rFonts w:ascii="Times New Roman" w:hAnsi="Times New Roman" w:cs="Times New Roman"/>
              </w:rPr>
            </w:pPr>
            <w:r w:rsidRPr="005F25B4">
              <w:rPr>
                <w:rFonts w:ascii="Times New Roman" w:hAnsi="Times New Roman" w:cs="Times New Roman"/>
                <w:i/>
              </w:rPr>
              <w:t>User</w:t>
            </w:r>
            <w:r w:rsidRPr="005F25B4">
              <w:rPr>
                <w:rFonts w:ascii="Times New Roman" w:hAnsi="Times New Roman" w:cs="Times New Roman"/>
              </w:rPr>
              <w:t xml:space="preserve"> melakukan </w:t>
            </w:r>
            <w:r w:rsidRPr="005F25B4">
              <w:rPr>
                <w:rFonts w:ascii="Times New Roman" w:hAnsi="Times New Roman" w:cs="Times New Roman"/>
                <w:i/>
              </w:rPr>
              <w:t>export to excel</w:t>
            </w:r>
          </w:p>
        </w:tc>
        <w:tc>
          <w:tcPr>
            <w:tcW w:w="1975" w:type="dxa"/>
            <w:tcBorders>
              <w:top w:val="single" w:sz="2" w:space="0" w:color="000000"/>
              <w:left w:val="single" w:sz="2" w:space="0" w:color="000000"/>
              <w:bottom w:val="single" w:sz="2" w:space="0" w:color="000000"/>
              <w:right w:val="single" w:sz="2" w:space="0" w:color="000000"/>
            </w:tcBorders>
          </w:tcPr>
          <w:p w14:paraId="7F85F0F8" w14:textId="77777777" w:rsidR="007B277B" w:rsidRPr="005F25B4" w:rsidRDefault="007B277B" w:rsidP="00C57740">
            <w:pPr>
              <w:spacing w:line="259" w:lineRule="auto"/>
              <w:ind w:left="2" w:right="86"/>
              <w:rPr>
                <w:rFonts w:ascii="Times New Roman" w:hAnsi="Times New Roman" w:cs="Times New Roman"/>
              </w:rPr>
            </w:pPr>
            <w:r w:rsidRPr="005F25B4">
              <w:rPr>
                <w:rFonts w:ascii="Times New Roman" w:hAnsi="Times New Roman" w:cs="Times New Roman"/>
              </w:rPr>
              <w:t>Menghasil data jadwal dalam bentuk excel</w:t>
            </w:r>
          </w:p>
        </w:tc>
        <w:tc>
          <w:tcPr>
            <w:tcW w:w="2019" w:type="dxa"/>
            <w:tcBorders>
              <w:top w:val="single" w:sz="2" w:space="0" w:color="000000"/>
              <w:left w:val="single" w:sz="2" w:space="0" w:color="000000"/>
              <w:bottom w:val="single" w:sz="2" w:space="0" w:color="000000"/>
              <w:right w:val="single" w:sz="2" w:space="0" w:color="000000"/>
            </w:tcBorders>
          </w:tcPr>
          <w:p w14:paraId="507A617D" w14:textId="77777777" w:rsidR="007B277B" w:rsidRPr="005F25B4" w:rsidRDefault="007B277B" w:rsidP="00C57740">
            <w:pPr>
              <w:spacing w:line="259" w:lineRule="auto"/>
              <w:ind w:left="3" w:right="44"/>
              <w:rPr>
                <w:rFonts w:ascii="Times New Roman" w:hAnsi="Times New Roman" w:cs="Times New Roman"/>
              </w:rPr>
            </w:pPr>
            <w:r w:rsidRPr="005F25B4">
              <w:rPr>
                <w:rFonts w:ascii="Times New Roman" w:hAnsi="Times New Roman" w:cs="Times New Roman"/>
              </w:rPr>
              <w:t>Sesuai dengan yang diharapkan</w:t>
            </w:r>
          </w:p>
        </w:tc>
        <w:tc>
          <w:tcPr>
            <w:tcW w:w="1681" w:type="dxa"/>
            <w:tcBorders>
              <w:top w:val="single" w:sz="2" w:space="0" w:color="000000"/>
              <w:left w:val="single" w:sz="2" w:space="0" w:color="000000"/>
              <w:bottom w:val="single" w:sz="2" w:space="0" w:color="000000"/>
              <w:right w:val="single" w:sz="2" w:space="0" w:color="000000"/>
            </w:tcBorders>
          </w:tcPr>
          <w:p w14:paraId="01FADAF2" w14:textId="77777777" w:rsidR="007B277B" w:rsidRPr="005F25B4" w:rsidRDefault="007B277B" w:rsidP="00C57740">
            <w:pPr>
              <w:spacing w:line="259" w:lineRule="auto"/>
              <w:rPr>
                <w:rFonts w:ascii="Times New Roman" w:hAnsi="Times New Roman" w:cs="Times New Roman"/>
              </w:rPr>
            </w:pPr>
            <w:r w:rsidRPr="005F25B4">
              <w:rPr>
                <w:rFonts w:ascii="Times New Roman" w:hAnsi="Times New Roman" w:cs="Times New Roman"/>
              </w:rPr>
              <w:t>Diterima</w:t>
            </w:r>
          </w:p>
        </w:tc>
      </w:tr>
      <w:tr w:rsidR="002C7FD8" w:rsidRPr="005F25B4" w14:paraId="1505C40D" w14:textId="77777777" w:rsidTr="00C57740">
        <w:trPr>
          <w:trHeight w:val="281"/>
        </w:trPr>
        <w:tc>
          <w:tcPr>
            <w:tcW w:w="1983" w:type="dxa"/>
            <w:tcBorders>
              <w:top w:val="single" w:sz="2" w:space="0" w:color="000000"/>
              <w:left w:val="single" w:sz="2" w:space="0" w:color="000000"/>
              <w:bottom w:val="single" w:sz="2" w:space="0" w:color="000000"/>
              <w:right w:val="nil"/>
            </w:tcBorders>
          </w:tcPr>
          <w:p w14:paraId="26A4DC72" w14:textId="77777777" w:rsidR="002C7FD8" w:rsidRPr="005F25B4" w:rsidRDefault="002C7FD8" w:rsidP="00C57740">
            <w:pPr>
              <w:spacing w:after="160" w:line="259" w:lineRule="auto"/>
              <w:rPr>
                <w:rFonts w:ascii="Times New Roman" w:hAnsi="Times New Roman" w:cs="Times New Roman"/>
              </w:rPr>
            </w:pPr>
          </w:p>
        </w:tc>
        <w:tc>
          <w:tcPr>
            <w:tcW w:w="5675" w:type="dxa"/>
            <w:gridSpan w:val="3"/>
            <w:tcBorders>
              <w:top w:val="single" w:sz="2" w:space="0" w:color="000000"/>
              <w:left w:val="nil"/>
              <w:bottom w:val="single" w:sz="2" w:space="0" w:color="000000"/>
              <w:right w:val="single" w:sz="2" w:space="0" w:color="000000"/>
            </w:tcBorders>
          </w:tcPr>
          <w:p w14:paraId="1DA9C560" w14:textId="77777777" w:rsidR="002C7FD8" w:rsidRPr="005F25B4" w:rsidRDefault="002C7FD8" w:rsidP="00C57740">
            <w:pPr>
              <w:spacing w:line="259" w:lineRule="auto"/>
              <w:ind w:left="1366"/>
              <w:rPr>
                <w:rFonts w:ascii="Times New Roman" w:hAnsi="Times New Roman" w:cs="Times New Roman"/>
              </w:rPr>
            </w:pPr>
            <w:r w:rsidRPr="005F25B4">
              <w:rPr>
                <w:rFonts w:ascii="Times New Roman" w:eastAsia="Times New Roman" w:hAnsi="Times New Roman" w:cs="Times New Roman"/>
                <w:b/>
              </w:rPr>
              <w:t xml:space="preserve">Catatan </w:t>
            </w:r>
          </w:p>
        </w:tc>
      </w:tr>
    </w:tbl>
    <w:p w14:paraId="193EE7D7" w14:textId="77777777" w:rsidR="007B277B" w:rsidRPr="005F25B4" w:rsidRDefault="002C7FD8" w:rsidP="002C7FD8">
      <w:pPr>
        <w:spacing w:line="259" w:lineRule="auto"/>
        <w:ind w:right="60"/>
        <w:rPr>
          <w:rFonts w:ascii="Times New Roman" w:hAnsi="Times New Roman"/>
          <w:szCs w:val="22"/>
        </w:rPr>
      </w:pPr>
      <w:r w:rsidRPr="005F25B4">
        <w:rPr>
          <w:rFonts w:ascii="Times New Roman" w:hAnsi="Times New Roman"/>
          <w:szCs w:val="22"/>
        </w:rPr>
        <w:t xml:space="preserve">   </w:t>
      </w:r>
    </w:p>
    <w:p w14:paraId="1D50D0AA" w14:textId="77777777" w:rsidR="007B277B" w:rsidRPr="005F25B4" w:rsidRDefault="007B277B" w:rsidP="00FB4FF9">
      <w:pPr>
        <w:spacing w:line="259" w:lineRule="auto"/>
        <w:ind w:left="180" w:right="60"/>
        <w:rPr>
          <w:rFonts w:ascii="Times New Roman" w:hAnsi="Times New Roman"/>
          <w:szCs w:val="22"/>
        </w:rPr>
      </w:pPr>
    </w:p>
    <w:p w14:paraId="4061CE05" w14:textId="77777777" w:rsidR="002C7FD8" w:rsidRDefault="002C7FD8" w:rsidP="00FB4FF9">
      <w:pPr>
        <w:spacing w:line="259" w:lineRule="auto"/>
        <w:ind w:left="270" w:right="60"/>
        <w:rPr>
          <w:rFonts w:ascii="Times New Roman" w:hAnsi="Times New Roman"/>
          <w:szCs w:val="22"/>
        </w:rPr>
      </w:pPr>
      <w:r w:rsidRPr="005F25B4">
        <w:rPr>
          <w:rFonts w:ascii="Times New Roman" w:hAnsi="Times New Roman"/>
          <w:szCs w:val="22"/>
        </w:rPr>
        <w:t xml:space="preserve"> Berikut merupakan pengujian yang dilakukan untuk setiap </w:t>
      </w:r>
      <w:r w:rsidRPr="005F25B4">
        <w:rPr>
          <w:rFonts w:ascii="Times New Roman" w:hAnsi="Times New Roman"/>
          <w:i/>
          <w:szCs w:val="22"/>
        </w:rPr>
        <w:t>constraint</w:t>
      </w:r>
      <w:r w:rsidRPr="005F25B4">
        <w:rPr>
          <w:rFonts w:ascii="Times New Roman" w:hAnsi="Times New Roman"/>
          <w:szCs w:val="22"/>
        </w:rPr>
        <w:t xml:space="preserve"> yang ada: </w:t>
      </w:r>
    </w:p>
    <w:p w14:paraId="03295B81" w14:textId="77777777" w:rsidR="005A2E42" w:rsidRPr="005F25B4" w:rsidRDefault="005A2E42" w:rsidP="002C7FD8">
      <w:pPr>
        <w:spacing w:line="259" w:lineRule="auto"/>
        <w:ind w:right="60"/>
        <w:rPr>
          <w:rFonts w:ascii="Times New Roman" w:hAnsi="Times New Roman"/>
          <w:szCs w:val="22"/>
        </w:rPr>
      </w:pPr>
      <w:r>
        <w:rPr>
          <w:rFonts w:ascii="Times New Roman" w:hAnsi="Times New Roman"/>
          <w:szCs w:val="22"/>
        </w:rPr>
        <w:t xml:space="preserve"> </w:t>
      </w:r>
    </w:p>
    <w:p w14:paraId="64A8147D" w14:textId="347A569F" w:rsidR="007B277B" w:rsidRPr="00095EC9" w:rsidRDefault="007B277B" w:rsidP="00095EC9">
      <w:pPr>
        <w:pStyle w:val="Caption"/>
        <w:rPr>
          <w:rFonts w:ascii="Times New Roman" w:hAnsi="Times New Roman"/>
          <w:b w:val="0"/>
          <w:sz w:val="24"/>
          <w:szCs w:val="24"/>
        </w:rPr>
      </w:pPr>
      <w:r w:rsidRPr="005F25B4">
        <w:rPr>
          <w:rFonts w:ascii="Times New Roman" w:hAnsi="Times New Roman"/>
          <w:szCs w:val="22"/>
        </w:rPr>
        <w:t xml:space="preserve"> </w:t>
      </w:r>
      <w:r w:rsidR="005A2E42">
        <w:rPr>
          <w:rFonts w:ascii="Times New Roman" w:hAnsi="Times New Roman"/>
          <w:szCs w:val="22"/>
        </w:rPr>
        <w:tab/>
      </w:r>
      <w:r w:rsidR="00095EC9">
        <w:rPr>
          <w:rFonts w:ascii="Times New Roman" w:hAnsi="Times New Roman"/>
          <w:szCs w:val="22"/>
        </w:rPr>
        <w:tab/>
      </w:r>
      <w:r w:rsidR="00095EC9">
        <w:rPr>
          <w:rFonts w:ascii="Times New Roman" w:hAnsi="Times New Roman"/>
          <w:szCs w:val="22"/>
        </w:rPr>
        <w:tab/>
      </w:r>
      <w:bookmarkStart w:id="231" w:name="_Toc44550883"/>
      <w:r w:rsidR="00095EC9" w:rsidRPr="00095EC9">
        <w:rPr>
          <w:rFonts w:ascii="Times New Roman" w:hAnsi="Times New Roman"/>
          <w:sz w:val="24"/>
          <w:szCs w:val="24"/>
        </w:rPr>
        <w:t xml:space="preserve">Table </w:t>
      </w:r>
      <w:r w:rsidR="00095EC9" w:rsidRPr="00095EC9">
        <w:rPr>
          <w:rFonts w:ascii="Times New Roman" w:hAnsi="Times New Roman"/>
          <w:sz w:val="24"/>
          <w:szCs w:val="24"/>
        </w:rPr>
        <w:fldChar w:fldCharType="begin"/>
      </w:r>
      <w:r w:rsidR="00095EC9" w:rsidRPr="00095EC9">
        <w:rPr>
          <w:rFonts w:ascii="Times New Roman" w:hAnsi="Times New Roman"/>
          <w:sz w:val="24"/>
          <w:szCs w:val="24"/>
        </w:rPr>
        <w:instrText xml:space="preserve"> SEQ Table \* ARABIC </w:instrText>
      </w:r>
      <w:r w:rsidR="00095EC9" w:rsidRPr="00095EC9">
        <w:rPr>
          <w:rFonts w:ascii="Times New Roman" w:hAnsi="Times New Roman"/>
          <w:sz w:val="24"/>
          <w:szCs w:val="24"/>
        </w:rPr>
        <w:fldChar w:fldCharType="separate"/>
      </w:r>
      <w:r w:rsidR="006A7004">
        <w:rPr>
          <w:rFonts w:ascii="Times New Roman" w:hAnsi="Times New Roman"/>
          <w:noProof/>
          <w:sz w:val="24"/>
          <w:szCs w:val="24"/>
        </w:rPr>
        <w:t>25</w:t>
      </w:r>
      <w:r w:rsidR="00095EC9" w:rsidRPr="00095EC9">
        <w:rPr>
          <w:rFonts w:ascii="Times New Roman" w:hAnsi="Times New Roman"/>
          <w:sz w:val="24"/>
          <w:szCs w:val="24"/>
        </w:rPr>
        <w:fldChar w:fldCharType="end"/>
      </w:r>
      <w:r w:rsidR="00095EC9" w:rsidRPr="00095EC9">
        <w:rPr>
          <w:rFonts w:ascii="Times New Roman" w:hAnsi="Times New Roman"/>
          <w:sz w:val="24"/>
          <w:szCs w:val="24"/>
        </w:rPr>
        <w:t>. Pengujian setiap constraint</w:t>
      </w:r>
      <w:bookmarkEnd w:id="231"/>
      <w:r w:rsidR="005A2E42" w:rsidRPr="00095EC9">
        <w:rPr>
          <w:rFonts w:ascii="Times New Roman" w:hAnsi="Times New Roman"/>
          <w:b w:val="0"/>
          <w:sz w:val="24"/>
          <w:szCs w:val="24"/>
        </w:rPr>
        <w:t xml:space="preserve"> </w:t>
      </w:r>
    </w:p>
    <w:tbl>
      <w:tblPr>
        <w:tblStyle w:val="TableGrid0"/>
        <w:tblW w:w="7653" w:type="dxa"/>
        <w:tblInd w:w="288" w:type="dxa"/>
        <w:tblCellMar>
          <w:top w:w="9" w:type="dxa"/>
          <w:left w:w="106" w:type="dxa"/>
          <w:right w:w="50" w:type="dxa"/>
        </w:tblCellMar>
        <w:tblLook w:val="04A0" w:firstRow="1" w:lastRow="0" w:firstColumn="1" w:lastColumn="0" w:noHBand="0" w:noVBand="1"/>
      </w:tblPr>
      <w:tblGrid>
        <w:gridCol w:w="530"/>
        <w:gridCol w:w="4545"/>
        <w:gridCol w:w="2578"/>
      </w:tblGrid>
      <w:tr w:rsidR="007B277B" w:rsidRPr="005F25B4" w14:paraId="6FE46222" w14:textId="77777777" w:rsidTr="00C57740">
        <w:trPr>
          <w:trHeight w:val="425"/>
        </w:trPr>
        <w:tc>
          <w:tcPr>
            <w:tcW w:w="530" w:type="dxa"/>
            <w:tcBorders>
              <w:top w:val="single" w:sz="4" w:space="0" w:color="000000"/>
              <w:left w:val="single" w:sz="4" w:space="0" w:color="000000"/>
              <w:bottom w:val="single" w:sz="4" w:space="0" w:color="000000"/>
              <w:right w:val="single" w:sz="4" w:space="0" w:color="000000"/>
            </w:tcBorders>
          </w:tcPr>
          <w:p w14:paraId="1F26FB32" w14:textId="77777777" w:rsidR="007B277B" w:rsidRPr="005F25B4" w:rsidRDefault="007B277B" w:rsidP="00C57740">
            <w:pPr>
              <w:spacing w:line="259" w:lineRule="auto"/>
              <w:rPr>
                <w:rFonts w:ascii="Times New Roman" w:hAnsi="Times New Roman" w:cs="Times New Roman"/>
              </w:rPr>
            </w:pPr>
            <w:r w:rsidRPr="005F25B4">
              <w:rPr>
                <w:rFonts w:ascii="Times New Roman" w:hAnsi="Times New Roman" w:cs="Times New Roman"/>
              </w:rPr>
              <w:t xml:space="preserve">No </w:t>
            </w:r>
          </w:p>
        </w:tc>
        <w:tc>
          <w:tcPr>
            <w:tcW w:w="4545" w:type="dxa"/>
            <w:tcBorders>
              <w:top w:val="single" w:sz="4" w:space="0" w:color="000000"/>
              <w:left w:val="single" w:sz="4" w:space="0" w:color="000000"/>
              <w:bottom w:val="single" w:sz="4" w:space="0" w:color="000000"/>
              <w:right w:val="single" w:sz="4" w:space="0" w:color="000000"/>
            </w:tcBorders>
          </w:tcPr>
          <w:p w14:paraId="357F7A57" w14:textId="77777777" w:rsidR="007B277B" w:rsidRPr="005F25B4" w:rsidRDefault="007B277B" w:rsidP="00C57740">
            <w:pPr>
              <w:spacing w:line="259" w:lineRule="auto"/>
              <w:ind w:left="2"/>
              <w:rPr>
                <w:rFonts w:ascii="Times New Roman" w:hAnsi="Times New Roman" w:cs="Times New Roman"/>
              </w:rPr>
            </w:pPr>
            <w:r w:rsidRPr="005F25B4">
              <w:rPr>
                <w:rFonts w:ascii="Times New Roman" w:hAnsi="Times New Roman" w:cs="Times New Roman"/>
                <w:i/>
              </w:rPr>
              <w:t>Constraint</w:t>
            </w:r>
            <w:r w:rsidRPr="005F25B4">
              <w:rPr>
                <w:rFonts w:ascii="Times New Roman" w:hAnsi="Times New Roman" w:cs="Times New Roman"/>
              </w:rPr>
              <w:t xml:space="preserve"> </w:t>
            </w:r>
          </w:p>
        </w:tc>
        <w:tc>
          <w:tcPr>
            <w:tcW w:w="2578" w:type="dxa"/>
            <w:tcBorders>
              <w:top w:val="single" w:sz="4" w:space="0" w:color="000000"/>
              <w:left w:val="single" w:sz="4" w:space="0" w:color="000000"/>
              <w:bottom w:val="single" w:sz="4" w:space="0" w:color="000000"/>
              <w:right w:val="single" w:sz="4" w:space="0" w:color="000000"/>
            </w:tcBorders>
          </w:tcPr>
          <w:p w14:paraId="768538E3" w14:textId="77777777" w:rsidR="007B277B" w:rsidRPr="005F25B4" w:rsidRDefault="007B277B" w:rsidP="00C57740">
            <w:pPr>
              <w:spacing w:line="259" w:lineRule="auto"/>
              <w:ind w:left="2"/>
              <w:rPr>
                <w:rFonts w:ascii="Times New Roman" w:hAnsi="Times New Roman" w:cs="Times New Roman"/>
              </w:rPr>
            </w:pPr>
            <w:r w:rsidRPr="005F25B4">
              <w:rPr>
                <w:rFonts w:ascii="Times New Roman" w:hAnsi="Times New Roman" w:cs="Times New Roman"/>
              </w:rPr>
              <w:t xml:space="preserve">Keterangan </w:t>
            </w:r>
          </w:p>
        </w:tc>
      </w:tr>
      <w:tr w:rsidR="007B277B" w:rsidRPr="005F25B4" w14:paraId="2CCDA797" w14:textId="77777777" w:rsidTr="00C57740">
        <w:trPr>
          <w:trHeight w:val="1253"/>
        </w:trPr>
        <w:tc>
          <w:tcPr>
            <w:tcW w:w="530" w:type="dxa"/>
            <w:tcBorders>
              <w:top w:val="single" w:sz="4" w:space="0" w:color="000000"/>
              <w:left w:val="single" w:sz="4" w:space="0" w:color="000000"/>
              <w:bottom w:val="single" w:sz="4" w:space="0" w:color="000000"/>
              <w:right w:val="single" w:sz="4" w:space="0" w:color="000000"/>
            </w:tcBorders>
          </w:tcPr>
          <w:p w14:paraId="2795B45B" w14:textId="77777777" w:rsidR="007B277B" w:rsidRPr="005F25B4" w:rsidRDefault="007B277B" w:rsidP="00C57740">
            <w:pPr>
              <w:spacing w:line="259" w:lineRule="auto"/>
              <w:rPr>
                <w:rFonts w:ascii="Times New Roman" w:hAnsi="Times New Roman" w:cs="Times New Roman"/>
              </w:rPr>
            </w:pPr>
            <w:r w:rsidRPr="005F25B4">
              <w:rPr>
                <w:rFonts w:ascii="Times New Roman" w:hAnsi="Times New Roman" w:cs="Times New Roman"/>
              </w:rPr>
              <w:t xml:space="preserve">1 </w:t>
            </w:r>
          </w:p>
        </w:tc>
        <w:tc>
          <w:tcPr>
            <w:tcW w:w="4545" w:type="dxa"/>
            <w:tcBorders>
              <w:top w:val="single" w:sz="4" w:space="0" w:color="000000"/>
              <w:left w:val="single" w:sz="4" w:space="0" w:color="000000"/>
              <w:bottom w:val="single" w:sz="4" w:space="0" w:color="000000"/>
              <w:right w:val="single" w:sz="4" w:space="0" w:color="000000"/>
            </w:tcBorders>
          </w:tcPr>
          <w:p w14:paraId="3534C03B" w14:textId="77777777" w:rsidR="007B277B" w:rsidRPr="005F25B4" w:rsidRDefault="007B277B" w:rsidP="00C57740">
            <w:pPr>
              <w:spacing w:line="259" w:lineRule="auto"/>
              <w:ind w:left="2" w:right="63"/>
              <w:rPr>
                <w:rFonts w:ascii="Times New Roman" w:hAnsi="Times New Roman" w:cs="Times New Roman"/>
              </w:rPr>
            </w:pPr>
            <w:r w:rsidRPr="005F25B4">
              <w:rPr>
                <w:rFonts w:ascii="Times New Roman" w:hAnsi="Times New Roman" w:cs="Times New Roman"/>
                <w:lang w:val="en-AU"/>
              </w:rPr>
              <w:t xml:space="preserve">Setiap kapal yang berbeda tidak boleh berada pada pelabuhan yang sama dan waktu yang sama. </w:t>
            </w:r>
          </w:p>
        </w:tc>
        <w:tc>
          <w:tcPr>
            <w:tcW w:w="2578" w:type="dxa"/>
            <w:tcBorders>
              <w:top w:val="single" w:sz="4" w:space="0" w:color="000000"/>
              <w:left w:val="single" w:sz="4" w:space="0" w:color="000000"/>
              <w:bottom w:val="single" w:sz="4" w:space="0" w:color="000000"/>
              <w:right w:val="single" w:sz="4" w:space="0" w:color="000000"/>
            </w:tcBorders>
          </w:tcPr>
          <w:p w14:paraId="43BF619D" w14:textId="77777777" w:rsidR="007B277B" w:rsidRPr="005F25B4" w:rsidRDefault="007B277B" w:rsidP="00C57740">
            <w:pPr>
              <w:spacing w:after="113" w:line="259" w:lineRule="auto"/>
              <w:ind w:left="2"/>
              <w:rPr>
                <w:rFonts w:ascii="Times New Roman" w:hAnsi="Times New Roman" w:cs="Times New Roman"/>
              </w:rPr>
            </w:pPr>
            <w:r w:rsidRPr="005F25B4">
              <w:rPr>
                <w:rFonts w:ascii="Times New Roman" w:hAnsi="Times New Roman" w:cs="Times New Roman"/>
              </w:rPr>
              <w:t xml:space="preserve">Diterima </w:t>
            </w:r>
          </w:p>
          <w:p w14:paraId="20109722" w14:textId="77777777" w:rsidR="007B277B" w:rsidRPr="005F25B4" w:rsidRDefault="007B277B" w:rsidP="00C57740">
            <w:pPr>
              <w:spacing w:line="259" w:lineRule="auto"/>
              <w:ind w:left="2"/>
              <w:rPr>
                <w:rFonts w:ascii="Times New Roman" w:hAnsi="Times New Roman" w:cs="Times New Roman"/>
              </w:rPr>
            </w:pPr>
            <w:r w:rsidRPr="005F25B4">
              <w:rPr>
                <w:rFonts w:ascii="Times New Roman" w:hAnsi="Times New Roman" w:cs="Times New Roman"/>
              </w:rPr>
              <w:t xml:space="preserve"> </w:t>
            </w:r>
          </w:p>
          <w:p w14:paraId="3782B7B0" w14:textId="77777777" w:rsidR="007B277B" w:rsidRPr="005F25B4" w:rsidRDefault="007B277B" w:rsidP="00C57740">
            <w:pPr>
              <w:spacing w:line="259" w:lineRule="auto"/>
              <w:ind w:left="722"/>
              <w:rPr>
                <w:rFonts w:ascii="Times New Roman" w:hAnsi="Times New Roman" w:cs="Times New Roman"/>
              </w:rPr>
            </w:pPr>
            <w:r w:rsidRPr="005F25B4">
              <w:rPr>
                <w:rFonts w:ascii="Times New Roman" w:hAnsi="Times New Roman" w:cs="Times New Roman"/>
              </w:rPr>
              <w:t xml:space="preserve"> </w:t>
            </w:r>
          </w:p>
        </w:tc>
      </w:tr>
      <w:tr w:rsidR="007B277B" w:rsidRPr="005F25B4" w14:paraId="088275C8" w14:textId="77777777" w:rsidTr="00C57740">
        <w:trPr>
          <w:trHeight w:val="838"/>
        </w:trPr>
        <w:tc>
          <w:tcPr>
            <w:tcW w:w="530" w:type="dxa"/>
            <w:tcBorders>
              <w:top w:val="single" w:sz="4" w:space="0" w:color="000000"/>
              <w:left w:val="single" w:sz="4" w:space="0" w:color="000000"/>
              <w:bottom w:val="single" w:sz="4" w:space="0" w:color="000000"/>
              <w:right w:val="single" w:sz="4" w:space="0" w:color="000000"/>
            </w:tcBorders>
          </w:tcPr>
          <w:p w14:paraId="68A31EB9" w14:textId="77777777" w:rsidR="007B277B" w:rsidRPr="005F25B4" w:rsidRDefault="007B277B" w:rsidP="00C57740">
            <w:pPr>
              <w:spacing w:line="259" w:lineRule="auto"/>
              <w:rPr>
                <w:rFonts w:ascii="Times New Roman" w:hAnsi="Times New Roman" w:cs="Times New Roman"/>
              </w:rPr>
            </w:pPr>
            <w:r w:rsidRPr="005F25B4">
              <w:rPr>
                <w:rFonts w:ascii="Times New Roman" w:hAnsi="Times New Roman" w:cs="Times New Roman"/>
              </w:rPr>
              <w:t xml:space="preserve">2 </w:t>
            </w:r>
          </w:p>
        </w:tc>
        <w:tc>
          <w:tcPr>
            <w:tcW w:w="4545" w:type="dxa"/>
            <w:tcBorders>
              <w:top w:val="single" w:sz="4" w:space="0" w:color="000000"/>
              <w:left w:val="single" w:sz="4" w:space="0" w:color="000000"/>
              <w:bottom w:val="single" w:sz="4" w:space="0" w:color="000000"/>
              <w:right w:val="single" w:sz="4" w:space="0" w:color="000000"/>
            </w:tcBorders>
          </w:tcPr>
          <w:p w14:paraId="54DE9B5D" w14:textId="77777777" w:rsidR="007B277B" w:rsidRPr="005F25B4" w:rsidRDefault="007B277B" w:rsidP="00C57740">
            <w:pPr>
              <w:spacing w:line="360" w:lineRule="auto"/>
              <w:rPr>
                <w:rFonts w:ascii="Times New Roman" w:hAnsi="Times New Roman" w:cs="Times New Roman"/>
                <w:lang w:val="en-AU"/>
              </w:rPr>
            </w:pPr>
            <w:r w:rsidRPr="005F25B4">
              <w:rPr>
                <w:rFonts w:ascii="Times New Roman" w:hAnsi="Times New Roman" w:cs="Times New Roman"/>
                <w:lang w:val="en-AU"/>
              </w:rPr>
              <w:t>Nahkoda tidak boleh mengemudi pada dua kapal atau lebih.</w:t>
            </w:r>
          </w:p>
          <w:p w14:paraId="7AFB17CC" w14:textId="77777777" w:rsidR="007B277B" w:rsidRPr="005F25B4" w:rsidRDefault="007B277B" w:rsidP="00C57740">
            <w:pPr>
              <w:spacing w:line="259" w:lineRule="auto"/>
              <w:ind w:left="2"/>
              <w:rPr>
                <w:rFonts w:ascii="Times New Roman" w:hAnsi="Times New Roman" w:cs="Times New Roman"/>
              </w:rPr>
            </w:pPr>
          </w:p>
        </w:tc>
        <w:tc>
          <w:tcPr>
            <w:tcW w:w="2578" w:type="dxa"/>
            <w:tcBorders>
              <w:top w:val="single" w:sz="4" w:space="0" w:color="000000"/>
              <w:left w:val="single" w:sz="4" w:space="0" w:color="000000"/>
              <w:bottom w:val="single" w:sz="4" w:space="0" w:color="000000"/>
              <w:right w:val="single" w:sz="4" w:space="0" w:color="000000"/>
            </w:tcBorders>
          </w:tcPr>
          <w:p w14:paraId="0DCCE539" w14:textId="77777777" w:rsidR="007B277B" w:rsidRPr="005F25B4" w:rsidRDefault="007B277B" w:rsidP="00C57740">
            <w:pPr>
              <w:spacing w:line="259" w:lineRule="auto"/>
              <w:ind w:left="2"/>
              <w:rPr>
                <w:rFonts w:ascii="Times New Roman" w:hAnsi="Times New Roman" w:cs="Times New Roman"/>
              </w:rPr>
            </w:pPr>
            <w:r w:rsidRPr="005F25B4">
              <w:rPr>
                <w:rFonts w:ascii="Times New Roman" w:hAnsi="Times New Roman" w:cs="Times New Roman"/>
              </w:rPr>
              <w:t xml:space="preserve">Diterima </w:t>
            </w:r>
          </w:p>
        </w:tc>
      </w:tr>
      <w:tr w:rsidR="007B277B" w:rsidRPr="005F25B4" w14:paraId="3A37058B" w14:textId="77777777" w:rsidTr="00C57740">
        <w:trPr>
          <w:trHeight w:val="838"/>
        </w:trPr>
        <w:tc>
          <w:tcPr>
            <w:tcW w:w="530" w:type="dxa"/>
            <w:tcBorders>
              <w:top w:val="single" w:sz="4" w:space="0" w:color="000000"/>
              <w:left w:val="single" w:sz="4" w:space="0" w:color="000000"/>
              <w:bottom w:val="single" w:sz="4" w:space="0" w:color="000000"/>
              <w:right w:val="single" w:sz="4" w:space="0" w:color="000000"/>
            </w:tcBorders>
          </w:tcPr>
          <w:p w14:paraId="0FED245E" w14:textId="77777777" w:rsidR="007B277B" w:rsidRPr="005F25B4" w:rsidRDefault="007B277B" w:rsidP="00C57740">
            <w:pPr>
              <w:spacing w:line="259" w:lineRule="auto"/>
              <w:rPr>
                <w:rFonts w:ascii="Times New Roman" w:hAnsi="Times New Roman" w:cs="Times New Roman"/>
              </w:rPr>
            </w:pPr>
            <w:r w:rsidRPr="005F25B4">
              <w:rPr>
                <w:rFonts w:ascii="Times New Roman" w:hAnsi="Times New Roman" w:cs="Times New Roman"/>
              </w:rPr>
              <w:t xml:space="preserve">3 </w:t>
            </w:r>
          </w:p>
        </w:tc>
        <w:tc>
          <w:tcPr>
            <w:tcW w:w="4545" w:type="dxa"/>
            <w:tcBorders>
              <w:top w:val="single" w:sz="4" w:space="0" w:color="000000"/>
              <w:left w:val="single" w:sz="4" w:space="0" w:color="000000"/>
              <w:bottom w:val="single" w:sz="4" w:space="0" w:color="000000"/>
              <w:right w:val="single" w:sz="4" w:space="0" w:color="000000"/>
            </w:tcBorders>
          </w:tcPr>
          <w:p w14:paraId="1798F228" w14:textId="77777777" w:rsidR="007B277B" w:rsidRPr="005F25B4" w:rsidRDefault="007B277B" w:rsidP="00C57740">
            <w:pPr>
              <w:spacing w:line="259" w:lineRule="auto"/>
              <w:ind w:left="2"/>
              <w:rPr>
                <w:rFonts w:ascii="Times New Roman" w:hAnsi="Times New Roman" w:cs="Times New Roman"/>
              </w:rPr>
            </w:pPr>
            <w:r w:rsidRPr="005F25B4">
              <w:rPr>
                <w:rFonts w:ascii="Times New Roman" w:hAnsi="Times New Roman" w:cs="Times New Roman"/>
                <w:lang w:val="en-AU"/>
              </w:rPr>
              <w:t>Setiap kapal yang berbeda tidak boleh berada pada keberangkatan yang sama dan rute yang sama.</w:t>
            </w:r>
          </w:p>
        </w:tc>
        <w:tc>
          <w:tcPr>
            <w:tcW w:w="2578" w:type="dxa"/>
            <w:tcBorders>
              <w:top w:val="single" w:sz="4" w:space="0" w:color="000000"/>
              <w:left w:val="single" w:sz="4" w:space="0" w:color="000000"/>
              <w:bottom w:val="single" w:sz="4" w:space="0" w:color="000000"/>
              <w:right w:val="single" w:sz="4" w:space="0" w:color="000000"/>
            </w:tcBorders>
          </w:tcPr>
          <w:p w14:paraId="618EB15C" w14:textId="77777777" w:rsidR="007B277B" w:rsidRPr="005F25B4" w:rsidRDefault="007B277B" w:rsidP="00C57740">
            <w:pPr>
              <w:spacing w:line="259" w:lineRule="auto"/>
              <w:ind w:left="2"/>
              <w:rPr>
                <w:rFonts w:ascii="Times New Roman" w:hAnsi="Times New Roman" w:cs="Times New Roman"/>
              </w:rPr>
            </w:pPr>
            <w:r w:rsidRPr="005F25B4">
              <w:rPr>
                <w:rFonts w:ascii="Times New Roman" w:hAnsi="Times New Roman" w:cs="Times New Roman"/>
              </w:rPr>
              <w:t xml:space="preserve">Diterima </w:t>
            </w:r>
          </w:p>
        </w:tc>
      </w:tr>
      <w:tr w:rsidR="007B277B" w:rsidRPr="005F25B4" w14:paraId="2AEC45D1" w14:textId="77777777" w:rsidTr="00C57740">
        <w:trPr>
          <w:trHeight w:val="1253"/>
        </w:trPr>
        <w:tc>
          <w:tcPr>
            <w:tcW w:w="530" w:type="dxa"/>
            <w:tcBorders>
              <w:top w:val="single" w:sz="4" w:space="0" w:color="000000"/>
              <w:left w:val="single" w:sz="4" w:space="0" w:color="000000"/>
              <w:bottom w:val="single" w:sz="4" w:space="0" w:color="000000"/>
              <w:right w:val="single" w:sz="4" w:space="0" w:color="000000"/>
            </w:tcBorders>
          </w:tcPr>
          <w:p w14:paraId="6BDC6748" w14:textId="77777777" w:rsidR="007B277B" w:rsidRPr="005F25B4" w:rsidRDefault="007B277B" w:rsidP="00C57740">
            <w:pPr>
              <w:spacing w:line="259" w:lineRule="auto"/>
              <w:rPr>
                <w:rFonts w:ascii="Times New Roman" w:hAnsi="Times New Roman" w:cs="Times New Roman"/>
              </w:rPr>
            </w:pPr>
            <w:r w:rsidRPr="005F25B4">
              <w:rPr>
                <w:rFonts w:ascii="Times New Roman" w:hAnsi="Times New Roman" w:cs="Times New Roman"/>
              </w:rPr>
              <w:t xml:space="preserve">4 </w:t>
            </w:r>
          </w:p>
        </w:tc>
        <w:tc>
          <w:tcPr>
            <w:tcW w:w="4545" w:type="dxa"/>
            <w:tcBorders>
              <w:top w:val="single" w:sz="4" w:space="0" w:color="000000"/>
              <w:left w:val="single" w:sz="4" w:space="0" w:color="000000"/>
              <w:bottom w:val="single" w:sz="4" w:space="0" w:color="000000"/>
              <w:right w:val="single" w:sz="4" w:space="0" w:color="000000"/>
            </w:tcBorders>
          </w:tcPr>
          <w:p w14:paraId="0173216F" w14:textId="77777777" w:rsidR="007B277B" w:rsidRPr="005F25B4" w:rsidRDefault="007B277B" w:rsidP="00C57740">
            <w:pPr>
              <w:spacing w:line="360" w:lineRule="auto"/>
              <w:rPr>
                <w:rFonts w:ascii="Times New Roman" w:hAnsi="Times New Roman" w:cs="Times New Roman"/>
              </w:rPr>
            </w:pPr>
            <w:r w:rsidRPr="005F25B4">
              <w:rPr>
                <w:rFonts w:ascii="Times New Roman" w:hAnsi="Times New Roman" w:cs="Times New Roman"/>
                <w:lang w:val="en-AU"/>
              </w:rPr>
              <w:t>Pada setiap sesi tidak boleh terdapat lebih kapal yang berangkat dari yang sudah ditentukan.</w:t>
            </w:r>
          </w:p>
          <w:p w14:paraId="38D63E92" w14:textId="77777777" w:rsidR="007B277B" w:rsidRPr="005F25B4" w:rsidRDefault="007B277B" w:rsidP="00C57740">
            <w:pPr>
              <w:spacing w:line="259" w:lineRule="auto"/>
              <w:ind w:left="2" w:right="60"/>
              <w:rPr>
                <w:rFonts w:ascii="Times New Roman" w:hAnsi="Times New Roman" w:cs="Times New Roman"/>
              </w:rPr>
            </w:pPr>
          </w:p>
        </w:tc>
        <w:tc>
          <w:tcPr>
            <w:tcW w:w="2578" w:type="dxa"/>
            <w:tcBorders>
              <w:top w:val="single" w:sz="4" w:space="0" w:color="000000"/>
              <w:left w:val="single" w:sz="4" w:space="0" w:color="000000"/>
              <w:bottom w:val="single" w:sz="4" w:space="0" w:color="000000"/>
              <w:right w:val="single" w:sz="4" w:space="0" w:color="000000"/>
            </w:tcBorders>
          </w:tcPr>
          <w:p w14:paraId="0E2B3711" w14:textId="77777777" w:rsidR="007B277B" w:rsidRPr="005F25B4" w:rsidRDefault="007B277B" w:rsidP="00C57740">
            <w:pPr>
              <w:spacing w:line="259" w:lineRule="auto"/>
              <w:ind w:left="2"/>
              <w:rPr>
                <w:rFonts w:ascii="Times New Roman" w:hAnsi="Times New Roman" w:cs="Times New Roman"/>
              </w:rPr>
            </w:pPr>
            <w:r w:rsidRPr="005F25B4">
              <w:rPr>
                <w:rFonts w:ascii="Times New Roman" w:hAnsi="Times New Roman" w:cs="Times New Roman"/>
              </w:rPr>
              <w:t xml:space="preserve">Diterima </w:t>
            </w:r>
          </w:p>
        </w:tc>
      </w:tr>
    </w:tbl>
    <w:p w14:paraId="51AC8713" w14:textId="77777777" w:rsidR="00C4511E" w:rsidRPr="009D24DB" w:rsidRDefault="00C4511E" w:rsidP="009D24DB">
      <w:pPr>
        <w:spacing w:line="360" w:lineRule="auto"/>
        <w:jc w:val="both"/>
        <w:rPr>
          <w:rFonts w:ascii="Times New Roman" w:hAnsi="Times New Roman"/>
          <w:sz w:val="24"/>
          <w:szCs w:val="24"/>
          <w:lang w:val="en-AU"/>
        </w:rPr>
      </w:pPr>
    </w:p>
    <w:p w14:paraId="62C6BC04" w14:textId="77777777" w:rsidR="00524CEA" w:rsidRDefault="00524CEA" w:rsidP="00524CEA">
      <w:pPr>
        <w:pStyle w:val="Heading1"/>
        <w:numPr>
          <w:ilvl w:val="0"/>
          <w:numId w:val="0"/>
        </w:numPr>
        <w:spacing w:line="360" w:lineRule="auto"/>
        <w:rPr>
          <w:rFonts w:ascii="Times New Roman" w:hAnsi="Times New Roman"/>
          <w:sz w:val="24"/>
          <w:szCs w:val="24"/>
        </w:rPr>
      </w:pPr>
      <w:bookmarkStart w:id="232" w:name="_Toc43073371"/>
      <w:bookmarkStart w:id="233" w:name="_Toc43695059"/>
      <w:bookmarkStart w:id="234" w:name="_Toc45276919"/>
      <w:bookmarkStart w:id="235" w:name="_Toc43126629"/>
      <w:r>
        <w:rPr>
          <w:rFonts w:ascii="Times New Roman" w:hAnsi="Times New Roman"/>
          <w:sz w:val="24"/>
          <w:szCs w:val="24"/>
        </w:rPr>
        <w:t>BAB V</w:t>
      </w:r>
      <w:r w:rsidRPr="006414AB">
        <w:rPr>
          <w:rFonts w:ascii="Times New Roman" w:hAnsi="Times New Roman"/>
          <w:sz w:val="24"/>
          <w:szCs w:val="24"/>
        </w:rPr>
        <w:br/>
      </w:r>
      <w:r>
        <w:rPr>
          <w:rFonts w:ascii="Times New Roman" w:hAnsi="Times New Roman"/>
          <w:sz w:val="24"/>
          <w:szCs w:val="24"/>
        </w:rPr>
        <w:t>HASIL DAN PEMBAHASAN</w:t>
      </w:r>
      <w:bookmarkEnd w:id="232"/>
      <w:bookmarkEnd w:id="233"/>
      <w:bookmarkEnd w:id="234"/>
    </w:p>
    <w:bookmarkEnd w:id="235"/>
    <w:p w14:paraId="7D27D6AB" w14:textId="77777777" w:rsidR="00532330" w:rsidRPr="009677F9" w:rsidRDefault="009677F9" w:rsidP="008426CB">
      <w:pPr>
        <w:pStyle w:val="guideline"/>
        <w:spacing w:line="360" w:lineRule="auto"/>
        <w:rPr>
          <w:rFonts w:ascii="Times New Roman" w:hAnsi="Times New Roman"/>
          <w:color w:val="auto"/>
          <w:sz w:val="24"/>
          <w:szCs w:val="24"/>
        </w:rPr>
      </w:pPr>
      <w:r w:rsidRPr="009677F9">
        <w:rPr>
          <w:rFonts w:ascii="Times New Roman" w:hAnsi="Times New Roman"/>
          <w:i w:val="0"/>
          <w:color w:val="auto"/>
          <w:sz w:val="24"/>
          <w:szCs w:val="24"/>
        </w:rPr>
        <w:t xml:space="preserve">Pada sub </w:t>
      </w:r>
      <w:proofErr w:type="gramStart"/>
      <w:r w:rsidRPr="009677F9">
        <w:rPr>
          <w:rFonts w:ascii="Times New Roman" w:hAnsi="Times New Roman"/>
          <w:i w:val="0"/>
          <w:color w:val="auto"/>
          <w:sz w:val="24"/>
          <w:szCs w:val="24"/>
        </w:rPr>
        <w:t>bab</w:t>
      </w:r>
      <w:proofErr w:type="gramEnd"/>
      <w:r w:rsidRPr="009677F9">
        <w:rPr>
          <w:rFonts w:ascii="Times New Roman" w:hAnsi="Times New Roman"/>
          <w:i w:val="0"/>
          <w:color w:val="auto"/>
          <w:sz w:val="24"/>
          <w:szCs w:val="24"/>
        </w:rPr>
        <w:t xml:space="preserve"> ini akan dijelaskan mengenai pembahasan dari hasil proses pembuatan jadwal penyeberangan kapal di Ajibata, yang dilakukan menggunakan Algoritme </w:t>
      </w:r>
      <w:r w:rsidRPr="009677F9">
        <w:rPr>
          <w:rFonts w:ascii="Times New Roman" w:hAnsi="Times New Roman"/>
          <w:color w:val="auto"/>
          <w:sz w:val="24"/>
          <w:szCs w:val="24"/>
        </w:rPr>
        <w:t>Backtracking CSP</w:t>
      </w:r>
      <w:r w:rsidRPr="009677F9">
        <w:rPr>
          <w:rFonts w:ascii="Times New Roman" w:hAnsi="Times New Roman"/>
          <w:i w:val="0"/>
          <w:color w:val="auto"/>
          <w:sz w:val="24"/>
          <w:szCs w:val="24"/>
        </w:rPr>
        <w:t xml:space="preserve"> dan </w:t>
      </w:r>
      <w:r w:rsidRPr="009677F9">
        <w:rPr>
          <w:rFonts w:ascii="Times New Roman" w:hAnsi="Times New Roman"/>
          <w:color w:val="auto"/>
          <w:sz w:val="24"/>
          <w:szCs w:val="24"/>
        </w:rPr>
        <w:t>Steepest Ascent Hill Climbing.</w:t>
      </w:r>
    </w:p>
    <w:p w14:paraId="7C634991" w14:textId="77777777" w:rsidR="009677F9" w:rsidRPr="009677F9" w:rsidRDefault="009677F9" w:rsidP="00A54A05">
      <w:pPr>
        <w:pStyle w:val="Heading2"/>
        <w:numPr>
          <w:ilvl w:val="1"/>
          <w:numId w:val="51"/>
        </w:numPr>
        <w:spacing w:line="360" w:lineRule="auto"/>
        <w:jc w:val="both"/>
        <w:rPr>
          <w:rFonts w:ascii="Times New Roman" w:hAnsi="Times New Roman"/>
          <w:sz w:val="24"/>
          <w:szCs w:val="24"/>
        </w:rPr>
      </w:pPr>
      <w:bookmarkStart w:id="236" w:name="_Toc45276920"/>
      <w:r w:rsidRPr="009677F9">
        <w:rPr>
          <w:rFonts w:ascii="Times New Roman" w:hAnsi="Times New Roman"/>
          <w:sz w:val="24"/>
          <w:szCs w:val="24"/>
        </w:rPr>
        <w:t>Hasil Jadwal</w:t>
      </w:r>
      <w:bookmarkEnd w:id="236"/>
    </w:p>
    <w:p w14:paraId="080A2BCD" w14:textId="77777777" w:rsidR="009677F9" w:rsidRPr="009677F9" w:rsidRDefault="009677F9" w:rsidP="008426CB">
      <w:pPr>
        <w:spacing w:line="360" w:lineRule="auto"/>
        <w:jc w:val="both"/>
        <w:rPr>
          <w:rFonts w:ascii="Times New Roman" w:hAnsi="Times New Roman"/>
          <w:sz w:val="24"/>
          <w:szCs w:val="24"/>
          <w:lang w:val="en-AU"/>
        </w:rPr>
      </w:pPr>
      <w:r w:rsidRPr="009677F9">
        <w:rPr>
          <w:rFonts w:ascii="Times New Roman" w:hAnsi="Times New Roman"/>
          <w:sz w:val="24"/>
          <w:szCs w:val="24"/>
          <w:lang w:val="en-AU"/>
        </w:rPr>
        <w:t>Pada subbab ini</w:t>
      </w:r>
      <w:r>
        <w:rPr>
          <w:rFonts w:ascii="Times New Roman" w:hAnsi="Times New Roman"/>
          <w:sz w:val="24"/>
          <w:szCs w:val="24"/>
          <w:lang w:val="en-AU"/>
        </w:rPr>
        <w:t xml:space="preserve"> dijelaskan mengenai hasil jadwal yang dihasilkan menggunakan metode </w:t>
      </w:r>
      <w:r w:rsidRPr="009677F9">
        <w:rPr>
          <w:rFonts w:ascii="Times New Roman" w:hAnsi="Times New Roman"/>
          <w:i/>
          <w:sz w:val="24"/>
          <w:szCs w:val="24"/>
          <w:lang w:val="en-AU"/>
        </w:rPr>
        <w:t>Backtraking CSP</w:t>
      </w:r>
      <w:r>
        <w:rPr>
          <w:rFonts w:ascii="Times New Roman" w:hAnsi="Times New Roman"/>
          <w:sz w:val="24"/>
          <w:szCs w:val="24"/>
          <w:lang w:val="en-AU"/>
        </w:rPr>
        <w:t xml:space="preserve"> dalam proses pencarian solusi untuk membentuk sebuah jadwal, dan algoritme </w:t>
      </w:r>
      <w:r w:rsidRPr="009677F9">
        <w:rPr>
          <w:rFonts w:ascii="Times New Roman" w:hAnsi="Times New Roman"/>
          <w:i/>
          <w:sz w:val="24"/>
          <w:szCs w:val="24"/>
          <w:lang w:val="en-AU"/>
        </w:rPr>
        <w:t>Steepest Hill Climbing</w:t>
      </w:r>
      <w:r>
        <w:rPr>
          <w:rFonts w:ascii="Times New Roman" w:hAnsi="Times New Roman"/>
          <w:sz w:val="24"/>
          <w:szCs w:val="24"/>
          <w:lang w:val="en-AU"/>
        </w:rPr>
        <w:t xml:space="preserve"> digunakan untuk mencari jarak terpendek.</w:t>
      </w:r>
    </w:p>
    <w:p w14:paraId="04667DEB" w14:textId="79D80D4C" w:rsidR="00FB4FF9" w:rsidRDefault="009677F9" w:rsidP="00A54A05">
      <w:pPr>
        <w:pStyle w:val="Heading2"/>
        <w:numPr>
          <w:ilvl w:val="1"/>
          <w:numId w:val="51"/>
        </w:numPr>
        <w:spacing w:line="360" w:lineRule="auto"/>
        <w:jc w:val="both"/>
        <w:rPr>
          <w:rFonts w:ascii="Times New Roman" w:hAnsi="Times New Roman"/>
          <w:sz w:val="24"/>
          <w:szCs w:val="24"/>
        </w:rPr>
      </w:pPr>
      <w:bookmarkStart w:id="237" w:name="_Toc45276921"/>
      <w:r w:rsidRPr="009677F9">
        <w:rPr>
          <w:rFonts w:ascii="Times New Roman" w:hAnsi="Times New Roman"/>
          <w:sz w:val="24"/>
          <w:szCs w:val="24"/>
        </w:rPr>
        <w:t>Hasil Penjadwalan Kapal</w:t>
      </w:r>
      <w:bookmarkEnd w:id="237"/>
    </w:p>
    <w:p w14:paraId="01F19E35" w14:textId="570A2E5C" w:rsidR="00FB4FF9" w:rsidRDefault="00FB4FF9" w:rsidP="00FB4FF9">
      <w:pPr>
        <w:spacing w:line="360" w:lineRule="auto"/>
        <w:jc w:val="both"/>
        <w:rPr>
          <w:rFonts w:ascii="Times New Roman" w:hAnsi="Times New Roman"/>
          <w:sz w:val="24"/>
          <w:szCs w:val="24"/>
          <w:lang w:val="en-AU"/>
        </w:rPr>
      </w:pPr>
      <w:r>
        <w:rPr>
          <w:lang w:val="en-AU"/>
        </w:rPr>
        <w:t xml:space="preserve"> </w:t>
      </w:r>
      <w:r>
        <w:rPr>
          <w:rFonts w:ascii="Times New Roman" w:hAnsi="Times New Roman"/>
          <w:sz w:val="24"/>
          <w:szCs w:val="24"/>
          <w:lang w:val="en-AU"/>
        </w:rPr>
        <w:t xml:space="preserve">Dengan menggunakan algoritme </w:t>
      </w:r>
      <w:r w:rsidRPr="009677F9">
        <w:rPr>
          <w:rFonts w:ascii="Times New Roman" w:hAnsi="Times New Roman"/>
          <w:i/>
          <w:sz w:val="24"/>
          <w:szCs w:val="24"/>
          <w:lang w:val="en-AU"/>
        </w:rPr>
        <w:t>backtracking</w:t>
      </w:r>
      <w:r>
        <w:rPr>
          <w:rFonts w:ascii="Times New Roman" w:hAnsi="Times New Roman"/>
          <w:sz w:val="24"/>
          <w:szCs w:val="24"/>
          <w:lang w:val="en-AU"/>
        </w:rPr>
        <w:t xml:space="preserve">, telah dibentuk </w:t>
      </w:r>
      <w:r w:rsidRPr="009677F9">
        <w:rPr>
          <w:rFonts w:ascii="Times New Roman" w:hAnsi="Times New Roman"/>
          <w:i/>
          <w:sz w:val="24"/>
          <w:szCs w:val="24"/>
          <w:lang w:val="en-AU"/>
        </w:rPr>
        <w:t>constrain</w:t>
      </w:r>
      <w:r>
        <w:rPr>
          <w:rFonts w:ascii="Times New Roman" w:hAnsi="Times New Roman"/>
          <w:i/>
          <w:sz w:val="24"/>
          <w:szCs w:val="24"/>
          <w:lang w:val="en-AU"/>
        </w:rPr>
        <w:t>t</w:t>
      </w:r>
      <w:r w:rsidRPr="009677F9">
        <w:rPr>
          <w:rFonts w:ascii="Times New Roman" w:hAnsi="Times New Roman"/>
          <w:i/>
          <w:sz w:val="24"/>
          <w:szCs w:val="24"/>
          <w:lang w:val="en-AU"/>
        </w:rPr>
        <w:t>s</w:t>
      </w:r>
      <w:r>
        <w:rPr>
          <w:rFonts w:ascii="Times New Roman" w:hAnsi="Times New Roman"/>
          <w:sz w:val="24"/>
          <w:szCs w:val="24"/>
          <w:lang w:val="en-AU"/>
        </w:rPr>
        <w:t xml:space="preserve"> yang berguna untuk membatasi tugas dan fungsi dari masing-masing sumber daya yang ada. Hasil jadwal diba</w:t>
      </w:r>
      <w:r w:rsidR="00B86DBC">
        <w:rPr>
          <w:rFonts w:ascii="Times New Roman" w:hAnsi="Times New Roman"/>
          <w:sz w:val="24"/>
          <w:szCs w:val="24"/>
          <w:lang w:val="en-AU"/>
        </w:rPr>
        <w:t>gi atas Nama kapal, perusahaan,</w:t>
      </w:r>
      <w:r>
        <w:rPr>
          <w:rFonts w:ascii="Times New Roman" w:hAnsi="Times New Roman"/>
          <w:sz w:val="24"/>
          <w:szCs w:val="24"/>
          <w:lang w:val="en-AU"/>
        </w:rPr>
        <w:t xml:space="preserve"> dan </w:t>
      </w:r>
      <w:proofErr w:type="gramStart"/>
      <w:r>
        <w:rPr>
          <w:rFonts w:ascii="Times New Roman" w:hAnsi="Times New Roman"/>
          <w:sz w:val="24"/>
          <w:szCs w:val="24"/>
          <w:lang w:val="en-AU"/>
        </w:rPr>
        <w:t>nama</w:t>
      </w:r>
      <w:proofErr w:type="gramEnd"/>
      <w:r>
        <w:rPr>
          <w:rFonts w:ascii="Times New Roman" w:hAnsi="Times New Roman"/>
          <w:sz w:val="24"/>
          <w:szCs w:val="24"/>
          <w:lang w:val="en-AU"/>
        </w:rPr>
        <w:t xml:space="preserve"> nahkoda. Berikut merupakan </w:t>
      </w:r>
      <w:r w:rsidRPr="009677F9">
        <w:rPr>
          <w:rFonts w:ascii="Times New Roman" w:hAnsi="Times New Roman"/>
          <w:i/>
          <w:sz w:val="24"/>
          <w:szCs w:val="24"/>
          <w:lang w:val="en-AU"/>
        </w:rPr>
        <w:t>output</w:t>
      </w:r>
      <w:r>
        <w:rPr>
          <w:rFonts w:ascii="Times New Roman" w:hAnsi="Times New Roman"/>
          <w:sz w:val="24"/>
          <w:szCs w:val="24"/>
          <w:lang w:val="en-AU"/>
        </w:rPr>
        <w:t xml:space="preserve"> jadwal dari aplikasi penjadwalan penyeberangan kapal di Ajibata.</w:t>
      </w:r>
    </w:p>
    <w:p w14:paraId="2D4F1080" w14:textId="1A0F0FD1" w:rsidR="00FB4FF9" w:rsidRDefault="002E6EA1" w:rsidP="00FB4FF9">
      <w:pPr>
        <w:keepNext/>
        <w:spacing w:line="360" w:lineRule="auto"/>
        <w:jc w:val="both"/>
      </w:pPr>
      <w:r>
        <w:rPr>
          <w:noProof/>
        </w:rPr>
        <w:drawing>
          <wp:inline distT="0" distB="0" distL="0" distR="0" wp14:anchorId="4EDE8B0F" wp14:editId="514DB356">
            <wp:extent cx="5532698" cy="3200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8653" cy="3209629"/>
                    </a:xfrm>
                    <a:prstGeom prst="rect">
                      <a:avLst/>
                    </a:prstGeom>
                  </pic:spPr>
                </pic:pic>
              </a:graphicData>
            </a:graphic>
          </wp:inline>
        </w:drawing>
      </w:r>
    </w:p>
    <w:p w14:paraId="4D38CFA6" w14:textId="77777777" w:rsidR="00FB4FF9" w:rsidRDefault="00FB4FF9" w:rsidP="00FB4FF9">
      <w:pPr>
        <w:pStyle w:val="Caption"/>
        <w:ind w:left="720" w:firstLine="720"/>
        <w:jc w:val="both"/>
        <w:rPr>
          <w:rFonts w:ascii="Times New Roman" w:hAnsi="Times New Roman"/>
          <w:sz w:val="24"/>
          <w:szCs w:val="24"/>
        </w:rPr>
      </w:pPr>
      <w:bookmarkStart w:id="238" w:name="_Toc45276961"/>
      <w:r w:rsidRPr="00A362D8">
        <w:rPr>
          <w:rFonts w:ascii="Times New Roman" w:hAnsi="Times New Roman"/>
          <w:sz w:val="24"/>
          <w:szCs w:val="24"/>
        </w:rPr>
        <w:t xml:space="preserve">Gambar </w:t>
      </w:r>
      <w:r w:rsidRPr="00A362D8">
        <w:rPr>
          <w:rFonts w:ascii="Times New Roman" w:hAnsi="Times New Roman"/>
          <w:sz w:val="24"/>
          <w:szCs w:val="24"/>
        </w:rPr>
        <w:fldChar w:fldCharType="begin"/>
      </w:r>
      <w:r w:rsidRPr="00A362D8">
        <w:rPr>
          <w:rFonts w:ascii="Times New Roman" w:hAnsi="Times New Roman"/>
          <w:sz w:val="24"/>
          <w:szCs w:val="24"/>
        </w:rPr>
        <w:instrText xml:space="preserve"> SEQ Gambar \* ARABIC </w:instrText>
      </w:r>
      <w:r w:rsidRPr="00A362D8">
        <w:rPr>
          <w:rFonts w:ascii="Times New Roman" w:hAnsi="Times New Roman"/>
          <w:sz w:val="24"/>
          <w:szCs w:val="24"/>
        </w:rPr>
        <w:fldChar w:fldCharType="separate"/>
      </w:r>
      <w:r w:rsidR="006A7004">
        <w:rPr>
          <w:rFonts w:ascii="Times New Roman" w:hAnsi="Times New Roman"/>
          <w:noProof/>
          <w:sz w:val="24"/>
          <w:szCs w:val="24"/>
        </w:rPr>
        <w:t>34</w:t>
      </w:r>
      <w:r w:rsidRPr="00A362D8">
        <w:rPr>
          <w:rFonts w:ascii="Times New Roman" w:hAnsi="Times New Roman"/>
          <w:sz w:val="24"/>
          <w:szCs w:val="24"/>
        </w:rPr>
        <w:fldChar w:fldCharType="end"/>
      </w:r>
      <w:r w:rsidRPr="00A362D8">
        <w:rPr>
          <w:rFonts w:ascii="Times New Roman" w:hAnsi="Times New Roman"/>
          <w:sz w:val="24"/>
          <w:szCs w:val="24"/>
        </w:rPr>
        <w:t>. Hasil penambahan jadwal kapal</w:t>
      </w:r>
      <w:bookmarkEnd w:id="238"/>
    </w:p>
    <w:p w14:paraId="1782F949" w14:textId="77777777" w:rsidR="00FB4FF9" w:rsidRDefault="00FB4FF9" w:rsidP="00FB4FF9"/>
    <w:p w14:paraId="16A2212A" w14:textId="2C95031A" w:rsidR="00FB4FF9" w:rsidRDefault="00FB4FF9" w:rsidP="00FB4FF9">
      <w:pPr>
        <w:jc w:val="both"/>
        <w:rPr>
          <w:rFonts w:ascii="Times New Roman" w:hAnsi="Times New Roman"/>
          <w:sz w:val="24"/>
          <w:szCs w:val="24"/>
        </w:rPr>
      </w:pPr>
      <w:r>
        <w:rPr>
          <w:rFonts w:ascii="Times New Roman" w:hAnsi="Times New Roman"/>
          <w:sz w:val="24"/>
          <w:szCs w:val="24"/>
        </w:rPr>
        <w:t xml:space="preserve">Hasil penambahan jadwal diatas, merupakan hasil akhir data yang telah dimiliki oleh DISHUB Ajibata. Jadwal yang diperoleh merupakan hasil penambahan data dari relasi satu kapal hanya dikemudi oleh satu nahkoda saja. Proses yang dilalui untuk menciptakan jadwal penyeberangan kapal Ajibata yaitu dengan melakukan set domain, membangun relasi antar domain, dan menjalankan </w:t>
      </w:r>
      <w:r>
        <w:rPr>
          <w:rFonts w:ascii="Times New Roman" w:hAnsi="Times New Roman"/>
          <w:i/>
          <w:sz w:val="24"/>
          <w:szCs w:val="24"/>
        </w:rPr>
        <w:t xml:space="preserve">constraint </w:t>
      </w:r>
      <w:r>
        <w:rPr>
          <w:rFonts w:ascii="Times New Roman" w:hAnsi="Times New Roman"/>
          <w:sz w:val="24"/>
          <w:szCs w:val="24"/>
        </w:rPr>
        <w:t xml:space="preserve">yang ada. Algoritme </w:t>
      </w:r>
      <w:r>
        <w:rPr>
          <w:rFonts w:ascii="Times New Roman" w:hAnsi="Times New Roman"/>
          <w:i/>
          <w:sz w:val="24"/>
          <w:szCs w:val="24"/>
        </w:rPr>
        <w:t xml:space="preserve">Backtracking </w:t>
      </w:r>
      <w:r>
        <w:rPr>
          <w:rFonts w:ascii="Times New Roman" w:hAnsi="Times New Roman"/>
          <w:sz w:val="24"/>
          <w:szCs w:val="24"/>
        </w:rPr>
        <w:t xml:space="preserve">yang berfungsi untuk menemukan solusi terbaik dengan mempertimbangkan </w:t>
      </w:r>
      <w:r>
        <w:rPr>
          <w:rFonts w:ascii="Times New Roman" w:hAnsi="Times New Roman"/>
          <w:i/>
          <w:sz w:val="24"/>
          <w:szCs w:val="24"/>
        </w:rPr>
        <w:t xml:space="preserve">constraint – constraint </w:t>
      </w:r>
      <w:r>
        <w:rPr>
          <w:rFonts w:ascii="Times New Roman" w:hAnsi="Times New Roman"/>
          <w:sz w:val="24"/>
          <w:szCs w:val="24"/>
        </w:rPr>
        <w:t>yang ada.</w:t>
      </w:r>
    </w:p>
    <w:p w14:paraId="1C3A9A5F" w14:textId="3FAA43A3" w:rsidR="00FB4FF9" w:rsidRPr="00FB4FF9" w:rsidRDefault="00FB4FF9" w:rsidP="00FB4FF9">
      <w:pPr>
        <w:rPr>
          <w:lang w:val="en-AU"/>
        </w:rPr>
      </w:pPr>
    </w:p>
    <w:p w14:paraId="6FB61796" w14:textId="42E62FCC" w:rsidR="00FB4FF9" w:rsidRDefault="00FB4FF9" w:rsidP="00A54A05">
      <w:pPr>
        <w:pStyle w:val="Heading2"/>
        <w:numPr>
          <w:ilvl w:val="1"/>
          <w:numId w:val="51"/>
        </w:numPr>
        <w:spacing w:line="360" w:lineRule="auto"/>
        <w:jc w:val="both"/>
        <w:rPr>
          <w:rFonts w:ascii="Times New Roman" w:hAnsi="Times New Roman"/>
          <w:sz w:val="24"/>
          <w:szCs w:val="24"/>
        </w:rPr>
      </w:pPr>
      <w:bookmarkStart w:id="239" w:name="_Toc45276922"/>
      <w:r w:rsidRPr="009677F9">
        <w:rPr>
          <w:rFonts w:ascii="Times New Roman" w:hAnsi="Times New Roman"/>
          <w:sz w:val="24"/>
          <w:szCs w:val="24"/>
        </w:rPr>
        <w:t xml:space="preserve">Hasil </w:t>
      </w:r>
      <w:r>
        <w:rPr>
          <w:rFonts w:ascii="Times New Roman" w:hAnsi="Times New Roman"/>
          <w:sz w:val="24"/>
          <w:szCs w:val="24"/>
        </w:rPr>
        <w:t>Generate Jadwal</w:t>
      </w:r>
      <w:r w:rsidR="00FC27B9">
        <w:rPr>
          <w:rFonts w:ascii="Times New Roman" w:hAnsi="Times New Roman"/>
          <w:sz w:val="24"/>
          <w:szCs w:val="24"/>
        </w:rPr>
        <w:t xml:space="preserve"> M</w:t>
      </w:r>
      <w:r>
        <w:rPr>
          <w:rFonts w:ascii="Times New Roman" w:hAnsi="Times New Roman"/>
          <w:sz w:val="24"/>
          <w:szCs w:val="24"/>
        </w:rPr>
        <w:t xml:space="preserve">enggunakan </w:t>
      </w:r>
      <w:r w:rsidR="00FC27B9">
        <w:rPr>
          <w:rFonts w:ascii="Times New Roman" w:hAnsi="Times New Roman"/>
          <w:sz w:val="24"/>
          <w:szCs w:val="24"/>
        </w:rPr>
        <w:t>A</w:t>
      </w:r>
      <w:r>
        <w:rPr>
          <w:rFonts w:ascii="Times New Roman" w:hAnsi="Times New Roman"/>
          <w:sz w:val="24"/>
          <w:szCs w:val="24"/>
        </w:rPr>
        <w:t xml:space="preserve">lgoritme </w:t>
      </w:r>
      <w:r w:rsidRPr="009677F9">
        <w:rPr>
          <w:rFonts w:ascii="Times New Roman" w:hAnsi="Times New Roman"/>
          <w:i/>
          <w:sz w:val="24"/>
          <w:szCs w:val="24"/>
        </w:rPr>
        <w:t>Steepest Hill Climbing</w:t>
      </w:r>
      <w:bookmarkEnd w:id="239"/>
    </w:p>
    <w:p w14:paraId="71DC202B" w14:textId="3D825D93" w:rsidR="00FB4FF9" w:rsidRPr="00FC27B9" w:rsidRDefault="00FC27B9" w:rsidP="00FB4FF9">
      <w:pPr>
        <w:jc w:val="both"/>
        <w:rPr>
          <w:rFonts w:ascii="Times New Roman" w:hAnsi="Times New Roman"/>
          <w:sz w:val="24"/>
          <w:szCs w:val="24"/>
        </w:rPr>
      </w:pPr>
      <w:r>
        <w:rPr>
          <w:rFonts w:ascii="Times New Roman" w:hAnsi="Times New Roman"/>
          <w:sz w:val="24"/>
          <w:szCs w:val="24"/>
          <w:lang w:val="en-AU"/>
        </w:rPr>
        <w:t>Setelah jadwal selesai di-</w:t>
      </w:r>
      <w:r>
        <w:rPr>
          <w:rFonts w:ascii="Times New Roman" w:hAnsi="Times New Roman"/>
          <w:i/>
          <w:sz w:val="24"/>
          <w:szCs w:val="24"/>
          <w:lang w:val="en-AU"/>
        </w:rPr>
        <w:t xml:space="preserve">generate </w:t>
      </w:r>
      <w:r>
        <w:rPr>
          <w:rFonts w:ascii="Times New Roman" w:hAnsi="Times New Roman"/>
          <w:i/>
          <w:sz w:val="24"/>
          <w:szCs w:val="24"/>
          <w:lang w:val="en-AU"/>
        </w:rPr>
        <w:softHyphen/>
      </w:r>
      <w:r>
        <w:rPr>
          <w:rFonts w:ascii="Times New Roman" w:hAnsi="Times New Roman"/>
          <w:sz w:val="24"/>
          <w:szCs w:val="24"/>
          <w:lang w:val="en-AU"/>
        </w:rPr>
        <w:t xml:space="preserve">tanpa rute menggunakan </w:t>
      </w:r>
      <w:r>
        <w:rPr>
          <w:rFonts w:ascii="Times New Roman" w:hAnsi="Times New Roman"/>
          <w:i/>
          <w:sz w:val="24"/>
          <w:szCs w:val="24"/>
          <w:lang w:val="en-AU"/>
        </w:rPr>
        <w:t xml:space="preserve">Backtracking. </w:t>
      </w:r>
      <w:r>
        <w:rPr>
          <w:rFonts w:ascii="Times New Roman" w:hAnsi="Times New Roman"/>
          <w:sz w:val="24"/>
          <w:szCs w:val="24"/>
          <w:lang w:val="en-AU"/>
        </w:rPr>
        <w:t xml:space="preserve">Pencarian rute dilakukan dengan menggunakan algoritme </w:t>
      </w:r>
      <w:r w:rsidRPr="009677F9">
        <w:rPr>
          <w:rFonts w:ascii="Times New Roman" w:hAnsi="Times New Roman"/>
          <w:i/>
          <w:sz w:val="24"/>
          <w:szCs w:val="24"/>
          <w:lang w:val="en-AU"/>
        </w:rPr>
        <w:t>Steepest Hill Climbing</w:t>
      </w:r>
      <w:r>
        <w:rPr>
          <w:rFonts w:ascii="Times New Roman" w:hAnsi="Times New Roman"/>
          <w:i/>
          <w:sz w:val="24"/>
          <w:szCs w:val="24"/>
          <w:lang w:val="en-AU"/>
        </w:rPr>
        <w:t xml:space="preserve">. </w:t>
      </w:r>
      <w:r>
        <w:rPr>
          <w:rFonts w:ascii="Times New Roman" w:hAnsi="Times New Roman"/>
          <w:sz w:val="24"/>
          <w:szCs w:val="24"/>
          <w:lang w:val="en-AU"/>
        </w:rPr>
        <w:t xml:space="preserve">Berikut merupakan halaman aplikasi untuk melakukan generate </w:t>
      </w:r>
      <w:r w:rsidRPr="009677F9">
        <w:rPr>
          <w:rFonts w:ascii="Times New Roman" w:hAnsi="Times New Roman"/>
          <w:i/>
          <w:sz w:val="24"/>
          <w:szCs w:val="24"/>
          <w:lang w:val="en-AU"/>
        </w:rPr>
        <w:t>Steepest Hill Climbing</w:t>
      </w:r>
      <w:r>
        <w:rPr>
          <w:rFonts w:ascii="Times New Roman" w:hAnsi="Times New Roman"/>
          <w:i/>
          <w:sz w:val="24"/>
          <w:szCs w:val="24"/>
          <w:lang w:val="en-AU"/>
        </w:rPr>
        <w:t>,</w:t>
      </w:r>
    </w:p>
    <w:p w14:paraId="24CB0FA7" w14:textId="77777777" w:rsidR="00FB4FF9" w:rsidRDefault="00FB4FF9" w:rsidP="00FB4FF9">
      <w:pPr>
        <w:jc w:val="both"/>
        <w:rPr>
          <w:rFonts w:ascii="Times New Roman" w:hAnsi="Times New Roman"/>
          <w:sz w:val="24"/>
          <w:szCs w:val="24"/>
        </w:rPr>
      </w:pPr>
    </w:p>
    <w:p w14:paraId="4834F72F" w14:textId="77777777" w:rsidR="00FB4FF9" w:rsidRPr="00FB4FF9" w:rsidRDefault="00FB4FF9" w:rsidP="00FB4FF9">
      <w:pPr>
        <w:jc w:val="both"/>
        <w:rPr>
          <w:rFonts w:ascii="Times New Roman" w:hAnsi="Times New Roman"/>
          <w:sz w:val="24"/>
          <w:szCs w:val="24"/>
        </w:rPr>
      </w:pPr>
    </w:p>
    <w:p w14:paraId="124405D5" w14:textId="6CBA697C" w:rsidR="00095EC9" w:rsidRDefault="00AD33F1" w:rsidP="00095EC9">
      <w:pPr>
        <w:keepNext/>
        <w:spacing w:line="360" w:lineRule="auto"/>
        <w:jc w:val="center"/>
      </w:pPr>
      <w:r>
        <w:rPr>
          <w:noProof/>
        </w:rPr>
        <w:drawing>
          <wp:inline distT="0" distB="0" distL="0" distR="0" wp14:anchorId="466DA485" wp14:editId="2EF17438">
            <wp:extent cx="5521960" cy="38360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abar.JPG"/>
                    <pic:cNvPicPr/>
                  </pic:nvPicPr>
                  <pic:blipFill>
                    <a:blip r:embed="rId52">
                      <a:extLst>
                        <a:ext uri="{28A0092B-C50C-407E-A947-70E740481C1C}">
                          <a14:useLocalDpi xmlns:a14="http://schemas.microsoft.com/office/drawing/2010/main" val="0"/>
                        </a:ext>
                      </a:extLst>
                    </a:blip>
                    <a:stretch>
                      <a:fillRect/>
                    </a:stretch>
                  </pic:blipFill>
                  <pic:spPr>
                    <a:xfrm>
                      <a:off x="0" y="0"/>
                      <a:ext cx="5521960" cy="3836035"/>
                    </a:xfrm>
                    <a:prstGeom prst="rect">
                      <a:avLst/>
                    </a:prstGeom>
                  </pic:spPr>
                </pic:pic>
              </a:graphicData>
            </a:graphic>
          </wp:inline>
        </w:drawing>
      </w:r>
    </w:p>
    <w:p w14:paraId="2D1DB68C" w14:textId="61D03A4F" w:rsidR="00097CA2" w:rsidRPr="00095EC9" w:rsidRDefault="00095EC9" w:rsidP="00095EC9">
      <w:pPr>
        <w:pStyle w:val="Caption"/>
        <w:jc w:val="center"/>
        <w:rPr>
          <w:rFonts w:ascii="Times New Roman" w:hAnsi="Times New Roman"/>
          <w:sz w:val="24"/>
          <w:szCs w:val="24"/>
          <w:lang w:val="en-AU"/>
        </w:rPr>
      </w:pPr>
      <w:bookmarkStart w:id="240" w:name="_Toc45276962"/>
      <w:r w:rsidRPr="00095EC9">
        <w:rPr>
          <w:rFonts w:ascii="Times New Roman" w:hAnsi="Times New Roman"/>
          <w:sz w:val="24"/>
          <w:szCs w:val="24"/>
        </w:rPr>
        <w:t xml:space="preserve">Gambar </w:t>
      </w:r>
      <w:r w:rsidRPr="00095EC9">
        <w:rPr>
          <w:rFonts w:ascii="Times New Roman" w:hAnsi="Times New Roman"/>
          <w:sz w:val="24"/>
          <w:szCs w:val="24"/>
        </w:rPr>
        <w:fldChar w:fldCharType="begin"/>
      </w:r>
      <w:r w:rsidRPr="00095EC9">
        <w:rPr>
          <w:rFonts w:ascii="Times New Roman" w:hAnsi="Times New Roman"/>
          <w:sz w:val="24"/>
          <w:szCs w:val="24"/>
        </w:rPr>
        <w:instrText xml:space="preserve"> SEQ Gambar \* ARABIC </w:instrText>
      </w:r>
      <w:r w:rsidRPr="00095EC9">
        <w:rPr>
          <w:rFonts w:ascii="Times New Roman" w:hAnsi="Times New Roman"/>
          <w:sz w:val="24"/>
          <w:szCs w:val="24"/>
        </w:rPr>
        <w:fldChar w:fldCharType="separate"/>
      </w:r>
      <w:r w:rsidR="006A7004">
        <w:rPr>
          <w:rFonts w:ascii="Times New Roman" w:hAnsi="Times New Roman"/>
          <w:noProof/>
          <w:sz w:val="24"/>
          <w:szCs w:val="24"/>
        </w:rPr>
        <w:t>35</w:t>
      </w:r>
      <w:r w:rsidRPr="00095EC9">
        <w:rPr>
          <w:rFonts w:ascii="Times New Roman" w:hAnsi="Times New Roman"/>
          <w:sz w:val="24"/>
          <w:szCs w:val="24"/>
        </w:rPr>
        <w:fldChar w:fldCharType="end"/>
      </w:r>
      <w:r w:rsidRPr="00095EC9">
        <w:rPr>
          <w:rFonts w:ascii="Times New Roman" w:hAnsi="Times New Roman"/>
          <w:sz w:val="24"/>
          <w:szCs w:val="24"/>
        </w:rPr>
        <w:t>. Generate Steepest Hill Climbing</w:t>
      </w:r>
      <w:bookmarkEnd w:id="240"/>
    </w:p>
    <w:p w14:paraId="1D4320C0" w14:textId="77777777" w:rsidR="00097CA2" w:rsidRDefault="00097CA2" w:rsidP="00097CA2">
      <w:pPr>
        <w:spacing w:line="360" w:lineRule="auto"/>
        <w:jc w:val="center"/>
        <w:rPr>
          <w:rFonts w:ascii="Times New Roman" w:hAnsi="Times New Roman"/>
          <w:sz w:val="24"/>
          <w:szCs w:val="24"/>
          <w:lang w:val="en-AU"/>
        </w:rPr>
      </w:pPr>
    </w:p>
    <w:p w14:paraId="334C2EBB" w14:textId="77777777" w:rsidR="0069262B" w:rsidRDefault="0069262B" w:rsidP="008426CB">
      <w:pPr>
        <w:spacing w:line="360" w:lineRule="auto"/>
        <w:jc w:val="both"/>
        <w:rPr>
          <w:rFonts w:ascii="Times New Roman" w:hAnsi="Times New Roman"/>
          <w:sz w:val="24"/>
          <w:szCs w:val="24"/>
          <w:lang w:val="en-AU"/>
        </w:rPr>
      </w:pPr>
    </w:p>
    <w:p w14:paraId="0CA992A1" w14:textId="280E495F" w:rsidR="0069262B" w:rsidRDefault="00FC27B9" w:rsidP="008426CB">
      <w:pPr>
        <w:spacing w:line="360" w:lineRule="auto"/>
        <w:jc w:val="both"/>
        <w:rPr>
          <w:rFonts w:ascii="Times New Roman" w:hAnsi="Times New Roman"/>
          <w:sz w:val="24"/>
          <w:szCs w:val="24"/>
          <w:lang w:val="en-AU"/>
        </w:rPr>
      </w:pPr>
      <w:r>
        <w:rPr>
          <w:rFonts w:ascii="Times New Roman" w:hAnsi="Times New Roman"/>
          <w:sz w:val="24"/>
          <w:szCs w:val="24"/>
          <w:lang w:val="en-AU"/>
        </w:rPr>
        <w:t>Setelah jadwal telah berhasil untuk di-</w:t>
      </w:r>
      <w:r>
        <w:rPr>
          <w:rFonts w:ascii="Times New Roman" w:hAnsi="Times New Roman"/>
          <w:i/>
          <w:sz w:val="24"/>
          <w:szCs w:val="24"/>
          <w:lang w:val="en-AU"/>
        </w:rPr>
        <w:t xml:space="preserve">generate, </w:t>
      </w:r>
      <w:r>
        <w:rPr>
          <w:rFonts w:ascii="Times New Roman" w:hAnsi="Times New Roman"/>
          <w:sz w:val="24"/>
          <w:szCs w:val="24"/>
          <w:lang w:val="en-AU"/>
        </w:rPr>
        <w:t xml:space="preserve">maka dicari rute mengggukan algoritme </w:t>
      </w:r>
      <w:r w:rsidRPr="009677F9">
        <w:rPr>
          <w:rFonts w:ascii="Times New Roman" w:hAnsi="Times New Roman"/>
          <w:i/>
          <w:sz w:val="24"/>
          <w:szCs w:val="24"/>
          <w:lang w:val="en-AU"/>
        </w:rPr>
        <w:t>Steepest Hill Climbing</w:t>
      </w:r>
      <w:r>
        <w:rPr>
          <w:rFonts w:ascii="Times New Roman" w:hAnsi="Times New Roman"/>
          <w:sz w:val="24"/>
          <w:szCs w:val="24"/>
          <w:lang w:val="en-AU"/>
        </w:rPr>
        <w:t xml:space="preserve"> untuk memperoleh jarak terdekat antara pelabuhan. </w:t>
      </w:r>
      <w:r w:rsidR="0069262B">
        <w:rPr>
          <w:rFonts w:ascii="Times New Roman" w:hAnsi="Times New Roman"/>
          <w:sz w:val="24"/>
          <w:szCs w:val="24"/>
          <w:lang w:val="en-AU"/>
        </w:rPr>
        <w:t>Hasil generate jadwal diatas, merupakan hasil akhir dari penjadwalan penyeberangan kapal di pelabuhan Ajibata. Berikut ini merupakan hasil eksport generate hasil jadwal oleh aplikasi ke dalam file excel.</w:t>
      </w:r>
    </w:p>
    <w:p w14:paraId="096748B7" w14:textId="0291117B" w:rsidR="00095EC9" w:rsidRDefault="000B11CD" w:rsidP="00095EC9">
      <w:pPr>
        <w:keepNext/>
        <w:spacing w:line="360" w:lineRule="auto"/>
        <w:jc w:val="both"/>
      </w:pPr>
      <w:r>
        <w:rPr>
          <w:noProof/>
        </w:rPr>
        <w:drawing>
          <wp:inline distT="0" distB="0" distL="0" distR="0" wp14:anchorId="12583D41" wp14:editId="022E596B">
            <wp:extent cx="5521960" cy="42595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21960" cy="4259580"/>
                    </a:xfrm>
                    <a:prstGeom prst="rect">
                      <a:avLst/>
                    </a:prstGeom>
                  </pic:spPr>
                </pic:pic>
              </a:graphicData>
            </a:graphic>
          </wp:inline>
        </w:drawing>
      </w:r>
    </w:p>
    <w:p w14:paraId="47291192" w14:textId="303F733D" w:rsidR="000B11CD" w:rsidRDefault="000B11CD" w:rsidP="00095EC9">
      <w:pPr>
        <w:keepNext/>
        <w:spacing w:line="360" w:lineRule="auto"/>
        <w:jc w:val="both"/>
      </w:pPr>
      <w:r>
        <w:rPr>
          <w:noProof/>
        </w:rPr>
        <w:drawing>
          <wp:inline distT="0" distB="0" distL="0" distR="0" wp14:anchorId="0D34B438" wp14:editId="76EFB10A">
            <wp:extent cx="5521960" cy="44767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21960" cy="4476750"/>
                    </a:xfrm>
                    <a:prstGeom prst="rect">
                      <a:avLst/>
                    </a:prstGeom>
                  </pic:spPr>
                </pic:pic>
              </a:graphicData>
            </a:graphic>
          </wp:inline>
        </w:drawing>
      </w:r>
    </w:p>
    <w:p w14:paraId="606AE408" w14:textId="4A47241D" w:rsidR="00097CA2" w:rsidRPr="00095EC9" w:rsidRDefault="00095EC9" w:rsidP="00095EC9">
      <w:pPr>
        <w:pStyle w:val="Caption"/>
        <w:ind w:left="720" w:firstLine="720"/>
        <w:jc w:val="both"/>
        <w:rPr>
          <w:rFonts w:ascii="Times New Roman" w:hAnsi="Times New Roman"/>
          <w:sz w:val="24"/>
          <w:szCs w:val="24"/>
          <w:lang w:val="en-AU"/>
        </w:rPr>
      </w:pPr>
      <w:bookmarkStart w:id="241" w:name="_Toc45276963"/>
      <w:r w:rsidRPr="00095EC9">
        <w:rPr>
          <w:rFonts w:ascii="Times New Roman" w:hAnsi="Times New Roman"/>
          <w:sz w:val="24"/>
          <w:szCs w:val="24"/>
        </w:rPr>
        <w:t xml:space="preserve">Gambar </w:t>
      </w:r>
      <w:r w:rsidRPr="00095EC9">
        <w:rPr>
          <w:rFonts w:ascii="Times New Roman" w:hAnsi="Times New Roman"/>
          <w:sz w:val="24"/>
          <w:szCs w:val="24"/>
        </w:rPr>
        <w:fldChar w:fldCharType="begin"/>
      </w:r>
      <w:r w:rsidRPr="00095EC9">
        <w:rPr>
          <w:rFonts w:ascii="Times New Roman" w:hAnsi="Times New Roman"/>
          <w:sz w:val="24"/>
          <w:szCs w:val="24"/>
        </w:rPr>
        <w:instrText xml:space="preserve"> SEQ Gambar \* ARABIC </w:instrText>
      </w:r>
      <w:r w:rsidRPr="00095EC9">
        <w:rPr>
          <w:rFonts w:ascii="Times New Roman" w:hAnsi="Times New Roman"/>
          <w:sz w:val="24"/>
          <w:szCs w:val="24"/>
        </w:rPr>
        <w:fldChar w:fldCharType="separate"/>
      </w:r>
      <w:r w:rsidR="006A7004">
        <w:rPr>
          <w:rFonts w:ascii="Times New Roman" w:hAnsi="Times New Roman"/>
          <w:noProof/>
          <w:sz w:val="24"/>
          <w:szCs w:val="24"/>
        </w:rPr>
        <w:t>36</w:t>
      </w:r>
      <w:r w:rsidRPr="00095EC9">
        <w:rPr>
          <w:rFonts w:ascii="Times New Roman" w:hAnsi="Times New Roman"/>
          <w:sz w:val="24"/>
          <w:szCs w:val="24"/>
        </w:rPr>
        <w:fldChar w:fldCharType="end"/>
      </w:r>
      <w:r w:rsidRPr="00095EC9">
        <w:rPr>
          <w:rFonts w:ascii="Times New Roman" w:hAnsi="Times New Roman"/>
          <w:sz w:val="24"/>
          <w:szCs w:val="24"/>
        </w:rPr>
        <w:t>. Hasil Export Generate Jadwal</w:t>
      </w:r>
      <w:bookmarkEnd w:id="241"/>
    </w:p>
    <w:p w14:paraId="3C01EFAB" w14:textId="77777777" w:rsidR="00095EC9" w:rsidRPr="00095EC9" w:rsidRDefault="00095EC9" w:rsidP="005A2E42">
      <w:pPr>
        <w:spacing w:line="360" w:lineRule="auto"/>
        <w:jc w:val="both"/>
        <w:rPr>
          <w:rFonts w:ascii="Times New Roman" w:hAnsi="Times New Roman"/>
          <w:sz w:val="24"/>
          <w:szCs w:val="24"/>
          <w:lang w:val="en-AU"/>
        </w:rPr>
      </w:pPr>
    </w:p>
    <w:p w14:paraId="422CAFF4" w14:textId="77777777" w:rsidR="00532330" w:rsidRPr="0091094F" w:rsidRDefault="00524CEA" w:rsidP="00524CEA">
      <w:pPr>
        <w:pStyle w:val="Heading1"/>
        <w:numPr>
          <w:ilvl w:val="0"/>
          <w:numId w:val="0"/>
        </w:numPr>
        <w:tabs>
          <w:tab w:val="left" w:pos="720"/>
        </w:tabs>
        <w:spacing w:line="360" w:lineRule="auto"/>
        <w:rPr>
          <w:rFonts w:ascii="Times New Roman" w:hAnsi="Times New Roman"/>
          <w:sz w:val="24"/>
          <w:szCs w:val="24"/>
        </w:rPr>
      </w:pPr>
      <w:bookmarkStart w:id="242" w:name="_Toc43695062"/>
      <w:bookmarkStart w:id="243" w:name="_Toc43126630"/>
      <w:bookmarkStart w:id="244" w:name="_Toc45276923"/>
      <w:r>
        <w:rPr>
          <w:rFonts w:ascii="Times New Roman" w:hAnsi="Times New Roman"/>
          <w:sz w:val="24"/>
          <w:szCs w:val="24"/>
        </w:rPr>
        <w:t>BAB VI</w:t>
      </w:r>
      <w:r>
        <w:rPr>
          <w:rFonts w:ascii="Times New Roman" w:hAnsi="Times New Roman"/>
          <w:sz w:val="24"/>
          <w:szCs w:val="24"/>
        </w:rPr>
        <w:br/>
        <w:t>KESIMPULAN dan SARAN</w:t>
      </w:r>
      <w:bookmarkEnd w:id="242"/>
      <w:bookmarkEnd w:id="243"/>
      <w:bookmarkEnd w:id="244"/>
    </w:p>
    <w:p w14:paraId="4766EA00" w14:textId="77777777" w:rsidR="00532330" w:rsidRPr="00097CA2" w:rsidRDefault="00532330" w:rsidP="00097CA2">
      <w:pPr>
        <w:pStyle w:val="Heading2"/>
        <w:numPr>
          <w:ilvl w:val="1"/>
          <w:numId w:val="14"/>
        </w:numPr>
        <w:spacing w:line="360" w:lineRule="auto"/>
        <w:jc w:val="both"/>
        <w:rPr>
          <w:rFonts w:ascii="Times New Roman" w:hAnsi="Times New Roman"/>
          <w:color w:val="000000" w:themeColor="text1"/>
          <w:sz w:val="24"/>
          <w:szCs w:val="24"/>
        </w:rPr>
      </w:pPr>
      <w:bookmarkStart w:id="245" w:name="_Toc198093938"/>
      <w:bookmarkStart w:id="246" w:name="_Toc45276924"/>
      <w:r w:rsidRPr="00097CA2">
        <w:rPr>
          <w:rFonts w:ascii="Times New Roman" w:hAnsi="Times New Roman"/>
          <w:color w:val="000000" w:themeColor="text1"/>
          <w:sz w:val="24"/>
          <w:szCs w:val="24"/>
        </w:rPr>
        <w:t>Kesimpulan</w:t>
      </w:r>
      <w:bookmarkEnd w:id="245"/>
      <w:bookmarkEnd w:id="246"/>
    </w:p>
    <w:p w14:paraId="522BCAFB" w14:textId="77777777" w:rsidR="00532330" w:rsidRPr="00097CA2" w:rsidRDefault="0069262B" w:rsidP="00097CA2">
      <w:pPr>
        <w:spacing w:line="360" w:lineRule="auto"/>
        <w:jc w:val="both"/>
        <w:rPr>
          <w:rFonts w:ascii="Times New Roman" w:hAnsi="Times New Roman"/>
          <w:color w:val="000000" w:themeColor="text1"/>
          <w:sz w:val="24"/>
          <w:szCs w:val="24"/>
          <w:lang w:val="en-AU"/>
        </w:rPr>
      </w:pPr>
      <w:r w:rsidRPr="00097CA2">
        <w:rPr>
          <w:rFonts w:ascii="Times New Roman" w:hAnsi="Times New Roman"/>
          <w:color w:val="000000" w:themeColor="text1"/>
          <w:sz w:val="24"/>
          <w:szCs w:val="24"/>
          <w:lang w:val="en-AU"/>
        </w:rPr>
        <w:t>Dari hasil pengerjaan Tugas Akhir ini diperoleh bahwa</w:t>
      </w:r>
    </w:p>
    <w:p w14:paraId="7516D5DF" w14:textId="77777777" w:rsidR="00097CA2" w:rsidRPr="00097CA2" w:rsidRDefault="00097CA2" w:rsidP="00A3088A">
      <w:pPr>
        <w:pStyle w:val="teksutama"/>
        <w:numPr>
          <w:ilvl w:val="0"/>
          <w:numId w:val="42"/>
        </w:numPr>
        <w:spacing w:line="360" w:lineRule="auto"/>
        <w:jc w:val="both"/>
        <w:rPr>
          <w:rFonts w:ascii="Times New Roman" w:hAnsi="Times New Roman"/>
          <w:color w:val="000000" w:themeColor="text1"/>
          <w:sz w:val="24"/>
          <w:szCs w:val="24"/>
          <w:lang w:val="es-ES"/>
        </w:rPr>
      </w:pPr>
      <w:r w:rsidRPr="00097CA2">
        <w:rPr>
          <w:rFonts w:ascii="Times New Roman" w:hAnsi="Times New Roman"/>
          <w:color w:val="000000" w:themeColor="text1"/>
          <w:sz w:val="24"/>
          <w:szCs w:val="24"/>
        </w:rPr>
        <w:t xml:space="preserve">Algoritme </w:t>
      </w:r>
      <w:r w:rsidRPr="00097CA2">
        <w:rPr>
          <w:rFonts w:ascii="Times New Roman" w:hAnsi="Times New Roman"/>
          <w:i/>
          <w:color w:val="000000" w:themeColor="text1"/>
          <w:sz w:val="24"/>
          <w:szCs w:val="24"/>
        </w:rPr>
        <w:t xml:space="preserve">Bactracking </w:t>
      </w:r>
      <w:r w:rsidRPr="00097CA2">
        <w:rPr>
          <w:rFonts w:ascii="Times New Roman" w:hAnsi="Times New Roman"/>
          <w:color w:val="000000" w:themeColor="text1"/>
          <w:sz w:val="24"/>
          <w:szCs w:val="24"/>
        </w:rPr>
        <w:t xml:space="preserve">dengan </w:t>
      </w:r>
      <w:r w:rsidRPr="00097CA2">
        <w:rPr>
          <w:rFonts w:ascii="Times New Roman" w:hAnsi="Times New Roman"/>
          <w:i/>
          <w:color w:val="000000" w:themeColor="text1"/>
          <w:sz w:val="24"/>
          <w:szCs w:val="24"/>
        </w:rPr>
        <w:t xml:space="preserve">Constraint Satisfaction Problem </w:t>
      </w:r>
      <w:r w:rsidRPr="00097CA2">
        <w:rPr>
          <w:rFonts w:ascii="Times New Roman" w:hAnsi="Times New Roman"/>
          <w:color w:val="000000" w:themeColor="text1"/>
          <w:sz w:val="24"/>
          <w:szCs w:val="24"/>
        </w:rPr>
        <w:t>dapat dijadikan sebagai metode yang tepat, untuk menyelesaikan masalah penjadwalan karena menghasilkan solusi terbaik berdasarkan batasan dan aturan yang harus diikuti.</w:t>
      </w:r>
    </w:p>
    <w:p w14:paraId="0817D249" w14:textId="77777777" w:rsidR="00097CA2" w:rsidRPr="00097CA2" w:rsidRDefault="00097CA2" w:rsidP="00A3088A">
      <w:pPr>
        <w:pStyle w:val="teksutama"/>
        <w:numPr>
          <w:ilvl w:val="0"/>
          <w:numId w:val="42"/>
        </w:numPr>
        <w:spacing w:line="360" w:lineRule="auto"/>
        <w:jc w:val="both"/>
        <w:rPr>
          <w:rFonts w:ascii="Times New Roman" w:hAnsi="Times New Roman"/>
          <w:color w:val="000000" w:themeColor="text1"/>
          <w:sz w:val="24"/>
          <w:szCs w:val="24"/>
          <w:lang w:val="es-ES"/>
        </w:rPr>
      </w:pPr>
      <w:r w:rsidRPr="00097CA2">
        <w:rPr>
          <w:rFonts w:ascii="Times New Roman" w:hAnsi="Times New Roman"/>
          <w:color w:val="000000" w:themeColor="text1"/>
          <w:sz w:val="24"/>
          <w:szCs w:val="24"/>
        </w:rPr>
        <w:t xml:space="preserve">Algoritme </w:t>
      </w:r>
      <w:r w:rsidRPr="00097CA2">
        <w:rPr>
          <w:rFonts w:ascii="Times New Roman" w:hAnsi="Times New Roman"/>
          <w:i/>
          <w:color w:val="000000" w:themeColor="text1"/>
          <w:sz w:val="24"/>
          <w:szCs w:val="24"/>
        </w:rPr>
        <w:t xml:space="preserve">Steepest Hill Climbing </w:t>
      </w:r>
      <w:r w:rsidRPr="00097CA2">
        <w:rPr>
          <w:rFonts w:ascii="Times New Roman" w:hAnsi="Times New Roman"/>
          <w:color w:val="000000" w:themeColor="text1"/>
          <w:sz w:val="24"/>
          <w:szCs w:val="24"/>
        </w:rPr>
        <w:t>dapat digunakan untuk pencarian rute terpendek antar pelabuhan.</w:t>
      </w:r>
    </w:p>
    <w:p w14:paraId="14EB012E" w14:textId="77777777" w:rsidR="00532330" w:rsidRPr="00097CA2" w:rsidRDefault="00097CA2" w:rsidP="00A3088A">
      <w:pPr>
        <w:pStyle w:val="ListParagraph"/>
        <w:numPr>
          <w:ilvl w:val="0"/>
          <w:numId w:val="42"/>
        </w:numPr>
        <w:spacing w:line="360" w:lineRule="auto"/>
        <w:jc w:val="both"/>
        <w:rPr>
          <w:rFonts w:ascii="Times New Roman" w:hAnsi="Times New Roman" w:cs="Times New Roman"/>
          <w:color w:val="000000" w:themeColor="text1"/>
          <w:sz w:val="24"/>
          <w:szCs w:val="24"/>
          <w:lang w:val="en-AU"/>
        </w:rPr>
      </w:pPr>
      <w:r w:rsidRPr="00097CA2">
        <w:rPr>
          <w:rFonts w:ascii="Times New Roman" w:hAnsi="Times New Roman" w:cs="Times New Roman"/>
          <w:color w:val="000000" w:themeColor="text1"/>
          <w:sz w:val="24"/>
          <w:szCs w:val="24"/>
        </w:rPr>
        <w:t>Aplikasi yang telah dibangun, mampu menghasilkan jadwal penyeberangan kapal di pelabuhan Ajibata yang memperhatikan constraint</w:t>
      </w:r>
      <w:r w:rsidRPr="00097CA2">
        <w:rPr>
          <w:rFonts w:ascii="Times New Roman" w:hAnsi="Times New Roman" w:cs="Times New Roman"/>
          <w:color w:val="000000" w:themeColor="text1"/>
          <w:sz w:val="24"/>
          <w:szCs w:val="24"/>
          <w:lang w:val="en-US"/>
        </w:rPr>
        <w:t>.</w:t>
      </w:r>
    </w:p>
    <w:p w14:paraId="16990034" w14:textId="77777777" w:rsidR="00532330" w:rsidRPr="00097CA2" w:rsidRDefault="00532330" w:rsidP="00097CA2">
      <w:pPr>
        <w:pStyle w:val="Heading2"/>
        <w:numPr>
          <w:ilvl w:val="1"/>
          <w:numId w:val="14"/>
        </w:numPr>
        <w:spacing w:line="360" w:lineRule="auto"/>
        <w:jc w:val="both"/>
        <w:rPr>
          <w:rFonts w:ascii="Times New Roman" w:hAnsi="Times New Roman"/>
          <w:color w:val="000000" w:themeColor="text1"/>
          <w:sz w:val="24"/>
          <w:szCs w:val="24"/>
        </w:rPr>
      </w:pPr>
      <w:bookmarkStart w:id="247" w:name="_Toc198093939"/>
      <w:bookmarkStart w:id="248" w:name="_Toc45276925"/>
      <w:r w:rsidRPr="00097CA2">
        <w:rPr>
          <w:rFonts w:ascii="Times New Roman" w:hAnsi="Times New Roman"/>
          <w:color w:val="000000" w:themeColor="text1"/>
          <w:sz w:val="24"/>
          <w:szCs w:val="24"/>
        </w:rPr>
        <w:t>Saran</w:t>
      </w:r>
      <w:bookmarkEnd w:id="247"/>
      <w:bookmarkEnd w:id="248"/>
    </w:p>
    <w:p w14:paraId="06A9911A" w14:textId="77777777" w:rsidR="0069262B" w:rsidRPr="00097CA2" w:rsidRDefault="0069262B" w:rsidP="00097CA2">
      <w:pPr>
        <w:spacing w:line="360" w:lineRule="auto"/>
        <w:jc w:val="both"/>
        <w:rPr>
          <w:rFonts w:ascii="Times New Roman" w:hAnsi="Times New Roman"/>
          <w:color w:val="000000" w:themeColor="text1"/>
          <w:sz w:val="24"/>
          <w:szCs w:val="24"/>
          <w:lang w:val="en-AU"/>
        </w:rPr>
      </w:pPr>
      <w:r w:rsidRPr="00097CA2">
        <w:rPr>
          <w:rFonts w:ascii="Times New Roman" w:hAnsi="Times New Roman"/>
          <w:color w:val="000000" w:themeColor="text1"/>
          <w:sz w:val="24"/>
          <w:szCs w:val="24"/>
          <w:lang w:val="en-AU"/>
        </w:rPr>
        <w:t>Saran yang diperhatikan dalam pengembangan Tugas Akhir selanjutnya adalah:</w:t>
      </w:r>
    </w:p>
    <w:p w14:paraId="32304D7D" w14:textId="77777777" w:rsidR="0069262B" w:rsidRPr="00A972B8" w:rsidRDefault="0069262B" w:rsidP="00A3088A">
      <w:pPr>
        <w:pStyle w:val="ListParagraph"/>
        <w:numPr>
          <w:ilvl w:val="0"/>
          <w:numId w:val="39"/>
        </w:numPr>
        <w:spacing w:line="360" w:lineRule="auto"/>
        <w:jc w:val="both"/>
        <w:rPr>
          <w:rFonts w:ascii="Times New Roman" w:hAnsi="Times New Roman" w:cs="Times New Roman"/>
          <w:color w:val="000000" w:themeColor="text1"/>
          <w:sz w:val="24"/>
          <w:szCs w:val="24"/>
          <w:lang w:val="en-AU"/>
        </w:rPr>
      </w:pPr>
      <w:r w:rsidRPr="00097CA2">
        <w:rPr>
          <w:rFonts w:ascii="Times New Roman" w:hAnsi="Times New Roman" w:cs="Times New Roman"/>
          <w:color w:val="000000" w:themeColor="text1"/>
          <w:sz w:val="24"/>
          <w:szCs w:val="24"/>
          <w:lang w:val="en-AU"/>
        </w:rPr>
        <w:t>Berdasarkan hasil pengujian, data yang terlalu besar mengakibatkan kebutuhan</w:t>
      </w:r>
      <w:r w:rsidR="00097CA2" w:rsidRPr="00097CA2">
        <w:rPr>
          <w:rFonts w:ascii="Times New Roman" w:hAnsi="Times New Roman" w:cs="Times New Roman"/>
          <w:color w:val="000000" w:themeColor="text1"/>
          <w:sz w:val="24"/>
          <w:szCs w:val="24"/>
          <w:lang w:val="en-AU"/>
        </w:rPr>
        <w:t xml:space="preserve"> </w:t>
      </w:r>
      <w:r w:rsidR="00097CA2" w:rsidRPr="00097CA2">
        <w:rPr>
          <w:rFonts w:ascii="Times New Roman" w:hAnsi="Times New Roman" w:cs="Times New Roman"/>
          <w:color w:val="000000" w:themeColor="text1"/>
          <w:sz w:val="24"/>
          <w:szCs w:val="24"/>
        </w:rPr>
        <w:t>perangkat keras dengan spesifikasi yang lebih tinggi. Untuk permasalahan data yang besar, dibutuhkan metode untuk meningkatkan kinerja komputer</w:t>
      </w:r>
      <w:r w:rsidR="00097CA2" w:rsidRPr="00097CA2">
        <w:rPr>
          <w:rFonts w:ascii="Times New Roman" w:hAnsi="Times New Roman" w:cs="Times New Roman"/>
          <w:color w:val="000000" w:themeColor="text1"/>
          <w:sz w:val="24"/>
          <w:szCs w:val="24"/>
          <w:lang w:val="en-US"/>
        </w:rPr>
        <w:t>.</w:t>
      </w:r>
    </w:p>
    <w:p w14:paraId="4FD0BA07" w14:textId="502DF228" w:rsidR="00A972B8" w:rsidRPr="00A972B8" w:rsidRDefault="00A972B8" w:rsidP="00A3088A">
      <w:pPr>
        <w:pStyle w:val="ListParagraph"/>
        <w:numPr>
          <w:ilvl w:val="0"/>
          <w:numId w:val="39"/>
        </w:numPr>
        <w:spacing w:line="360" w:lineRule="auto"/>
        <w:jc w:val="both"/>
        <w:rPr>
          <w:rFonts w:ascii="Times New Roman" w:hAnsi="Times New Roman" w:cs="Times New Roman"/>
          <w:color w:val="000000" w:themeColor="text1"/>
          <w:sz w:val="24"/>
          <w:szCs w:val="24"/>
          <w:lang w:val="en-AU"/>
        </w:rPr>
      </w:pPr>
      <w:r w:rsidRPr="00A972B8">
        <w:rPr>
          <w:rFonts w:ascii="Times New Roman" w:hAnsi="Times New Roman" w:cs="Times New Roman"/>
          <w:sz w:val="24"/>
          <w:szCs w:val="24"/>
        </w:rPr>
        <w:t>Kombinasi data dari keseluruhan sumber daya disimpan dalam database untuk diproses. Sehingga saat aplikasi dijalankan dengan kombinasi data yang banyak, jadwal tetap dapat di-generate.</w:t>
      </w:r>
    </w:p>
    <w:p w14:paraId="065E9DB2" w14:textId="77777777" w:rsidR="008A2DC7" w:rsidRPr="00A43179" w:rsidRDefault="0040194C" w:rsidP="008A2DC7">
      <w:pPr>
        <w:pStyle w:val="Heading1"/>
        <w:numPr>
          <w:ilvl w:val="0"/>
          <w:numId w:val="0"/>
        </w:numPr>
        <w:jc w:val="left"/>
        <w:rPr>
          <w:rFonts w:ascii="Times New Roman" w:hAnsi="Times New Roman"/>
          <w:sz w:val="24"/>
          <w:szCs w:val="24"/>
        </w:rPr>
      </w:pPr>
      <w:bookmarkStart w:id="249" w:name="_Toc45276926"/>
      <w:r w:rsidRPr="00A43179">
        <w:rPr>
          <w:rFonts w:ascii="Times New Roman" w:hAnsi="Times New Roman"/>
          <w:sz w:val="24"/>
          <w:szCs w:val="24"/>
        </w:rPr>
        <w:t>DAFTAR PUSTAKA</w:t>
      </w:r>
      <w:bookmarkEnd w:id="249"/>
    </w:p>
    <w:p w14:paraId="76D467A3" w14:textId="77777777" w:rsidR="00212872" w:rsidRPr="00212872" w:rsidRDefault="00153541" w:rsidP="00212872">
      <w:pPr>
        <w:widowControl w:val="0"/>
        <w:autoSpaceDE w:val="0"/>
        <w:autoSpaceDN w:val="0"/>
        <w:adjustRightInd w:val="0"/>
        <w:spacing w:line="360" w:lineRule="auto"/>
        <w:ind w:left="640" w:hanging="640"/>
        <w:rPr>
          <w:rFonts w:ascii="Times New Roman" w:hAnsi="Times New Roman"/>
          <w:noProof/>
          <w:sz w:val="24"/>
          <w:szCs w:val="24"/>
        </w:rPr>
      </w:pPr>
      <w:r>
        <w:rPr>
          <w:rFonts w:ascii="Times New Roman" w:hAnsi="Times New Roman"/>
          <w:sz w:val="24"/>
          <w:szCs w:val="24"/>
        </w:rPr>
        <w:fldChar w:fldCharType="begin" w:fldLock="1"/>
      </w:r>
      <w:r>
        <w:rPr>
          <w:rFonts w:ascii="Times New Roman" w:hAnsi="Times New Roman"/>
          <w:sz w:val="24"/>
          <w:szCs w:val="24"/>
        </w:rPr>
        <w:instrText xml:space="preserve">ADDIN Mendeley Bibliography CSL_BIBLIOGRAPHY </w:instrText>
      </w:r>
      <w:r>
        <w:rPr>
          <w:rFonts w:ascii="Times New Roman" w:hAnsi="Times New Roman"/>
          <w:sz w:val="24"/>
          <w:szCs w:val="24"/>
        </w:rPr>
        <w:fldChar w:fldCharType="separate"/>
      </w:r>
      <w:r w:rsidR="00212872" w:rsidRPr="00212872">
        <w:rPr>
          <w:rFonts w:ascii="Times New Roman" w:hAnsi="Times New Roman"/>
          <w:noProof/>
          <w:sz w:val="24"/>
          <w:szCs w:val="24"/>
        </w:rPr>
        <w:t>[1]</w:t>
      </w:r>
      <w:r w:rsidR="00212872" w:rsidRPr="00212872">
        <w:rPr>
          <w:rFonts w:ascii="Times New Roman" w:hAnsi="Times New Roman"/>
          <w:noProof/>
          <w:sz w:val="24"/>
          <w:szCs w:val="24"/>
        </w:rPr>
        <w:tab/>
        <w:t xml:space="preserve">R. Febriyana dan W. F. Mahmudy, “Penjadwalan Kapal Penyeberangan Menggunakan Algoritma Genetika,” </w:t>
      </w:r>
      <w:r w:rsidR="00212872" w:rsidRPr="00212872">
        <w:rPr>
          <w:rFonts w:ascii="Times New Roman" w:hAnsi="Times New Roman"/>
          <w:i/>
          <w:iCs/>
          <w:noProof/>
          <w:sz w:val="24"/>
          <w:szCs w:val="24"/>
        </w:rPr>
        <w:t>J. Teknol. Inf. dan Ilmu Komput.</w:t>
      </w:r>
      <w:r w:rsidR="00212872" w:rsidRPr="00212872">
        <w:rPr>
          <w:rFonts w:ascii="Times New Roman" w:hAnsi="Times New Roman"/>
          <w:noProof/>
          <w:sz w:val="24"/>
          <w:szCs w:val="24"/>
        </w:rPr>
        <w:t>, vol. 3, no. 1, hal. 43, 2016.</w:t>
      </w:r>
    </w:p>
    <w:p w14:paraId="4D98DE56"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[2]</w:t>
      </w:r>
      <w:r w:rsidRPr="00212872">
        <w:rPr>
          <w:rFonts w:ascii="Times New Roman" w:hAnsi="Times New Roman"/>
          <w:noProof/>
          <w:sz w:val="24"/>
          <w:szCs w:val="24"/>
        </w:rPr>
        <w:tab/>
        <w:t xml:space="preserve">J. Gerald, K. Suhada, dan D. T. Liputra, “Usulan Algoritma Penjadwalan Pengiriman Produk Di PT Ultra Jaya Milk Industry &amp; Trading Company Tbk,” </w:t>
      </w:r>
      <w:r w:rsidRPr="00212872">
        <w:rPr>
          <w:rFonts w:ascii="Times New Roman" w:hAnsi="Times New Roman"/>
          <w:i/>
          <w:iCs/>
          <w:noProof/>
          <w:sz w:val="24"/>
          <w:szCs w:val="24"/>
        </w:rPr>
        <w:t>J. Integr. Syst.</w:t>
      </w:r>
      <w:r w:rsidRPr="00212872">
        <w:rPr>
          <w:rFonts w:ascii="Times New Roman" w:hAnsi="Times New Roman"/>
          <w:noProof/>
          <w:sz w:val="24"/>
          <w:szCs w:val="24"/>
        </w:rPr>
        <w:t>, vol. 2, no. 1, hal. 1–20, 2019.</w:t>
      </w:r>
    </w:p>
    <w:p w14:paraId="7C966879"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[3]</w:t>
      </w:r>
      <w:r w:rsidRPr="00212872">
        <w:rPr>
          <w:rFonts w:ascii="Times New Roman" w:hAnsi="Times New Roman"/>
          <w:noProof/>
          <w:sz w:val="24"/>
          <w:szCs w:val="24"/>
        </w:rPr>
        <w:tab/>
        <w:t xml:space="preserve">S. Kasus </w:t>
      </w:r>
      <w:r w:rsidRPr="00212872">
        <w:rPr>
          <w:rFonts w:ascii="Times New Roman" w:hAnsi="Times New Roman"/>
          <w:i/>
          <w:iCs/>
          <w:noProof/>
          <w:sz w:val="24"/>
          <w:szCs w:val="24"/>
        </w:rPr>
        <w:t>et al.</w:t>
      </w:r>
      <w:r w:rsidRPr="00212872">
        <w:rPr>
          <w:rFonts w:ascii="Times New Roman" w:hAnsi="Times New Roman"/>
          <w:noProof/>
          <w:sz w:val="24"/>
          <w:szCs w:val="24"/>
        </w:rPr>
        <w:t>, “Perbandingan Algoritma Hill Climbing Dan Algoritma Ant Colony Dalam Penentuan Rute Optimum Comparison of Hill Climbing Algorithm and Ant Colony Algorithm in Determining Optimum Route,” vol. 11, hal. 139–150, 2017.</w:t>
      </w:r>
    </w:p>
    <w:p w14:paraId="3132E4FE"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[4]</w:t>
      </w:r>
      <w:r w:rsidRPr="00212872">
        <w:rPr>
          <w:rFonts w:ascii="Times New Roman" w:hAnsi="Times New Roman"/>
          <w:noProof/>
          <w:sz w:val="24"/>
          <w:szCs w:val="24"/>
        </w:rPr>
        <w:tab/>
        <w:t xml:space="preserve">Novriyanto dan M. Zaid.S, “Penerapan Algoritma Backtracking Berbasis Blind Search untuk Menentukan Penjadwalan Mengajar,” </w:t>
      </w:r>
      <w:r w:rsidRPr="00212872">
        <w:rPr>
          <w:rFonts w:ascii="Times New Roman" w:hAnsi="Times New Roman"/>
          <w:i/>
          <w:iCs/>
          <w:noProof/>
          <w:sz w:val="24"/>
          <w:szCs w:val="24"/>
        </w:rPr>
        <w:t>Semin. Nas. Apl. Teknol. Inf. 2013</w:t>
      </w:r>
      <w:r w:rsidRPr="00212872">
        <w:rPr>
          <w:rFonts w:ascii="Times New Roman" w:hAnsi="Times New Roman"/>
          <w:noProof/>
          <w:sz w:val="24"/>
          <w:szCs w:val="24"/>
        </w:rPr>
        <w:t>, hal. 13–18, 2013.</w:t>
      </w:r>
    </w:p>
    <w:p w14:paraId="0887A1A5"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[5]</w:t>
      </w:r>
      <w:r w:rsidRPr="00212872">
        <w:rPr>
          <w:rFonts w:ascii="Times New Roman" w:hAnsi="Times New Roman"/>
          <w:noProof/>
          <w:sz w:val="24"/>
          <w:szCs w:val="24"/>
        </w:rPr>
        <w:tab/>
        <w:t>R. Lumbantoruan, Y. N. Simatupang, M. N. Siahaan, M. H. Pardede, dan J. Pakpahan, “Penjadwalan Kuliah dengan Algoritma Backtracking ( Penjadwalan Kuliah dengan Algoritma Backtracking,” no. March, 2017.</w:t>
      </w:r>
    </w:p>
    <w:p w14:paraId="5650E15A"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[6]</w:t>
      </w:r>
      <w:r w:rsidRPr="00212872">
        <w:rPr>
          <w:rFonts w:ascii="Times New Roman" w:hAnsi="Times New Roman"/>
          <w:noProof/>
          <w:sz w:val="24"/>
          <w:szCs w:val="24"/>
        </w:rPr>
        <w:tab/>
        <w:t xml:space="preserve">D. Fitriati dan N. M. Nessrayasa, “Implementasi Algoritma Hill Climbing Pada Penentuan Jarak Terpendek Kota Wisata Di Indonesia,” </w:t>
      </w:r>
      <w:r w:rsidRPr="00212872">
        <w:rPr>
          <w:rFonts w:ascii="Times New Roman" w:hAnsi="Times New Roman"/>
          <w:i/>
          <w:iCs/>
          <w:noProof/>
          <w:sz w:val="24"/>
          <w:szCs w:val="24"/>
        </w:rPr>
        <w:t>J. Ris. Inform.</w:t>
      </w:r>
      <w:r w:rsidRPr="00212872">
        <w:rPr>
          <w:rFonts w:ascii="Times New Roman" w:hAnsi="Times New Roman"/>
          <w:noProof/>
          <w:sz w:val="24"/>
          <w:szCs w:val="24"/>
        </w:rPr>
        <w:t>, vol. 1, no. 3, hal. 127–132, 2019.</w:t>
      </w:r>
    </w:p>
    <w:p w14:paraId="77E20C30"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[7]</w:t>
      </w:r>
      <w:r w:rsidRPr="00212872">
        <w:rPr>
          <w:rFonts w:ascii="Times New Roman" w:hAnsi="Times New Roman"/>
          <w:noProof/>
          <w:sz w:val="24"/>
          <w:szCs w:val="24"/>
        </w:rPr>
        <w:tab/>
        <w:t xml:space="preserve">Y. Adharani, E. Susilowati, dan E. Purwanto, “Penerapan Metode Simple Hill Climbing Search Untuk Pencarian Lokasi Terdekat Sekolah Menengah Atas Muhammdiyah,” </w:t>
      </w:r>
      <w:r w:rsidRPr="00212872">
        <w:rPr>
          <w:rFonts w:ascii="Times New Roman" w:hAnsi="Times New Roman"/>
          <w:i/>
          <w:iCs/>
          <w:noProof/>
          <w:sz w:val="24"/>
          <w:szCs w:val="24"/>
        </w:rPr>
        <w:t>Sist. Informasi, Teknol. Inform. dan Komput.</w:t>
      </w:r>
      <w:r w:rsidRPr="00212872">
        <w:rPr>
          <w:rFonts w:ascii="Times New Roman" w:hAnsi="Times New Roman"/>
          <w:noProof/>
          <w:sz w:val="24"/>
          <w:szCs w:val="24"/>
        </w:rPr>
        <w:t>, vol. 7, no. 2, hal. 15, 2017.</w:t>
      </w:r>
    </w:p>
    <w:p w14:paraId="35FA8D1E"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[8]</w:t>
      </w:r>
      <w:r w:rsidRPr="00212872">
        <w:rPr>
          <w:rFonts w:ascii="Times New Roman" w:hAnsi="Times New Roman"/>
          <w:noProof/>
          <w:sz w:val="24"/>
          <w:szCs w:val="24"/>
        </w:rPr>
        <w:tab/>
        <w:t xml:space="preserve">I. G. A. Widyadana dan R. Wibisono, “Penentuan Jadwal dan Rute Perjalanan Kapal dengan Batasan Waktu dan Jumlah Kunjungan,” </w:t>
      </w:r>
      <w:r w:rsidRPr="00212872">
        <w:rPr>
          <w:rFonts w:ascii="Times New Roman" w:hAnsi="Times New Roman"/>
          <w:i/>
          <w:iCs/>
          <w:noProof/>
          <w:sz w:val="24"/>
          <w:szCs w:val="24"/>
        </w:rPr>
        <w:t>J. Tek. Ind.</w:t>
      </w:r>
      <w:r w:rsidRPr="00212872">
        <w:rPr>
          <w:rFonts w:ascii="Times New Roman" w:hAnsi="Times New Roman"/>
          <w:noProof/>
          <w:sz w:val="24"/>
          <w:szCs w:val="24"/>
        </w:rPr>
        <w:t>, vol. 18, no. 2, hal. 123–128, 2016.</w:t>
      </w:r>
    </w:p>
    <w:p w14:paraId="68047F27"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[9]</w:t>
      </w:r>
      <w:r w:rsidRPr="00212872">
        <w:rPr>
          <w:rFonts w:ascii="Times New Roman" w:hAnsi="Times New Roman"/>
          <w:noProof/>
          <w:sz w:val="24"/>
          <w:szCs w:val="24"/>
        </w:rPr>
        <w:tab/>
        <w:t>L. A. Zemma, Herfina, dan A. Qur, “Penerapan Metode Steepest Ascent Hill Climbing Pada Model Pencarian Rute Terdekat Fasilitas Pelayanan Darurat Di Kota Bogor Berbasis Android,” 2015.</w:t>
      </w:r>
    </w:p>
    <w:p w14:paraId="0F8EF168"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[10]</w:t>
      </w:r>
      <w:r w:rsidRPr="00212872">
        <w:rPr>
          <w:rFonts w:ascii="Times New Roman" w:hAnsi="Times New Roman"/>
          <w:noProof/>
          <w:sz w:val="24"/>
          <w:szCs w:val="24"/>
        </w:rPr>
        <w:tab/>
        <w:t>F. Makarim, “Analisis Penggunaan Algoritma Backtracking dalam Penjadwalan Kuliah.” 2017.</w:t>
      </w:r>
    </w:p>
    <w:p w14:paraId="79CFEE61"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[11]</w:t>
      </w:r>
      <w:r w:rsidRPr="00212872">
        <w:rPr>
          <w:rFonts w:ascii="Times New Roman" w:hAnsi="Times New Roman"/>
          <w:noProof/>
          <w:sz w:val="24"/>
          <w:szCs w:val="24"/>
        </w:rPr>
        <w:tab/>
        <w:t xml:space="preserve">A. M. Sodik, A. Mustakim, dan P. Wuryaningrum, “Analisis Perencanaan Pola Operasi Armada Kapal Penyeberangan: Studi Kasus Pelabuhan Ujung-Kamal,” </w:t>
      </w:r>
      <w:r w:rsidRPr="00212872">
        <w:rPr>
          <w:rFonts w:ascii="Times New Roman" w:hAnsi="Times New Roman"/>
          <w:i/>
          <w:iCs/>
          <w:noProof/>
          <w:sz w:val="24"/>
          <w:szCs w:val="24"/>
        </w:rPr>
        <w:t>J. Tek. ITS</w:t>
      </w:r>
      <w:r w:rsidRPr="00212872">
        <w:rPr>
          <w:rFonts w:ascii="Times New Roman" w:hAnsi="Times New Roman"/>
          <w:noProof/>
          <w:sz w:val="24"/>
          <w:szCs w:val="24"/>
        </w:rPr>
        <w:t>, vol. 8, no. 1, hal. 100–104, 2019.</w:t>
      </w:r>
    </w:p>
    <w:p w14:paraId="38F90A02"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[12]</w:t>
      </w:r>
      <w:r w:rsidRPr="00212872">
        <w:rPr>
          <w:rFonts w:ascii="Times New Roman" w:hAnsi="Times New Roman"/>
          <w:noProof/>
          <w:sz w:val="24"/>
          <w:szCs w:val="24"/>
        </w:rPr>
        <w:tab/>
        <w:t xml:space="preserve">E. Elvina dan L. Hakim, “Modifikasi Algoritma Steepest-Ascent Hill Climbing Dan Backtracking Untuk Pencarian Lintasan Kritis Proyek,” </w:t>
      </w:r>
      <w:r w:rsidRPr="00212872">
        <w:rPr>
          <w:rFonts w:ascii="Times New Roman" w:hAnsi="Times New Roman"/>
          <w:i/>
          <w:iCs/>
          <w:noProof/>
          <w:sz w:val="24"/>
          <w:szCs w:val="24"/>
        </w:rPr>
        <w:t>CogITo Smart J.</w:t>
      </w:r>
      <w:r w:rsidRPr="00212872">
        <w:rPr>
          <w:rFonts w:ascii="Times New Roman" w:hAnsi="Times New Roman"/>
          <w:noProof/>
          <w:sz w:val="24"/>
          <w:szCs w:val="24"/>
        </w:rPr>
        <w:t>, vol. 4, no. 2, hal. 268, 2019.</w:t>
      </w:r>
    </w:p>
    <w:p w14:paraId="4501B17D"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[13]</w:t>
      </w:r>
      <w:r w:rsidRPr="00212872">
        <w:rPr>
          <w:rFonts w:ascii="Times New Roman" w:hAnsi="Times New Roman"/>
          <w:noProof/>
          <w:sz w:val="24"/>
          <w:szCs w:val="24"/>
        </w:rPr>
        <w:tab/>
        <w:t>A. Saifudin dan U. Pamulang, “Penjadwalan Perkuliahan Menggunakan Algoritma Hill Climbing,” no. February 2017, 2018.</w:t>
      </w:r>
    </w:p>
    <w:p w14:paraId="6D02DC2D"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[14]</w:t>
      </w:r>
      <w:r w:rsidRPr="00212872">
        <w:rPr>
          <w:rFonts w:ascii="Times New Roman" w:hAnsi="Times New Roman"/>
          <w:noProof/>
          <w:sz w:val="24"/>
          <w:szCs w:val="24"/>
        </w:rPr>
        <w:tab/>
        <w:t xml:space="preserve">M. R. Firdaus, S. I. Halim, A. Hill, C. Search, dan L. Tedekat, “Penerapan Metode Hill Climbing Search untuk Pencarian Lokasi Terdekat pada Aplikasi Toko Virtual Berbasis Android,” </w:t>
      </w:r>
      <w:r w:rsidRPr="00212872">
        <w:rPr>
          <w:rFonts w:ascii="Times New Roman" w:hAnsi="Times New Roman"/>
          <w:i/>
          <w:iCs/>
          <w:noProof/>
          <w:sz w:val="24"/>
          <w:szCs w:val="24"/>
        </w:rPr>
        <w:t>Business</w:t>
      </w:r>
      <w:r w:rsidRPr="00212872">
        <w:rPr>
          <w:rFonts w:ascii="Times New Roman" w:hAnsi="Times New Roman"/>
          <w:noProof/>
          <w:sz w:val="24"/>
          <w:szCs w:val="24"/>
        </w:rPr>
        <w:t>, no. Pencarian Lokasi Terdekat, hal. 88–97, 2014.</w:t>
      </w:r>
    </w:p>
    <w:p w14:paraId="21C5AD66"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[15]</w:t>
      </w:r>
      <w:r w:rsidRPr="00212872">
        <w:rPr>
          <w:rFonts w:ascii="Times New Roman" w:hAnsi="Times New Roman"/>
          <w:noProof/>
          <w:sz w:val="24"/>
          <w:szCs w:val="24"/>
        </w:rPr>
        <w:tab/>
        <w:t>D. Tobasa, “Letak Geografis Kecamatan Ajibata,” 2016. [Daring]. Tersedia pada: https://tobasamosirkab.bps.go.id/backend/pdf_publikasi/kecamatan-ajibata-dalam-angka-2016.pdf. [Diakses: 18-Sep-2019].</w:t>
      </w:r>
    </w:p>
    <w:p w14:paraId="3799F00E"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[16]</w:t>
      </w:r>
      <w:r w:rsidRPr="00212872">
        <w:rPr>
          <w:rFonts w:ascii="Times New Roman" w:hAnsi="Times New Roman"/>
          <w:noProof/>
          <w:sz w:val="24"/>
          <w:szCs w:val="24"/>
        </w:rPr>
        <w:tab/>
        <w:t>J. T. Rahayu, “Penjadwalan kapal di pelabuhan Ajibata,” 2019. [Daring]. Tersedia pada: https://www.antaranews.com/berita/804422/layani-kawasan-danau-toba-asdp-pastikan-aspek-keselamatan-kapal-ihan-batak. [Diakses: 20-Sep-2019].</w:t>
      </w:r>
    </w:p>
    <w:p w14:paraId="279B264C"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[17]</w:t>
      </w:r>
      <w:r w:rsidRPr="00212872">
        <w:rPr>
          <w:rFonts w:ascii="Times New Roman" w:hAnsi="Times New Roman"/>
          <w:noProof/>
          <w:sz w:val="24"/>
          <w:szCs w:val="24"/>
        </w:rPr>
        <w:tab/>
        <w:t xml:space="preserve">W. Hendrastiti </w:t>
      </w:r>
      <w:r w:rsidRPr="00212872">
        <w:rPr>
          <w:rFonts w:ascii="Times New Roman" w:hAnsi="Times New Roman"/>
          <w:i/>
          <w:iCs/>
          <w:noProof/>
          <w:sz w:val="24"/>
          <w:szCs w:val="24"/>
        </w:rPr>
        <w:t>et al.</w:t>
      </w:r>
      <w:r w:rsidRPr="00212872">
        <w:rPr>
          <w:rFonts w:ascii="Times New Roman" w:hAnsi="Times New Roman"/>
          <w:noProof/>
          <w:sz w:val="24"/>
          <w:szCs w:val="24"/>
        </w:rPr>
        <w:t xml:space="preserve">, “Penjadwalan tenaga kerja proyek kereta barang PT. XYZ menggunakan algoritma genetika,” </w:t>
      </w:r>
      <w:r w:rsidRPr="00212872">
        <w:rPr>
          <w:rFonts w:ascii="Times New Roman" w:hAnsi="Times New Roman"/>
          <w:i/>
          <w:iCs/>
          <w:noProof/>
          <w:sz w:val="24"/>
          <w:szCs w:val="24"/>
        </w:rPr>
        <w:t>Tek. Pomits</w:t>
      </w:r>
      <w:r w:rsidRPr="00212872">
        <w:rPr>
          <w:rFonts w:ascii="Times New Roman" w:hAnsi="Times New Roman"/>
          <w:noProof/>
          <w:sz w:val="24"/>
          <w:szCs w:val="24"/>
        </w:rPr>
        <w:t>, vol. 1, no. 1, hal. 1–4, 2012.</w:t>
      </w:r>
    </w:p>
    <w:p w14:paraId="061909F4"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[18]</w:t>
      </w:r>
      <w:r w:rsidRPr="00212872">
        <w:rPr>
          <w:rFonts w:ascii="Times New Roman" w:hAnsi="Times New Roman"/>
          <w:noProof/>
          <w:sz w:val="24"/>
          <w:szCs w:val="24"/>
        </w:rPr>
        <w:tab/>
        <w:t xml:space="preserve">F. Utama, A. H. Kridalaksana, dan I. F. Astuti, “Implementasi Backtracking Algorithm Untuk Penyelesaian Permainan Su Doku Pola 9x9,” </w:t>
      </w:r>
      <w:r w:rsidRPr="00212872">
        <w:rPr>
          <w:rFonts w:ascii="Times New Roman" w:hAnsi="Times New Roman"/>
          <w:i/>
          <w:iCs/>
          <w:noProof/>
          <w:sz w:val="24"/>
          <w:szCs w:val="24"/>
        </w:rPr>
        <w:t>Inform. Mulawarman  J. Ilm. Ilmu Komput.</w:t>
      </w:r>
      <w:r w:rsidRPr="00212872">
        <w:rPr>
          <w:rFonts w:ascii="Times New Roman" w:hAnsi="Times New Roman"/>
          <w:noProof/>
          <w:sz w:val="24"/>
          <w:szCs w:val="24"/>
        </w:rPr>
        <w:t>, vol. 11, no. 1, hal. 29, 2016.</w:t>
      </w:r>
    </w:p>
    <w:p w14:paraId="099F8F0A"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[19]</w:t>
      </w:r>
      <w:r w:rsidRPr="00212872">
        <w:rPr>
          <w:rFonts w:ascii="Times New Roman" w:hAnsi="Times New Roman"/>
          <w:noProof/>
          <w:sz w:val="24"/>
          <w:szCs w:val="24"/>
        </w:rPr>
        <w:tab/>
        <w:t>A. Pratama, “Analisis Penerapan Algoritma Backtracking Pada Pencarian Jalan Keluar di Dalam Labirin Prinsip Pencarian Solusi dengan Metode Runut-Balik,” no. 16, 2007.</w:t>
      </w:r>
    </w:p>
    <w:p w14:paraId="493F2B5A"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[20]</w:t>
      </w:r>
      <w:r w:rsidRPr="00212872">
        <w:rPr>
          <w:rFonts w:ascii="Times New Roman" w:hAnsi="Times New Roman"/>
          <w:noProof/>
          <w:sz w:val="24"/>
          <w:szCs w:val="24"/>
        </w:rPr>
        <w:tab/>
        <w:t>Y. Rifqo, Muhammad Husni Apridiansyah, “Implementasi Algoritma Backtracking Untuk Pencarian Judul Buku,” 2017.</w:t>
      </w:r>
    </w:p>
    <w:p w14:paraId="176F08CB"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[21]</w:t>
      </w:r>
      <w:r w:rsidRPr="00212872">
        <w:rPr>
          <w:rFonts w:ascii="Times New Roman" w:hAnsi="Times New Roman"/>
          <w:noProof/>
          <w:sz w:val="24"/>
          <w:szCs w:val="24"/>
        </w:rPr>
        <w:tab/>
        <w:t xml:space="preserve">N. I. Lesmana, “Penjadwalan Produksi Untuk Meminimalkan Waktu Produksi Dengan Menggunakan Metode Branch And Bound,” </w:t>
      </w:r>
      <w:r w:rsidRPr="00212872">
        <w:rPr>
          <w:rFonts w:ascii="Times New Roman" w:hAnsi="Times New Roman"/>
          <w:i/>
          <w:iCs/>
          <w:noProof/>
          <w:sz w:val="24"/>
          <w:szCs w:val="24"/>
        </w:rPr>
        <w:t>J. Tek. Ind.</w:t>
      </w:r>
      <w:r w:rsidRPr="00212872">
        <w:rPr>
          <w:rFonts w:ascii="Times New Roman" w:hAnsi="Times New Roman"/>
          <w:noProof/>
          <w:sz w:val="24"/>
          <w:szCs w:val="24"/>
        </w:rPr>
        <w:t>, vol. 17, no. 1, hal. 42, 2017.</w:t>
      </w:r>
    </w:p>
    <w:p w14:paraId="19B11935"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[22]</w:t>
      </w:r>
      <w:r w:rsidRPr="00212872">
        <w:rPr>
          <w:rFonts w:ascii="Times New Roman" w:hAnsi="Times New Roman"/>
          <w:noProof/>
          <w:sz w:val="24"/>
          <w:szCs w:val="24"/>
        </w:rPr>
        <w:tab/>
        <w:t xml:space="preserve">H. Anam, F. S. Hanafi, A. F. Adifia, A. F. Ababil, dan S. Bukhori, “Penerapan Metode Steepest Ascent Hill Climb pada Permainan Puzzle,” </w:t>
      </w:r>
      <w:r w:rsidRPr="00212872">
        <w:rPr>
          <w:rFonts w:ascii="Times New Roman" w:hAnsi="Times New Roman"/>
          <w:i/>
          <w:iCs/>
          <w:noProof/>
          <w:sz w:val="24"/>
          <w:szCs w:val="24"/>
        </w:rPr>
        <w:t>INFORMAL Informatics J.</w:t>
      </w:r>
      <w:r w:rsidRPr="00212872">
        <w:rPr>
          <w:rFonts w:ascii="Times New Roman" w:hAnsi="Times New Roman"/>
          <w:noProof/>
          <w:sz w:val="24"/>
          <w:szCs w:val="24"/>
        </w:rPr>
        <w:t>, vol. 3, no. 2, hal. 36, 2018.</w:t>
      </w:r>
    </w:p>
    <w:p w14:paraId="3A20C857"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[23]</w:t>
      </w:r>
      <w:r w:rsidRPr="00212872">
        <w:rPr>
          <w:rFonts w:ascii="Times New Roman" w:hAnsi="Times New Roman"/>
          <w:noProof/>
          <w:sz w:val="24"/>
          <w:szCs w:val="24"/>
        </w:rPr>
        <w:tab/>
        <w:t xml:space="preserve">B. Choudhury </w:t>
      </w:r>
      <w:r w:rsidRPr="00212872">
        <w:rPr>
          <w:rFonts w:ascii="Times New Roman" w:hAnsi="Times New Roman"/>
          <w:i/>
          <w:iCs/>
          <w:noProof/>
          <w:sz w:val="24"/>
          <w:szCs w:val="24"/>
        </w:rPr>
        <w:t>et al.</w:t>
      </w:r>
      <w:r w:rsidRPr="00212872">
        <w:rPr>
          <w:rFonts w:ascii="Times New Roman" w:hAnsi="Times New Roman"/>
          <w:noProof/>
          <w:sz w:val="24"/>
          <w:szCs w:val="24"/>
        </w:rPr>
        <w:t xml:space="preserve">, “Game slider puzzle,” </w:t>
      </w:r>
      <w:r w:rsidRPr="00212872">
        <w:rPr>
          <w:rFonts w:ascii="Times New Roman" w:hAnsi="Times New Roman"/>
          <w:i/>
          <w:iCs/>
          <w:noProof/>
          <w:sz w:val="24"/>
          <w:szCs w:val="24"/>
        </w:rPr>
        <w:t>Pros. Semin. Nas. Multidisiplin Ilmu</w:t>
      </w:r>
      <w:r w:rsidRPr="00212872">
        <w:rPr>
          <w:rFonts w:ascii="Times New Roman" w:hAnsi="Times New Roman"/>
          <w:noProof/>
          <w:sz w:val="24"/>
          <w:szCs w:val="24"/>
        </w:rPr>
        <w:t>, vol. 2, no. 1, hal. 65–73, 2015.</w:t>
      </w:r>
    </w:p>
    <w:p w14:paraId="16B29364" w14:textId="77777777" w:rsidR="00212872" w:rsidRP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[24]</w:t>
      </w:r>
      <w:r w:rsidRPr="00212872">
        <w:rPr>
          <w:rFonts w:ascii="Times New Roman" w:hAnsi="Times New Roman"/>
          <w:noProof/>
          <w:sz w:val="24"/>
          <w:szCs w:val="24"/>
        </w:rPr>
        <w:tab/>
        <w:t>A. Mauluddin, H. P. Utomo, dan S. A. Dewi, “Implementasi Algoritma Steepest Ascent Hill Climbing Pada Permainan Slide Puzzle Berbasis Android,” vol. 2016, no. Sentika, hal. 18–19, 2016.</w:t>
      </w:r>
    </w:p>
    <w:p w14:paraId="5BCD1860" w14:textId="77777777" w:rsidR="00212872" w:rsidRDefault="00212872" w:rsidP="00212872">
      <w:pPr>
        <w:widowControl w:val="0"/>
        <w:autoSpaceDE w:val="0"/>
        <w:autoSpaceDN w:val="0"/>
        <w:adjustRightInd w:val="0"/>
        <w:spacing w:line="360" w:lineRule="auto"/>
        <w:ind w:left="640" w:hanging="640"/>
        <w:rPr>
          <w:rFonts w:ascii="Times New Roman" w:hAnsi="Times New Roman"/>
          <w:noProof/>
          <w:sz w:val="24"/>
          <w:szCs w:val="24"/>
        </w:rPr>
      </w:pPr>
      <w:r w:rsidRPr="00212872">
        <w:rPr>
          <w:rFonts w:ascii="Times New Roman" w:hAnsi="Times New Roman"/>
          <w:noProof/>
          <w:sz w:val="24"/>
          <w:szCs w:val="24"/>
        </w:rPr>
        <w:t>[25]</w:t>
      </w:r>
      <w:r w:rsidRPr="00212872">
        <w:rPr>
          <w:rFonts w:ascii="Times New Roman" w:hAnsi="Times New Roman"/>
          <w:noProof/>
          <w:sz w:val="24"/>
          <w:szCs w:val="24"/>
        </w:rPr>
        <w:tab/>
        <w:t xml:space="preserve">H. Waskita, H. D. Purnomo, dan H. Hendry, “Penjadwalan Kelas Praktikum Menggunakan Algoritma Steepest Ascent Hill Climbing,” </w:t>
      </w:r>
      <w:r w:rsidRPr="00212872">
        <w:rPr>
          <w:rFonts w:ascii="Times New Roman" w:hAnsi="Times New Roman"/>
          <w:i/>
          <w:iCs/>
          <w:noProof/>
          <w:sz w:val="24"/>
          <w:szCs w:val="24"/>
        </w:rPr>
        <w:t>J. Teknol. Informasi-AITI</w:t>
      </w:r>
      <w:r w:rsidRPr="00212872">
        <w:rPr>
          <w:rFonts w:ascii="Times New Roman" w:hAnsi="Times New Roman"/>
          <w:noProof/>
          <w:sz w:val="24"/>
          <w:szCs w:val="24"/>
        </w:rPr>
        <w:t>, vol. 13, no. 2, hal. 153–168, 2016.</w:t>
      </w:r>
    </w:p>
    <w:p w14:paraId="662D0BCA" w14:textId="77777777" w:rsidR="00921A71" w:rsidRDefault="00921A71" w:rsidP="00212872">
      <w:pPr>
        <w:widowControl w:val="0"/>
        <w:autoSpaceDE w:val="0"/>
        <w:autoSpaceDN w:val="0"/>
        <w:adjustRightInd w:val="0"/>
        <w:spacing w:line="360" w:lineRule="auto"/>
        <w:ind w:left="640" w:hanging="640"/>
        <w:rPr>
          <w:rFonts w:ascii="Times New Roman" w:hAnsi="Times New Roman"/>
          <w:noProof/>
          <w:sz w:val="24"/>
          <w:szCs w:val="24"/>
        </w:rPr>
      </w:pPr>
    </w:p>
    <w:p w14:paraId="692A3A51" w14:textId="77777777" w:rsidR="00921A71" w:rsidRDefault="00921A71" w:rsidP="00212872">
      <w:pPr>
        <w:widowControl w:val="0"/>
        <w:autoSpaceDE w:val="0"/>
        <w:autoSpaceDN w:val="0"/>
        <w:adjustRightInd w:val="0"/>
        <w:spacing w:line="360" w:lineRule="auto"/>
        <w:ind w:left="640" w:hanging="640"/>
        <w:rPr>
          <w:rFonts w:ascii="Times New Roman" w:hAnsi="Times New Roman"/>
          <w:noProof/>
          <w:sz w:val="24"/>
        </w:rPr>
      </w:pPr>
    </w:p>
    <w:p w14:paraId="452A8D55"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0C7CD9E9"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2CC085EE"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70DEBD78"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2C17A5C6"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223F561A"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72D6ED9F"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3A66E639"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189ADD1F"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08219B86"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0C580C12"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28D3BE58"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5E3A0B76"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73D6915E"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0993CBBF"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05FC16F6"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3309942A"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1185DCF6"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577A8AB4"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13280438"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0136903F"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25486155"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64CAC64E"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52268E2A" w14:textId="77777777" w:rsidR="00FA5C59" w:rsidRDefault="00FA5C59" w:rsidP="00212872">
      <w:pPr>
        <w:widowControl w:val="0"/>
        <w:autoSpaceDE w:val="0"/>
        <w:autoSpaceDN w:val="0"/>
        <w:adjustRightInd w:val="0"/>
        <w:spacing w:line="360" w:lineRule="auto"/>
        <w:ind w:left="640" w:hanging="640"/>
        <w:rPr>
          <w:rFonts w:ascii="Times New Roman" w:hAnsi="Times New Roman"/>
          <w:noProof/>
          <w:sz w:val="24"/>
        </w:rPr>
      </w:pPr>
    </w:p>
    <w:p w14:paraId="6708E4EF" w14:textId="77777777" w:rsidR="00FA5C59" w:rsidRPr="001C0A3C" w:rsidRDefault="00FA5C59" w:rsidP="00FA5C59">
      <w:pPr>
        <w:pStyle w:val="Heading1"/>
        <w:numPr>
          <w:ilvl w:val="0"/>
          <w:numId w:val="0"/>
        </w:numPr>
        <w:spacing w:line="360" w:lineRule="auto"/>
        <w:ind w:left="432"/>
        <w:jc w:val="left"/>
        <w:rPr>
          <w:rFonts w:ascii="Times New Roman" w:hAnsi="Times New Roman"/>
          <w:sz w:val="24"/>
        </w:rPr>
      </w:pPr>
      <w:bookmarkStart w:id="250" w:name="_Toc45276927"/>
      <w:r w:rsidRPr="001C0A3C">
        <w:rPr>
          <w:rFonts w:ascii="Times New Roman" w:hAnsi="Times New Roman"/>
          <w:sz w:val="24"/>
        </w:rPr>
        <w:t>LAMPIRAN</w:t>
      </w:r>
      <w:bookmarkEnd w:id="250"/>
    </w:p>
    <w:p w14:paraId="3DAC15D7" w14:textId="7ED729C2" w:rsidR="008B6A90" w:rsidRPr="00462A27" w:rsidRDefault="00FA5C59" w:rsidP="00462A27">
      <w:pPr>
        <w:keepNext/>
        <w:widowControl w:val="0"/>
        <w:autoSpaceDE w:val="0"/>
        <w:autoSpaceDN w:val="0"/>
        <w:adjustRightInd w:val="0"/>
        <w:spacing w:line="360" w:lineRule="auto"/>
        <w:ind w:left="640" w:hanging="640"/>
      </w:pPr>
      <w:r>
        <w:rPr>
          <w:noProof/>
        </w:rPr>
        <w:drawing>
          <wp:inline distT="0" distB="0" distL="0" distR="0" wp14:anchorId="79BE76ED" wp14:editId="66E7873E">
            <wp:extent cx="4874032" cy="6902450"/>
            <wp:effectExtent l="0" t="0" r="3175" b="0"/>
            <wp:docPr id="249" name="Picture 249" descr="C:\Users\USER\Documents\Semester 6\Tugas Akhir II\sidang\TA\CamScanner 07-10-2020 11.39.3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Semester 6\Tugas Akhir II\sidang\TA\CamScanner 07-10-2020 11.39.34_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74898" cy="6903677"/>
                    </a:xfrm>
                    <a:prstGeom prst="rect">
                      <a:avLst/>
                    </a:prstGeom>
                    <a:noFill/>
                    <a:ln>
                      <a:noFill/>
                    </a:ln>
                  </pic:spPr>
                </pic:pic>
              </a:graphicData>
            </a:graphic>
          </wp:inline>
        </w:drawing>
      </w:r>
    </w:p>
    <w:p w14:paraId="4BB9D659" w14:textId="77777777" w:rsidR="008B6A90" w:rsidRDefault="008B6A90" w:rsidP="00FA5C59">
      <w:pPr>
        <w:widowControl w:val="0"/>
        <w:autoSpaceDE w:val="0"/>
        <w:autoSpaceDN w:val="0"/>
        <w:adjustRightInd w:val="0"/>
        <w:spacing w:line="360" w:lineRule="auto"/>
        <w:rPr>
          <w:rFonts w:ascii="Times New Roman" w:hAnsi="Times New Roman"/>
          <w:noProof/>
          <w:sz w:val="24"/>
        </w:rPr>
      </w:pPr>
    </w:p>
    <w:p w14:paraId="3D4F5783" w14:textId="68452C8A" w:rsidR="008B6A90" w:rsidRDefault="008B6A90" w:rsidP="00FA5C59">
      <w:pPr>
        <w:widowControl w:val="0"/>
        <w:autoSpaceDE w:val="0"/>
        <w:autoSpaceDN w:val="0"/>
        <w:adjustRightInd w:val="0"/>
        <w:spacing w:line="360" w:lineRule="auto"/>
        <w:rPr>
          <w:rFonts w:ascii="Times New Roman" w:hAnsi="Times New Roman"/>
          <w:noProof/>
          <w:sz w:val="24"/>
        </w:rPr>
      </w:pPr>
    </w:p>
    <w:p w14:paraId="2099BC9B" w14:textId="77777777" w:rsidR="00FA5C59" w:rsidRPr="00FA5C59" w:rsidRDefault="00FA5C59" w:rsidP="00FA5C59">
      <w:pPr>
        <w:pStyle w:val="Caption"/>
        <w:ind w:firstLine="720"/>
        <w:rPr>
          <w:rFonts w:ascii="Times New Roman" w:hAnsi="Times New Roman"/>
          <w:noProof/>
          <w:sz w:val="24"/>
          <w:szCs w:val="24"/>
        </w:rPr>
      </w:pPr>
      <w:bookmarkStart w:id="251" w:name="_Toc45276964"/>
      <w:r w:rsidRPr="00FA5C59">
        <w:rPr>
          <w:rFonts w:ascii="Times New Roman" w:hAnsi="Times New Roman"/>
          <w:sz w:val="24"/>
          <w:szCs w:val="24"/>
        </w:rPr>
        <w:t xml:space="preserve">Gambar </w:t>
      </w:r>
      <w:r w:rsidRPr="00FA5C59">
        <w:rPr>
          <w:rFonts w:ascii="Times New Roman" w:hAnsi="Times New Roman"/>
          <w:sz w:val="24"/>
          <w:szCs w:val="24"/>
        </w:rPr>
        <w:fldChar w:fldCharType="begin"/>
      </w:r>
      <w:r w:rsidRPr="00FA5C59">
        <w:rPr>
          <w:rFonts w:ascii="Times New Roman" w:hAnsi="Times New Roman"/>
          <w:sz w:val="24"/>
          <w:szCs w:val="24"/>
        </w:rPr>
        <w:instrText xml:space="preserve"> SEQ Gambar \* ARABIC </w:instrText>
      </w:r>
      <w:r w:rsidRPr="00FA5C59">
        <w:rPr>
          <w:rFonts w:ascii="Times New Roman" w:hAnsi="Times New Roman"/>
          <w:sz w:val="24"/>
          <w:szCs w:val="24"/>
        </w:rPr>
        <w:fldChar w:fldCharType="separate"/>
      </w:r>
      <w:r w:rsidR="006A7004">
        <w:rPr>
          <w:rFonts w:ascii="Times New Roman" w:hAnsi="Times New Roman"/>
          <w:noProof/>
          <w:sz w:val="24"/>
          <w:szCs w:val="24"/>
        </w:rPr>
        <w:t>37</w:t>
      </w:r>
      <w:r w:rsidRPr="00FA5C59">
        <w:rPr>
          <w:rFonts w:ascii="Times New Roman" w:hAnsi="Times New Roman"/>
          <w:sz w:val="24"/>
          <w:szCs w:val="24"/>
        </w:rPr>
        <w:fldChar w:fldCharType="end"/>
      </w:r>
      <w:r w:rsidRPr="00FA5C59">
        <w:rPr>
          <w:rFonts w:ascii="Times New Roman" w:hAnsi="Times New Roman"/>
          <w:sz w:val="24"/>
          <w:szCs w:val="24"/>
        </w:rPr>
        <w:t>. hasil wawancara dari DISHUB</w:t>
      </w:r>
      <w:bookmarkEnd w:id="251"/>
    </w:p>
    <w:p w14:paraId="7CF00FC4" w14:textId="77777777" w:rsidR="00FA5C59" w:rsidRDefault="00FA5C59" w:rsidP="00FA5C59">
      <w:pPr>
        <w:widowControl w:val="0"/>
        <w:autoSpaceDE w:val="0"/>
        <w:autoSpaceDN w:val="0"/>
        <w:adjustRightInd w:val="0"/>
        <w:spacing w:line="360" w:lineRule="auto"/>
        <w:rPr>
          <w:rFonts w:ascii="Times New Roman" w:hAnsi="Times New Roman"/>
          <w:noProof/>
          <w:sz w:val="24"/>
        </w:rPr>
      </w:pPr>
    </w:p>
    <w:p w14:paraId="27DD06B2" w14:textId="77777777" w:rsidR="008B6A90" w:rsidRDefault="008B6A90" w:rsidP="00212872">
      <w:pPr>
        <w:widowControl w:val="0"/>
        <w:autoSpaceDE w:val="0"/>
        <w:autoSpaceDN w:val="0"/>
        <w:adjustRightInd w:val="0"/>
        <w:spacing w:line="360" w:lineRule="auto"/>
        <w:ind w:left="640" w:hanging="640"/>
        <w:rPr>
          <w:rFonts w:ascii="Times New Roman" w:hAnsi="Times New Roman"/>
          <w:noProof/>
          <w:sz w:val="24"/>
        </w:rPr>
      </w:pPr>
    </w:p>
    <w:p w14:paraId="6556A6CA" w14:textId="77777777" w:rsidR="008B6A90" w:rsidRDefault="008B6A90" w:rsidP="00212872">
      <w:pPr>
        <w:widowControl w:val="0"/>
        <w:autoSpaceDE w:val="0"/>
        <w:autoSpaceDN w:val="0"/>
        <w:adjustRightInd w:val="0"/>
        <w:spacing w:line="360" w:lineRule="auto"/>
        <w:ind w:left="640" w:hanging="640"/>
        <w:rPr>
          <w:rFonts w:ascii="Times New Roman" w:hAnsi="Times New Roman"/>
          <w:noProof/>
          <w:sz w:val="24"/>
        </w:rPr>
      </w:pPr>
    </w:p>
    <w:p w14:paraId="48498234" w14:textId="2E924F95" w:rsidR="008B6A90" w:rsidRDefault="007F051A" w:rsidP="00212872">
      <w:pPr>
        <w:widowControl w:val="0"/>
        <w:autoSpaceDE w:val="0"/>
        <w:autoSpaceDN w:val="0"/>
        <w:adjustRightInd w:val="0"/>
        <w:spacing w:line="360" w:lineRule="auto"/>
        <w:ind w:left="640" w:hanging="640"/>
        <w:rPr>
          <w:rFonts w:ascii="Times New Roman" w:hAnsi="Times New Roman"/>
          <w:noProof/>
          <w:sz w:val="24"/>
        </w:rPr>
      </w:pPr>
      <w:r>
        <w:rPr>
          <w:noProof/>
        </w:rPr>
        <w:drawing>
          <wp:inline distT="0" distB="0" distL="0" distR="0" wp14:anchorId="3E03DFC5" wp14:editId="35AC5DD6">
            <wp:extent cx="5419725" cy="2343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9725" cy="2343150"/>
                    </a:xfrm>
                    <a:prstGeom prst="rect">
                      <a:avLst/>
                    </a:prstGeom>
                  </pic:spPr>
                </pic:pic>
              </a:graphicData>
            </a:graphic>
          </wp:inline>
        </w:drawing>
      </w:r>
    </w:p>
    <w:p w14:paraId="4714D12B" w14:textId="0960DBF1" w:rsidR="008B6A90" w:rsidRDefault="008B6A90" w:rsidP="00212872">
      <w:pPr>
        <w:widowControl w:val="0"/>
        <w:autoSpaceDE w:val="0"/>
        <w:autoSpaceDN w:val="0"/>
        <w:adjustRightInd w:val="0"/>
        <w:spacing w:line="360" w:lineRule="auto"/>
        <w:ind w:left="640" w:hanging="640"/>
        <w:rPr>
          <w:rFonts w:ascii="Times New Roman" w:hAnsi="Times New Roman"/>
          <w:noProof/>
          <w:sz w:val="24"/>
        </w:rPr>
      </w:pPr>
    </w:p>
    <w:p w14:paraId="59BC1D3A" w14:textId="308C5DDD" w:rsidR="00FA5C59" w:rsidRPr="007F051A" w:rsidRDefault="007F051A" w:rsidP="007F051A">
      <w:pPr>
        <w:widowControl w:val="0"/>
        <w:autoSpaceDE w:val="0"/>
        <w:autoSpaceDN w:val="0"/>
        <w:adjustRightInd w:val="0"/>
        <w:spacing w:line="360" w:lineRule="auto"/>
        <w:ind w:left="640" w:hanging="640"/>
        <w:rPr>
          <w:rFonts w:ascii="Times New Roman" w:hAnsi="Times New Roman"/>
          <w:noProof/>
          <w:sz w:val="24"/>
        </w:rPr>
      </w:pPr>
      <w:r>
        <w:rPr>
          <w:noProof/>
        </w:rPr>
        <w:drawing>
          <wp:inline distT="0" distB="0" distL="0" distR="0" wp14:anchorId="1F87807E" wp14:editId="3D64C333">
            <wp:extent cx="5521960" cy="16243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21960" cy="1624330"/>
                    </a:xfrm>
                    <a:prstGeom prst="rect">
                      <a:avLst/>
                    </a:prstGeom>
                  </pic:spPr>
                </pic:pic>
              </a:graphicData>
            </a:graphic>
          </wp:inline>
        </w:drawing>
      </w:r>
    </w:p>
    <w:p w14:paraId="474FDC8D" w14:textId="2FA1450F" w:rsidR="008B6A90" w:rsidRPr="007F051A" w:rsidRDefault="00FA5C59" w:rsidP="007F051A">
      <w:pPr>
        <w:pStyle w:val="Caption"/>
        <w:ind w:left="720" w:firstLine="720"/>
        <w:rPr>
          <w:rFonts w:ascii="Times New Roman" w:hAnsi="Times New Roman"/>
          <w:noProof/>
          <w:sz w:val="24"/>
          <w:szCs w:val="24"/>
        </w:rPr>
      </w:pPr>
      <w:bookmarkStart w:id="252" w:name="_Toc45276965"/>
      <w:r w:rsidRPr="007F051A">
        <w:rPr>
          <w:rFonts w:ascii="Times New Roman" w:hAnsi="Times New Roman"/>
          <w:sz w:val="24"/>
          <w:szCs w:val="24"/>
        </w:rPr>
        <w:t xml:space="preserve">Gambar </w:t>
      </w:r>
      <w:r w:rsidRPr="007F051A">
        <w:rPr>
          <w:rFonts w:ascii="Times New Roman" w:hAnsi="Times New Roman"/>
          <w:sz w:val="24"/>
          <w:szCs w:val="24"/>
        </w:rPr>
        <w:fldChar w:fldCharType="begin"/>
      </w:r>
      <w:r w:rsidRPr="007F051A">
        <w:rPr>
          <w:rFonts w:ascii="Times New Roman" w:hAnsi="Times New Roman"/>
          <w:sz w:val="24"/>
          <w:szCs w:val="24"/>
        </w:rPr>
        <w:instrText xml:space="preserve"> SEQ Gambar \* ARABIC </w:instrText>
      </w:r>
      <w:r w:rsidRPr="007F051A">
        <w:rPr>
          <w:rFonts w:ascii="Times New Roman" w:hAnsi="Times New Roman"/>
          <w:sz w:val="24"/>
          <w:szCs w:val="24"/>
        </w:rPr>
        <w:fldChar w:fldCharType="separate"/>
      </w:r>
      <w:r w:rsidR="006A7004">
        <w:rPr>
          <w:rFonts w:ascii="Times New Roman" w:hAnsi="Times New Roman"/>
          <w:noProof/>
          <w:sz w:val="24"/>
          <w:szCs w:val="24"/>
        </w:rPr>
        <w:t>38</w:t>
      </w:r>
      <w:r w:rsidRPr="007F051A">
        <w:rPr>
          <w:rFonts w:ascii="Times New Roman" w:hAnsi="Times New Roman"/>
          <w:sz w:val="24"/>
          <w:szCs w:val="24"/>
        </w:rPr>
        <w:fldChar w:fldCharType="end"/>
      </w:r>
      <w:r w:rsidRPr="007F051A">
        <w:rPr>
          <w:rFonts w:ascii="Times New Roman" w:hAnsi="Times New Roman"/>
          <w:sz w:val="24"/>
          <w:szCs w:val="24"/>
        </w:rPr>
        <w:t>. hasil perhitungan jarak</w:t>
      </w:r>
      <w:bookmarkEnd w:id="252"/>
    </w:p>
    <w:p w14:paraId="5DCCE4AA" w14:textId="77777777" w:rsidR="008B6A90" w:rsidRDefault="008B6A90" w:rsidP="00212872">
      <w:pPr>
        <w:widowControl w:val="0"/>
        <w:autoSpaceDE w:val="0"/>
        <w:autoSpaceDN w:val="0"/>
        <w:adjustRightInd w:val="0"/>
        <w:spacing w:line="360" w:lineRule="auto"/>
        <w:ind w:left="640" w:hanging="640"/>
        <w:rPr>
          <w:rFonts w:ascii="Times New Roman" w:hAnsi="Times New Roman"/>
          <w:noProof/>
          <w:sz w:val="24"/>
        </w:rPr>
      </w:pPr>
    </w:p>
    <w:p w14:paraId="186D26A0" w14:textId="3098A958" w:rsidR="008B6A90" w:rsidRDefault="008B6A90" w:rsidP="00FA5C59">
      <w:pPr>
        <w:widowControl w:val="0"/>
        <w:autoSpaceDE w:val="0"/>
        <w:autoSpaceDN w:val="0"/>
        <w:adjustRightInd w:val="0"/>
        <w:spacing w:line="360" w:lineRule="auto"/>
        <w:rPr>
          <w:rFonts w:ascii="Times New Roman" w:hAnsi="Times New Roman"/>
          <w:noProof/>
          <w:sz w:val="24"/>
        </w:rPr>
      </w:pPr>
    </w:p>
    <w:p w14:paraId="2E6F8BF0" w14:textId="77777777" w:rsidR="008B6A90" w:rsidRPr="00212872" w:rsidRDefault="008B6A90" w:rsidP="00212872">
      <w:pPr>
        <w:widowControl w:val="0"/>
        <w:autoSpaceDE w:val="0"/>
        <w:autoSpaceDN w:val="0"/>
        <w:adjustRightInd w:val="0"/>
        <w:spacing w:line="360" w:lineRule="auto"/>
        <w:ind w:left="640" w:hanging="640"/>
        <w:rPr>
          <w:rFonts w:ascii="Times New Roman" w:hAnsi="Times New Roman"/>
          <w:noProof/>
          <w:sz w:val="24"/>
        </w:rPr>
      </w:pPr>
    </w:p>
    <w:p w14:paraId="5B666A86" w14:textId="41F54B43" w:rsidR="00532330" w:rsidRDefault="00153541" w:rsidP="00433B3B">
      <w:pPr>
        <w:widowControl w:val="0"/>
        <w:autoSpaceDE w:val="0"/>
        <w:autoSpaceDN w:val="0"/>
        <w:adjustRightInd w:val="0"/>
        <w:spacing w:line="360" w:lineRule="auto"/>
        <w:rPr>
          <w:rFonts w:ascii="Times New Roman" w:hAnsi="Times New Roman"/>
          <w:sz w:val="24"/>
          <w:szCs w:val="24"/>
        </w:rPr>
      </w:pPr>
      <w:r>
        <w:rPr>
          <w:rFonts w:ascii="Times New Roman" w:hAnsi="Times New Roman"/>
          <w:sz w:val="24"/>
          <w:szCs w:val="24"/>
        </w:rPr>
        <w:fldChar w:fldCharType="end"/>
      </w:r>
    </w:p>
    <w:sectPr w:rsidR="00532330" w:rsidSect="006B5892">
      <w:headerReference w:type="even" r:id="rId58"/>
      <w:headerReference w:type="default" r:id="rId59"/>
      <w:footerReference w:type="even" r:id="rId60"/>
      <w:footerReference w:type="default" r:id="rId61"/>
      <w:headerReference w:type="first" r:id="rId62"/>
      <w:footerReference w:type="first" r:id="rId63"/>
      <w:pgSz w:w="11907" w:h="16840" w:code="9"/>
      <w:pgMar w:top="1411" w:right="1411" w:bottom="1411" w:left="1800" w:header="720" w:footer="14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4D4BDF" w14:textId="77777777" w:rsidR="00BF4764" w:rsidRDefault="00BF4764">
      <w:r>
        <w:separator/>
      </w:r>
    </w:p>
  </w:endnote>
  <w:endnote w:type="continuationSeparator" w:id="0">
    <w:p w14:paraId="36683C46" w14:textId="77777777" w:rsidR="00BF4764" w:rsidRDefault="00BF47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02"/>
      <w:gridCol w:w="3780"/>
    </w:tblGrid>
    <w:tr w:rsidR="00925080" w14:paraId="4FB35F55" w14:textId="77777777">
      <w:tc>
        <w:tcPr>
          <w:tcW w:w="5002" w:type="dxa"/>
          <w:tcBorders>
            <w:top w:val="nil"/>
            <w:left w:val="nil"/>
            <w:bottom w:val="nil"/>
            <w:right w:val="nil"/>
          </w:tcBorders>
        </w:tcPr>
        <w:p w14:paraId="2FD28D0D" w14:textId="77777777" w:rsidR="00925080" w:rsidRDefault="00925080" w:rsidP="00FF7178">
          <w:pPr>
            <w:pStyle w:val="Footer"/>
            <w:jc w:val="center"/>
            <w:rPr>
              <w:rFonts w:ascii="Arial" w:hAnsi="Arial"/>
              <w:b/>
              <w:sz w:val="20"/>
            </w:rPr>
          </w:pPr>
        </w:p>
      </w:tc>
      <w:tc>
        <w:tcPr>
          <w:tcW w:w="3780" w:type="dxa"/>
          <w:tcBorders>
            <w:top w:val="nil"/>
            <w:left w:val="nil"/>
            <w:bottom w:val="nil"/>
            <w:right w:val="nil"/>
          </w:tcBorders>
        </w:tcPr>
        <w:p w14:paraId="3B79EE2F" w14:textId="77777777" w:rsidR="00925080" w:rsidRDefault="00925080" w:rsidP="00FF7178">
          <w:pPr>
            <w:pStyle w:val="Footer"/>
            <w:jc w:val="right"/>
            <w:rPr>
              <w:rStyle w:val="PageNumber"/>
              <w:rFonts w:ascii="Arial" w:hAnsi="Arial"/>
              <w:b/>
              <w:sz w:val="20"/>
            </w:rPr>
          </w:pPr>
        </w:p>
      </w:tc>
    </w:tr>
    <w:tr w:rsidR="00925080" w:rsidRPr="006603F0" w14:paraId="2D294E23" w14:textId="77777777">
      <w:tc>
        <w:tcPr>
          <w:tcW w:w="5002" w:type="dxa"/>
          <w:tcBorders>
            <w:top w:val="single" w:sz="4" w:space="0" w:color="auto"/>
            <w:left w:val="nil"/>
            <w:bottom w:val="nil"/>
            <w:right w:val="nil"/>
          </w:tcBorders>
        </w:tcPr>
        <w:p w14:paraId="2F5D2D0D" w14:textId="77777777" w:rsidR="00925080" w:rsidRPr="006603F0" w:rsidRDefault="00925080" w:rsidP="00FF7178">
          <w:pPr>
            <w:pStyle w:val="Footer"/>
            <w:rPr>
              <w:lang w:val="es-ES"/>
            </w:rPr>
          </w:pPr>
          <w:r>
            <w:rPr>
              <w:lang w:val="es-ES"/>
            </w:rPr>
            <w:t>Institut Teknologi Del</w:t>
          </w:r>
        </w:p>
      </w:tc>
      <w:tc>
        <w:tcPr>
          <w:tcW w:w="3780" w:type="dxa"/>
          <w:tcBorders>
            <w:top w:val="single" w:sz="4" w:space="0" w:color="auto"/>
            <w:left w:val="nil"/>
            <w:bottom w:val="nil"/>
            <w:right w:val="nil"/>
          </w:tcBorders>
        </w:tcPr>
        <w:p w14:paraId="24961827" w14:textId="77777777" w:rsidR="00925080" w:rsidRPr="006603F0" w:rsidRDefault="00925080" w:rsidP="00FF7178">
          <w:pPr>
            <w:pStyle w:val="Footer"/>
            <w:rPr>
              <w:lang w:val="es-ES"/>
            </w:rPr>
          </w:pPr>
          <w:r w:rsidRPr="006603F0">
            <w:rPr>
              <w:lang w:val="es-ES"/>
            </w:rPr>
            <w:t xml:space="preserve">Tugas Akhir Diploma 3, </w:t>
          </w:r>
          <w:r w:rsidRPr="006603F0">
            <w:rPr>
              <w:rStyle w:val="PageNumber"/>
              <w:lang w:val="es-ES"/>
            </w:rPr>
            <w:t>Hlmn.</w:t>
          </w:r>
          <w:r w:rsidRPr="004321AA">
            <w:rPr>
              <w:rStyle w:val="PageNumber"/>
              <w:lang w:val="sv-SE"/>
            </w:rPr>
            <w:t xml:space="preserve"> </w:t>
          </w:r>
          <w:r w:rsidRPr="004321AA">
            <w:rPr>
              <w:rStyle w:val="PageNumber"/>
            </w:rPr>
            <w:fldChar w:fldCharType="begin"/>
          </w:r>
          <w:r w:rsidRPr="004321AA">
            <w:rPr>
              <w:rStyle w:val="PageNumber"/>
              <w:lang w:val="sv-SE"/>
            </w:rPr>
            <w:instrText xml:space="preserve"> PAGE </w:instrText>
          </w:r>
          <w:r w:rsidRPr="004321AA">
            <w:rPr>
              <w:rStyle w:val="PageNumber"/>
            </w:rPr>
            <w:fldChar w:fldCharType="separate"/>
          </w:r>
          <w:r w:rsidR="006A7004">
            <w:rPr>
              <w:rStyle w:val="PageNumber"/>
              <w:noProof/>
              <w:lang w:val="sv-SE"/>
            </w:rPr>
            <w:t>22</w:t>
          </w:r>
          <w:r w:rsidRPr="004321AA">
            <w:rPr>
              <w:rStyle w:val="PageNumber"/>
            </w:rPr>
            <w:fldChar w:fldCharType="end"/>
          </w:r>
          <w:r w:rsidRPr="004321AA">
            <w:rPr>
              <w:rStyle w:val="PageNumber"/>
              <w:lang w:val="sv-SE"/>
            </w:rPr>
            <w:t xml:space="preserve"> </w:t>
          </w:r>
          <w:r w:rsidRPr="006603F0">
            <w:rPr>
              <w:rStyle w:val="PageNumber"/>
              <w:lang w:val="es-ES"/>
            </w:rPr>
            <w:t xml:space="preserve">dari </w:t>
          </w:r>
          <w:r>
            <w:rPr>
              <w:rStyle w:val="PageNumber"/>
            </w:rPr>
            <w:t>88</w:t>
          </w:r>
        </w:p>
      </w:tc>
    </w:tr>
    <w:tr w:rsidR="00925080" w:rsidRPr="004321AA" w14:paraId="41C8631E" w14:textId="77777777">
      <w:trPr>
        <w:cantSplit/>
      </w:trPr>
      <w:tc>
        <w:tcPr>
          <w:tcW w:w="8782" w:type="dxa"/>
          <w:gridSpan w:val="2"/>
          <w:tcBorders>
            <w:top w:val="nil"/>
            <w:left w:val="nil"/>
            <w:bottom w:val="nil"/>
            <w:right w:val="nil"/>
          </w:tcBorders>
        </w:tcPr>
        <w:p w14:paraId="24A75082" w14:textId="77777777" w:rsidR="00925080" w:rsidRPr="004321AA" w:rsidRDefault="00925080" w:rsidP="00FF7178">
          <w:pPr>
            <w:pStyle w:val="Footer"/>
            <w:rPr>
              <w:lang w:val="sv-SE"/>
            </w:rPr>
          </w:pPr>
          <w:r>
            <w:rPr>
              <w:lang w:val="sv-SE"/>
            </w:rPr>
            <w:t>Implementasi Algoritme Backtracking CSP dan Steepest Ascent Hill Climbing pada Penjadwalan Kapal Penyeberangan (Studi Kasus : Ajibata)</w:t>
          </w:r>
        </w:p>
      </w:tc>
    </w:tr>
  </w:tbl>
  <w:p w14:paraId="3F8F5236" w14:textId="77777777" w:rsidR="00925080" w:rsidRPr="00FF7178" w:rsidRDefault="00925080">
    <w:pPr>
      <w:pStyle w:val="Footer"/>
      <w:rPr>
        <w:lang w:val="sv-S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02"/>
      <w:gridCol w:w="3780"/>
    </w:tblGrid>
    <w:tr w:rsidR="00925080" w14:paraId="164AF5FF" w14:textId="77777777" w:rsidTr="008A2DC7">
      <w:tc>
        <w:tcPr>
          <w:tcW w:w="5002" w:type="dxa"/>
          <w:tcBorders>
            <w:top w:val="nil"/>
            <w:left w:val="nil"/>
            <w:bottom w:val="nil"/>
            <w:right w:val="nil"/>
          </w:tcBorders>
        </w:tcPr>
        <w:p w14:paraId="714F57A8" w14:textId="77777777" w:rsidR="00925080" w:rsidRDefault="00925080" w:rsidP="008A2DC7">
          <w:pPr>
            <w:pStyle w:val="Footer"/>
            <w:jc w:val="center"/>
            <w:rPr>
              <w:rFonts w:ascii="Arial" w:hAnsi="Arial"/>
              <w:b/>
              <w:sz w:val="20"/>
            </w:rPr>
          </w:pPr>
        </w:p>
      </w:tc>
      <w:tc>
        <w:tcPr>
          <w:tcW w:w="3780" w:type="dxa"/>
          <w:tcBorders>
            <w:top w:val="nil"/>
            <w:left w:val="nil"/>
            <w:bottom w:val="nil"/>
            <w:right w:val="nil"/>
          </w:tcBorders>
        </w:tcPr>
        <w:p w14:paraId="0BE2C923" w14:textId="77777777" w:rsidR="00925080" w:rsidRDefault="00925080" w:rsidP="008A2DC7">
          <w:pPr>
            <w:pStyle w:val="Footer"/>
            <w:jc w:val="right"/>
            <w:rPr>
              <w:rStyle w:val="PageNumber"/>
              <w:rFonts w:ascii="Arial" w:hAnsi="Arial"/>
              <w:b/>
              <w:sz w:val="20"/>
            </w:rPr>
          </w:pPr>
        </w:p>
      </w:tc>
    </w:tr>
    <w:tr w:rsidR="00925080" w:rsidRPr="006603F0" w14:paraId="2B605451" w14:textId="77777777" w:rsidTr="008A2DC7">
      <w:tc>
        <w:tcPr>
          <w:tcW w:w="5002" w:type="dxa"/>
          <w:tcBorders>
            <w:top w:val="single" w:sz="4" w:space="0" w:color="auto"/>
            <w:left w:val="nil"/>
            <w:bottom w:val="nil"/>
            <w:right w:val="nil"/>
          </w:tcBorders>
        </w:tcPr>
        <w:p w14:paraId="54CBE68A" w14:textId="77777777" w:rsidR="00925080" w:rsidRPr="006603F0" w:rsidRDefault="00925080" w:rsidP="008A2DC7">
          <w:pPr>
            <w:pStyle w:val="Footer"/>
            <w:rPr>
              <w:lang w:val="es-ES"/>
            </w:rPr>
          </w:pPr>
          <w:r>
            <w:rPr>
              <w:lang w:val="es-ES"/>
            </w:rPr>
            <w:t>Institut Teknologi Del</w:t>
          </w:r>
        </w:p>
      </w:tc>
      <w:tc>
        <w:tcPr>
          <w:tcW w:w="3780" w:type="dxa"/>
          <w:tcBorders>
            <w:top w:val="single" w:sz="4" w:space="0" w:color="auto"/>
            <w:left w:val="nil"/>
            <w:bottom w:val="nil"/>
            <w:right w:val="nil"/>
          </w:tcBorders>
        </w:tcPr>
        <w:p w14:paraId="2D583119" w14:textId="77777777" w:rsidR="00925080" w:rsidRPr="006603F0" w:rsidRDefault="00925080" w:rsidP="008A2DC7">
          <w:pPr>
            <w:pStyle w:val="Footer"/>
            <w:rPr>
              <w:lang w:val="es-ES"/>
            </w:rPr>
          </w:pPr>
          <w:r w:rsidRPr="006603F0">
            <w:rPr>
              <w:lang w:val="es-ES"/>
            </w:rPr>
            <w:t xml:space="preserve">Tugas Akhir Diploma 3, </w:t>
          </w:r>
          <w:r w:rsidRPr="006603F0">
            <w:rPr>
              <w:rStyle w:val="PageNumber"/>
              <w:lang w:val="es-ES"/>
            </w:rPr>
            <w:t>Hlmn.</w:t>
          </w:r>
          <w:r w:rsidRPr="004321AA">
            <w:rPr>
              <w:rStyle w:val="PageNumber"/>
              <w:lang w:val="sv-SE"/>
            </w:rPr>
            <w:t xml:space="preserve"> </w:t>
          </w:r>
          <w:r w:rsidRPr="004321AA">
            <w:rPr>
              <w:rStyle w:val="PageNumber"/>
            </w:rPr>
            <w:fldChar w:fldCharType="begin"/>
          </w:r>
          <w:r w:rsidRPr="004321AA">
            <w:rPr>
              <w:rStyle w:val="PageNumber"/>
              <w:lang w:val="sv-SE"/>
            </w:rPr>
            <w:instrText xml:space="preserve"> PAGE </w:instrText>
          </w:r>
          <w:r w:rsidRPr="004321AA">
            <w:rPr>
              <w:rStyle w:val="PageNumber"/>
            </w:rPr>
            <w:fldChar w:fldCharType="separate"/>
          </w:r>
          <w:r w:rsidR="006A7004">
            <w:rPr>
              <w:rStyle w:val="PageNumber"/>
              <w:noProof/>
              <w:lang w:val="sv-SE"/>
            </w:rPr>
            <w:t>23</w:t>
          </w:r>
          <w:r w:rsidRPr="004321AA">
            <w:rPr>
              <w:rStyle w:val="PageNumber"/>
            </w:rPr>
            <w:fldChar w:fldCharType="end"/>
          </w:r>
          <w:r w:rsidRPr="004321AA">
            <w:rPr>
              <w:rStyle w:val="PageNumber"/>
              <w:lang w:val="sv-SE"/>
            </w:rPr>
            <w:t xml:space="preserve"> </w:t>
          </w:r>
          <w:r w:rsidRPr="006603F0">
            <w:rPr>
              <w:rStyle w:val="PageNumber"/>
              <w:lang w:val="es-ES"/>
            </w:rPr>
            <w:t xml:space="preserve">dari </w:t>
          </w:r>
          <w:r>
            <w:rPr>
              <w:rStyle w:val="PageNumber"/>
            </w:rPr>
            <w:t>88</w:t>
          </w:r>
        </w:p>
      </w:tc>
    </w:tr>
    <w:tr w:rsidR="00925080" w:rsidRPr="004321AA" w14:paraId="7C349ADD" w14:textId="77777777" w:rsidTr="008A2DC7">
      <w:trPr>
        <w:cantSplit/>
      </w:trPr>
      <w:tc>
        <w:tcPr>
          <w:tcW w:w="8782" w:type="dxa"/>
          <w:gridSpan w:val="2"/>
          <w:tcBorders>
            <w:top w:val="nil"/>
            <w:left w:val="nil"/>
            <w:bottom w:val="nil"/>
            <w:right w:val="nil"/>
          </w:tcBorders>
        </w:tcPr>
        <w:p w14:paraId="298F5ECD" w14:textId="77777777" w:rsidR="00925080" w:rsidRPr="004321AA" w:rsidRDefault="00925080" w:rsidP="008A2DC7">
          <w:pPr>
            <w:pStyle w:val="Footer"/>
            <w:rPr>
              <w:lang w:val="sv-SE"/>
            </w:rPr>
          </w:pPr>
          <w:r>
            <w:rPr>
              <w:lang w:val="sv-SE"/>
            </w:rPr>
            <w:t>Implementasi Algoritme Backtracking CSP dan Steepest Ascent Hill Climbing pada Penjadwalan Kapal Penyeberangan (Studi Kasus : Ajibata)</w:t>
          </w:r>
        </w:p>
      </w:tc>
    </w:tr>
  </w:tbl>
  <w:p w14:paraId="0925F990" w14:textId="77777777" w:rsidR="00925080" w:rsidRPr="00FF7178" w:rsidRDefault="00925080" w:rsidP="002337BA">
    <w:pPr>
      <w:pStyle w:val="Footer"/>
      <w:tabs>
        <w:tab w:val="clear" w:pos="4320"/>
        <w:tab w:val="clear" w:pos="8640"/>
        <w:tab w:val="left" w:pos="1110"/>
      </w:tabs>
      <w:rPr>
        <w:lang w:val="sv-SE"/>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79C818" w14:textId="77777777" w:rsidR="00925080" w:rsidRDefault="00925080">
    <w:pPr>
      <w:spacing w:line="259" w:lineRule="auto"/>
      <w:ind w:left="12"/>
    </w:pPr>
    <w:r>
      <w:rPr>
        <w:rFonts w:eastAsia="Bookman Old Style" w:cs="Bookman Old Style"/>
        <w:i/>
        <w:sz w:val="18"/>
      </w:rPr>
      <w:t xml:space="preserve"> </w:t>
    </w:r>
    <w:r>
      <w:rPr>
        <w:rFonts w:eastAsia="Bookman Old Style" w:cs="Bookman Old Style"/>
        <w:i/>
        <w:sz w:val="18"/>
      </w:rPr>
      <w:tab/>
    </w:r>
    <w:r>
      <w:rPr>
        <w:rFonts w:ascii="Arial" w:eastAsia="Arial" w:hAnsi="Arial" w:cs="Arial"/>
        <w:sz w:val="20"/>
      </w:rPr>
      <w:t xml:space="preserve"> </w:t>
    </w:r>
    <w:r>
      <w:rPr>
        <w:rFonts w:ascii="Arial" w:eastAsia="Arial" w:hAnsi="Arial" w:cs="Arial"/>
        <w:sz w:val="20"/>
      </w:rPr>
      <w:tab/>
      <w:t xml:space="preserve"> </w:t>
    </w:r>
    <w:r>
      <w:rPr>
        <w:rFonts w:ascii="Arial" w:eastAsia="Arial" w:hAnsi="Arial" w:cs="Arial"/>
        <w:sz w:val="20"/>
      </w:rPr>
      <w:tab/>
      <w:t xml:space="preserve"> </w:t>
    </w:r>
  </w:p>
  <w:p w14:paraId="5EFE2858" w14:textId="77777777" w:rsidR="00925080" w:rsidRDefault="00925080">
    <w:pPr>
      <w:spacing w:after="31" w:line="259" w:lineRule="auto"/>
      <w:ind w:right="290"/>
      <w:jc w:val="right"/>
    </w:pPr>
    <w:r>
      <w:rPr>
        <w:rFonts w:ascii="Arial" w:eastAsia="Arial" w:hAnsi="Arial" w:cs="Arial"/>
        <w:b/>
        <w:sz w:val="20"/>
      </w:rPr>
      <w:t>Institut Teknologi Del</w:t>
    </w:r>
    <w:r>
      <w:rPr>
        <w:rFonts w:ascii="Arial" w:eastAsia="Arial" w:hAnsi="Arial" w:cs="Arial"/>
        <w:sz w:val="20"/>
      </w:rPr>
      <w:t xml:space="preserve"> </w:t>
    </w:r>
  </w:p>
  <w:p w14:paraId="575E99D3" w14:textId="77777777" w:rsidR="00925080" w:rsidRDefault="00925080">
    <w:pPr>
      <w:spacing w:line="259" w:lineRule="auto"/>
      <w:ind w:left="12"/>
    </w:pPr>
    <w:r>
      <w:rPr>
        <w:rFonts w:eastAsia="Bookman Old Style" w:cs="Bookman Old Style"/>
        <w:i/>
        <w:sz w:val="18"/>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02"/>
      <w:gridCol w:w="3780"/>
    </w:tblGrid>
    <w:tr w:rsidR="00925080" w14:paraId="4FCDA62D" w14:textId="77777777" w:rsidTr="00A0295F">
      <w:tc>
        <w:tcPr>
          <w:tcW w:w="5002" w:type="dxa"/>
          <w:tcBorders>
            <w:top w:val="nil"/>
            <w:left w:val="nil"/>
            <w:bottom w:val="nil"/>
            <w:right w:val="nil"/>
          </w:tcBorders>
        </w:tcPr>
        <w:p w14:paraId="2C9A1DB4" w14:textId="77777777" w:rsidR="00925080" w:rsidRDefault="00925080" w:rsidP="0033370D">
          <w:pPr>
            <w:pStyle w:val="Footer"/>
            <w:jc w:val="center"/>
            <w:rPr>
              <w:rFonts w:ascii="Arial" w:hAnsi="Arial"/>
              <w:b/>
              <w:sz w:val="20"/>
            </w:rPr>
          </w:pPr>
        </w:p>
      </w:tc>
      <w:tc>
        <w:tcPr>
          <w:tcW w:w="3780" w:type="dxa"/>
          <w:tcBorders>
            <w:top w:val="nil"/>
            <w:left w:val="nil"/>
            <w:bottom w:val="nil"/>
            <w:right w:val="nil"/>
          </w:tcBorders>
        </w:tcPr>
        <w:p w14:paraId="2F725257" w14:textId="77777777" w:rsidR="00925080" w:rsidRDefault="00925080" w:rsidP="0033370D">
          <w:pPr>
            <w:pStyle w:val="Footer"/>
            <w:jc w:val="right"/>
            <w:rPr>
              <w:rStyle w:val="PageNumber"/>
              <w:b/>
            </w:rPr>
          </w:pPr>
        </w:p>
      </w:tc>
    </w:tr>
    <w:tr w:rsidR="00925080" w:rsidRPr="006603F0" w14:paraId="21BE4B29" w14:textId="77777777" w:rsidTr="00A0295F">
      <w:tc>
        <w:tcPr>
          <w:tcW w:w="5002" w:type="dxa"/>
          <w:tcBorders>
            <w:top w:val="single" w:sz="4" w:space="0" w:color="auto"/>
            <w:left w:val="nil"/>
            <w:bottom w:val="nil"/>
            <w:right w:val="nil"/>
          </w:tcBorders>
        </w:tcPr>
        <w:p w14:paraId="1F6CECA2" w14:textId="77777777" w:rsidR="00925080" w:rsidRPr="006603F0" w:rsidRDefault="00925080" w:rsidP="0033370D">
          <w:pPr>
            <w:pStyle w:val="Footer"/>
            <w:rPr>
              <w:lang w:val="es-ES"/>
            </w:rPr>
          </w:pPr>
          <w:r>
            <w:rPr>
              <w:lang w:val="es-ES"/>
            </w:rPr>
            <w:t>Institut Teknologi Del</w:t>
          </w:r>
        </w:p>
      </w:tc>
      <w:tc>
        <w:tcPr>
          <w:tcW w:w="3780" w:type="dxa"/>
          <w:tcBorders>
            <w:top w:val="single" w:sz="4" w:space="0" w:color="auto"/>
            <w:left w:val="nil"/>
            <w:bottom w:val="nil"/>
            <w:right w:val="nil"/>
          </w:tcBorders>
        </w:tcPr>
        <w:p w14:paraId="30BEC5FD" w14:textId="77777777" w:rsidR="00925080" w:rsidRPr="006603F0" w:rsidRDefault="00925080" w:rsidP="0033370D">
          <w:pPr>
            <w:pStyle w:val="Footer"/>
            <w:rPr>
              <w:lang w:val="es-ES"/>
            </w:rPr>
          </w:pPr>
          <w:r w:rsidRPr="006603F0">
            <w:rPr>
              <w:lang w:val="es-ES"/>
            </w:rPr>
            <w:t xml:space="preserve">Tugas Akhir Diploma 3, </w:t>
          </w:r>
          <w:r w:rsidRPr="006603F0">
            <w:rPr>
              <w:rStyle w:val="PageNumber"/>
              <w:lang w:val="es-ES"/>
            </w:rPr>
            <w:t>Hlmn.</w:t>
          </w:r>
          <w:r w:rsidRPr="004321AA">
            <w:rPr>
              <w:rStyle w:val="PageNumber"/>
              <w:lang w:val="sv-SE"/>
            </w:rPr>
            <w:t xml:space="preserve"> </w:t>
          </w:r>
          <w:r w:rsidRPr="004321AA">
            <w:rPr>
              <w:rStyle w:val="PageNumber"/>
            </w:rPr>
            <w:fldChar w:fldCharType="begin"/>
          </w:r>
          <w:r w:rsidRPr="004321AA">
            <w:rPr>
              <w:rStyle w:val="PageNumber"/>
              <w:lang w:val="sv-SE"/>
            </w:rPr>
            <w:instrText xml:space="preserve"> PAGE </w:instrText>
          </w:r>
          <w:r w:rsidRPr="004321AA">
            <w:rPr>
              <w:rStyle w:val="PageNumber"/>
            </w:rPr>
            <w:fldChar w:fldCharType="separate"/>
          </w:r>
          <w:r w:rsidR="006A7004">
            <w:rPr>
              <w:rStyle w:val="PageNumber"/>
              <w:noProof/>
              <w:lang w:val="sv-SE"/>
            </w:rPr>
            <w:t>54</w:t>
          </w:r>
          <w:r w:rsidRPr="004321AA">
            <w:rPr>
              <w:rStyle w:val="PageNumber"/>
            </w:rPr>
            <w:fldChar w:fldCharType="end"/>
          </w:r>
          <w:r w:rsidRPr="004321AA">
            <w:rPr>
              <w:rStyle w:val="PageNumber"/>
              <w:lang w:val="sv-SE"/>
            </w:rPr>
            <w:t xml:space="preserve"> </w:t>
          </w:r>
          <w:r w:rsidRPr="006603F0">
            <w:rPr>
              <w:rStyle w:val="PageNumber"/>
              <w:lang w:val="es-ES"/>
            </w:rPr>
            <w:t xml:space="preserve">dari </w:t>
          </w:r>
          <w:r>
            <w:rPr>
              <w:rStyle w:val="PageNumber"/>
            </w:rPr>
            <w:t>86</w:t>
          </w:r>
        </w:p>
      </w:tc>
    </w:tr>
    <w:tr w:rsidR="00925080" w:rsidRPr="004321AA" w14:paraId="30E1E59F" w14:textId="77777777" w:rsidTr="00A0295F">
      <w:trPr>
        <w:cantSplit/>
      </w:trPr>
      <w:tc>
        <w:tcPr>
          <w:tcW w:w="8782" w:type="dxa"/>
          <w:gridSpan w:val="2"/>
          <w:tcBorders>
            <w:top w:val="nil"/>
            <w:left w:val="nil"/>
            <w:bottom w:val="nil"/>
            <w:right w:val="nil"/>
          </w:tcBorders>
        </w:tcPr>
        <w:p w14:paraId="1C562BFA" w14:textId="77777777" w:rsidR="00925080" w:rsidRPr="004321AA" w:rsidRDefault="00925080" w:rsidP="0033370D">
          <w:pPr>
            <w:pStyle w:val="Footer"/>
            <w:rPr>
              <w:lang w:val="sv-SE"/>
            </w:rPr>
          </w:pPr>
          <w:r>
            <w:rPr>
              <w:lang w:val="sv-SE"/>
            </w:rPr>
            <w:t>Implementasi Algoritme Backtracking CSP dan Steepest Ascent Hill Climbing pada Penjadwalan Kapal Penyeberangan (Studi Kasus : Ajibata)</w:t>
          </w:r>
        </w:p>
      </w:tc>
    </w:tr>
  </w:tbl>
  <w:p w14:paraId="6532C965" w14:textId="77777777" w:rsidR="00925080" w:rsidRDefault="00925080">
    <w:pPr>
      <w:spacing w:line="259" w:lineRule="auto"/>
      <w:ind w:right="290"/>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02"/>
      <w:gridCol w:w="3780"/>
    </w:tblGrid>
    <w:tr w:rsidR="00925080" w14:paraId="30B979A6" w14:textId="77777777" w:rsidTr="00BB0C00">
      <w:tc>
        <w:tcPr>
          <w:tcW w:w="5002" w:type="dxa"/>
          <w:tcBorders>
            <w:top w:val="nil"/>
            <w:left w:val="nil"/>
            <w:bottom w:val="nil"/>
            <w:right w:val="nil"/>
          </w:tcBorders>
        </w:tcPr>
        <w:p w14:paraId="72DDEAFF" w14:textId="77777777" w:rsidR="00925080" w:rsidRDefault="00925080" w:rsidP="00BB0C00">
          <w:pPr>
            <w:pStyle w:val="Footer"/>
            <w:jc w:val="center"/>
            <w:rPr>
              <w:rFonts w:ascii="Arial" w:hAnsi="Arial"/>
              <w:b/>
              <w:sz w:val="20"/>
            </w:rPr>
          </w:pPr>
        </w:p>
      </w:tc>
      <w:tc>
        <w:tcPr>
          <w:tcW w:w="3780" w:type="dxa"/>
          <w:tcBorders>
            <w:top w:val="nil"/>
            <w:left w:val="nil"/>
            <w:bottom w:val="nil"/>
            <w:right w:val="nil"/>
          </w:tcBorders>
        </w:tcPr>
        <w:p w14:paraId="468D2B0D" w14:textId="77777777" w:rsidR="00925080" w:rsidRDefault="00925080" w:rsidP="00BB0C00">
          <w:pPr>
            <w:pStyle w:val="Footer"/>
            <w:jc w:val="right"/>
            <w:rPr>
              <w:rStyle w:val="PageNumber"/>
              <w:b/>
            </w:rPr>
          </w:pPr>
        </w:p>
      </w:tc>
    </w:tr>
    <w:tr w:rsidR="00925080" w:rsidRPr="006603F0" w14:paraId="798FBB88" w14:textId="77777777" w:rsidTr="00BB0C00">
      <w:tc>
        <w:tcPr>
          <w:tcW w:w="5002" w:type="dxa"/>
          <w:tcBorders>
            <w:top w:val="single" w:sz="4" w:space="0" w:color="auto"/>
            <w:left w:val="nil"/>
            <w:bottom w:val="nil"/>
            <w:right w:val="nil"/>
          </w:tcBorders>
        </w:tcPr>
        <w:p w14:paraId="567CACAC" w14:textId="77777777" w:rsidR="00925080" w:rsidRPr="006603F0" w:rsidRDefault="00925080" w:rsidP="00BB0C00">
          <w:pPr>
            <w:pStyle w:val="Footer"/>
            <w:rPr>
              <w:lang w:val="es-ES"/>
            </w:rPr>
          </w:pPr>
          <w:r>
            <w:rPr>
              <w:lang w:val="es-ES"/>
            </w:rPr>
            <w:t>Institut Teknologi Del</w:t>
          </w:r>
        </w:p>
      </w:tc>
      <w:tc>
        <w:tcPr>
          <w:tcW w:w="3780" w:type="dxa"/>
          <w:tcBorders>
            <w:top w:val="single" w:sz="4" w:space="0" w:color="auto"/>
            <w:left w:val="nil"/>
            <w:bottom w:val="nil"/>
            <w:right w:val="nil"/>
          </w:tcBorders>
        </w:tcPr>
        <w:p w14:paraId="07F91462" w14:textId="77777777" w:rsidR="00925080" w:rsidRPr="006603F0" w:rsidRDefault="00925080" w:rsidP="00BB0C00">
          <w:pPr>
            <w:pStyle w:val="Footer"/>
            <w:rPr>
              <w:lang w:val="es-ES"/>
            </w:rPr>
          </w:pPr>
          <w:r w:rsidRPr="006603F0">
            <w:rPr>
              <w:lang w:val="es-ES"/>
            </w:rPr>
            <w:t xml:space="preserve">Tugas Akhir Diploma 3, </w:t>
          </w:r>
          <w:r w:rsidRPr="006603F0">
            <w:rPr>
              <w:rStyle w:val="PageNumber"/>
              <w:lang w:val="es-ES"/>
            </w:rPr>
            <w:t>Hlmn.</w:t>
          </w:r>
          <w:r w:rsidRPr="004321AA">
            <w:rPr>
              <w:rStyle w:val="PageNumber"/>
              <w:lang w:val="sv-SE"/>
            </w:rPr>
            <w:t xml:space="preserve"> </w:t>
          </w:r>
          <w:r w:rsidRPr="004321AA">
            <w:rPr>
              <w:rStyle w:val="PageNumber"/>
            </w:rPr>
            <w:fldChar w:fldCharType="begin"/>
          </w:r>
          <w:r w:rsidRPr="004321AA">
            <w:rPr>
              <w:rStyle w:val="PageNumber"/>
              <w:lang w:val="sv-SE"/>
            </w:rPr>
            <w:instrText xml:space="preserve"> PAGE </w:instrText>
          </w:r>
          <w:r w:rsidRPr="004321AA">
            <w:rPr>
              <w:rStyle w:val="PageNumber"/>
            </w:rPr>
            <w:fldChar w:fldCharType="separate"/>
          </w:r>
          <w:r w:rsidR="006A7004">
            <w:rPr>
              <w:rStyle w:val="PageNumber"/>
              <w:noProof/>
              <w:lang w:val="sv-SE"/>
            </w:rPr>
            <w:t>53</w:t>
          </w:r>
          <w:r w:rsidRPr="004321AA">
            <w:rPr>
              <w:rStyle w:val="PageNumber"/>
            </w:rPr>
            <w:fldChar w:fldCharType="end"/>
          </w:r>
          <w:r w:rsidRPr="004321AA">
            <w:rPr>
              <w:rStyle w:val="PageNumber"/>
              <w:lang w:val="sv-SE"/>
            </w:rPr>
            <w:t xml:space="preserve"> </w:t>
          </w:r>
          <w:r w:rsidRPr="006603F0">
            <w:rPr>
              <w:rStyle w:val="PageNumber"/>
              <w:lang w:val="es-ES"/>
            </w:rPr>
            <w:t xml:space="preserve">dari </w:t>
          </w:r>
          <w:r>
            <w:rPr>
              <w:rStyle w:val="PageNumber"/>
            </w:rPr>
            <w:t>86</w:t>
          </w:r>
        </w:p>
      </w:tc>
    </w:tr>
    <w:tr w:rsidR="00925080" w:rsidRPr="004321AA" w14:paraId="7AFB6BCD" w14:textId="77777777" w:rsidTr="00BB0C00">
      <w:trPr>
        <w:cantSplit/>
      </w:trPr>
      <w:tc>
        <w:tcPr>
          <w:tcW w:w="8782" w:type="dxa"/>
          <w:gridSpan w:val="2"/>
          <w:tcBorders>
            <w:top w:val="nil"/>
            <w:left w:val="nil"/>
            <w:bottom w:val="nil"/>
            <w:right w:val="nil"/>
          </w:tcBorders>
        </w:tcPr>
        <w:p w14:paraId="1A1A38A2" w14:textId="77777777" w:rsidR="00925080" w:rsidRPr="004321AA" w:rsidRDefault="00925080" w:rsidP="00BB0C00">
          <w:pPr>
            <w:pStyle w:val="Footer"/>
            <w:rPr>
              <w:lang w:val="sv-SE"/>
            </w:rPr>
          </w:pPr>
          <w:r>
            <w:rPr>
              <w:lang w:val="sv-SE"/>
            </w:rPr>
            <w:t>Implementasi Algoritme Backtracking CSP dan Steepest Ascent Hill Climbing pada Penjadwalan Kapal Penyeberangan (Studi Kasus : Ajibata)</w:t>
          </w:r>
        </w:p>
      </w:tc>
    </w:tr>
  </w:tbl>
  <w:p w14:paraId="1A638638" w14:textId="77777777" w:rsidR="00925080" w:rsidRDefault="00925080">
    <w:pPr>
      <w:spacing w:after="160" w:line="259"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5A3783" w14:textId="77777777" w:rsidR="00BF4764" w:rsidRDefault="00BF4764">
      <w:r>
        <w:separator/>
      </w:r>
    </w:p>
  </w:footnote>
  <w:footnote w:type="continuationSeparator" w:id="0">
    <w:p w14:paraId="710B1617" w14:textId="77777777" w:rsidR="00BF4764" w:rsidRDefault="00BF47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FF1559" w14:textId="77777777" w:rsidR="00925080" w:rsidRDefault="00925080">
    <w:pPr>
      <w:spacing w:line="232" w:lineRule="auto"/>
      <w:ind w:left="7835" w:right="217"/>
      <w:jc w:val="right"/>
    </w:pPr>
    <w:r>
      <w:fldChar w:fldCharType="begin"/>
    </w:r>
    <w:r>
      <w:instrText xml:space="preserve"> PAGE   \* MERGEFORMAT </w:instrText>
    </w:r>
    <w:r>
      <w:fldChar w:fldCharType="separate"/>
    </w:r>
    <w:r w:rsidRPr="00371CEA">
      <w:rPr>
        <w:rFonts w:ascii="Arial" w:eastAsia="Arial" w:hAnsi="Arial" w:cs="Arial"/>
        <w:noProof/>
        <w:sz w:val="20"/>
      </w:rPr>
      <w:t>112</w:t>
    </w:r>
    <w:r>
      <w:rPr>
        <w:rFonts w:ascii="Arial" w:eastAsia="Arial" w:hAnsi="Arial" w:cs="Arial"/>
        <w:sz w:val="20"/>
      </w:rPr>
      <w:fldChar w:fldCharType="end"/>
    </w:r>
    <w:r>
      <w:rPr>
        <w:rFonts w:ascii="Arial" w:eastAsia="Arial" w:hAnsi="Arial" w:cs="Arial"/>
        <w:sz w:val="20"/>
      </w:rPr>
      <w:t xml:space="preserve"> </w:t>
    </w:r>
    <w:r>
      <w:rPr>
        <w:rFonts w:eastAsia="Bookman Old Style" w:cs="Bookman Old Style"/>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4F10B" w14:textId="77777777" w:rsidR="00925080" w:rsidRDefault="00925080">
    <w:pPr>
      <w:spacing w:line="259" w:lineRule="auto"/>
      <w:ind w:right="288"/>
      <w:jc w:val="right"/>
    </w:pPr>
    <w:r>
      <w:fldChar w:fldCharType="begin"/>
    </w:r>
    <w:r>
      <w:instrText xml:space="preserve"> PAGE   \* MERGEFORMAT </w:instrText>
    </w:r>
    <w:r>
      <w:fldChar w:fldCharType="separate"/>
    </w:r>
    <w:r w:rsidR="006A7004" w:rsidRPr="006A7004">
      <w:rPr>
        <w:rFonts w:ascii="Arial" w:eastAsia="Arial" w:hAnsi="Arial" w:cs="Arial"/>
        <w:noProof/>
        <w:sz w:val="20"/>
      </w:rPr>
      <w:t>54</w:t>
    </w:r>
    <w:r>
      <w:rPr>
        <w:rFonts w:ascii="Arial" w:eastAsia="Arial" w:hAnsi="Arial" w:cs="Arial"/>
        <w:sz w:val="20"/>
      </w:rPr>
      <w:fldChar w:fldCharType="end"/>
    </w:r>
    <w:r>
      <w:rPr>
        <w:rFonts w:ascii="Arial" w:eastAsia="Arial" w:hAnsi="Arial" w:cs="Arial"/>
        <w:sz w:val="20"/>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2BF6BC" w14:textId="77777777" w:rsidR="00925080" w:rsidRDefault="00925080">
    <w:pPr>
      <w:spacing w:after="160" w:line="259"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365CF"/>
    <w:multiLevelType w:val="hybridMultilevel"/>
    <w:tmpl w:val="F5288E1C"/>
    <w:lvl w:ilvl="0" w:tplc="3F4CB682">
      <w:start w:val="1"/>
      <w:numFmt w:val="decimal"/>
      <w:lvlText w:val="%1."/>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1FE290CC">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823E70">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346B1DA">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E8677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2E187E">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F803A4">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080D64">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2684136">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88746C"/>
    <w:multiLevelType w:val="multilevel"/>
    <w:tmpl w:val="4F2C9FBC"/>
    <w:lvl w:ilvl="0">
      <w:start w:val="3"/>
      <w:numFmt w:val="decimal"/>
      <w:lvlText w:val="%1"/>
      <w:lvlJc w:val="left"/>
      <w:pPr>
        <w:ind w:left="600" w:hanging="600"/>
      </w:pPr>
      <w:rPr>
        <w:rFonts w:hint="default"/>
      </w:rPr>
    </w:lvl>
    <w:lvl w:ilvl="1">
      <w:start w:val="1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801DD6"/>
    <w:multiLevelType w:val="hybridMultilevel"/>
    <w:tmpl w:val="B0F082C0"/>
    <w:lvl w:ilvl="0" w:tplc="8604BB90">
      <w:start w:val="1"/>
      <w:numFmt w:val="decimal"/>
      <w:lvlText w:val="%1."/>
      <w:lvlJc w:val="left"/>
      <w:pPr>
        <w:ind w:left="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D6E068">
      <w:start w:val="1"/>
      <w:numFmt w:val="lowerLetter"/>
      <w:lvlText w:val="%2."/>
      <w:lvlJc w:val="left"/>
      <w:pPr>
        <w:ind w:left="117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9A0E7FCE">
      <w:start w:val="1"/>
      <w:numFmt w:val="lowerRoman"/>
      <w:lvlText w:val="%3"/>
      <w:lvlJc w:val="left"/>
      <w:pPr>
        <w:ind w:left="18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6F1016D4">
      <w:start w:val="1"/>
      <w:numFmt w:val="decimal"/>
      <w:lvlText w:val="%4"/>
      <w:lvlJc w:val="left"/>
      <w:pPr>
        <w:ind w:left="25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301E72E6">
      <w:start w:val="1"/>
      <w:numFmt w:val="lowerLetter"/>
      <w:lvlText w:val="%5"/>
      <w:lvlJc w:val="left"/>
      <w:pPr>
        <w:ind w:left="32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75E435D4">
      <w:start w:val="1"/>
      <w:numFmt w:val="lowerRoman"/>
      <w:lvlText w:val="%6"/>
      <w:lvlJc w:val="left"/>
      <w:pPr>
        <w:ind w:left="39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80C6A398">
      <w:start w:val="1"/>
      <w:numFmt w:val="decimal"/>
      <w:lvlText w:val="%7"/>
      <w:lvlJc w:val="left"/>
      <w:pPr>
        <w:ind w:left="46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7E6EE2EC">
      <w:start w:val="1"/>
      <w:numFmt w:val="lowerLetter"/>
      <w:lvlText w:val="%8"/>
      <w:lvlJc w:val="left"/>
      <w:pPr>
        <w:ind w:left="54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FDCC1C9E">
      <w:start w:val="1"/>
      <w:numFmt w:val="lowerRoman"/>
      <w:lvlText w:val="%9"/>
      <w:lvlJc w:val="left"/>
      <w:pPr>
        <w:ind w:left="61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927A35"/>
    <w:multiLevelType w:val="hybridMultilevel"/>
    <w:tmpl w:val="3E967AE2"/>
    <w:lvl w:ilvl="0" w:tplc="D578ED94">
      <w:start w:val="1"/>
      <w:numFmt w:val="decimal"/>
      <w:lvlText w:val="%1."/>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D8B2E204">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8D660B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58D3DA">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0EEA46">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8CD028">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14A406">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125112">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62CEF2">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93154D4"/>
    <w:multiLevelType w:val="hybridMultilevel"/>
    <w:tmpl w:val="697EA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7F5592"/>
    <w:multiLevelType w:val="multilevel"/>
    <w:tmpl w:val="325683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FE3E67"/>
    <w:multiLevelType w:val="hybridMultilevel"/>
    <w:tmpl w:val="46BE448C"/>
    <w:lvl w:ilvl="0" w:tplc="027834B4">
      <w:start w:val="1"/>
      <w:numFmt w:val="bullet"/>
      <w:lvlText w:val="-"/>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1EB37E">
      <w:start w:val="1"/>
      <w:numFmt w:val="bullet"/>
      <w:lvlText w:val="o"/>
      <w:lvlJc w:val="left"/>
      <w:pPr>
        <w:ind w:left="1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CAA0E6">
      <w:start w:val="1"/>
      <w:numFmt w:val="bullet"/>
      <w:lvlText w:val="▪"/>
      <w:lvlJc w:val="left"/>
      <w:pPr>
        <w:ind w:left="2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5C02C0">
      <w:start w:val="1"/>
      <w:numFmt w:val="bullet"/>
      <w:lvlText w:val="•"/>
      <w:lvlJc w:val="left"/>
      <w:pPr>
        <w:ind w:left="2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7E4B3A">
      <w:start w:val="1"/>
      <w:numFmt w:val="bullet"/>
      <w:lvlText w:val="o"/>
      <w:lvlJc w:val="left"/>
      <w:pPr>
        <w:ind w:left="3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0AB2D0">
      <w:start w:val="1"/>
      <w:numFmt w:val="bullet"/>
      <w:lvlText w:val="▪"/>
      <w:lvlJc w:val="left"/>
      <w:pPr>
        <w:ind w:left="4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B684CE">
      <w:start w:val="1"/>
      <w:numFmt w:val="bullet"/>
      <w:lvlText w:val="•"/>
      <w:lvlJc w:val="left"/>
      <w:pPr>
        <w:ind w:left="4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CA79E4">
      <w:start w:val="1"/>
      <w:numFmt w:val="bullet"/>
      <w:lvlText w:val="o"/>
      <w:lvlJc w:val="left"/>
      <w:pPr>
        <w:ind w:left="5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A4F17A">
      <w:start w:val="1"/>
      <w:numFmt w:val="bullet"/>
      <w:lvlText w:val="▪"/>
      <w:lvlJc w:val="left"/>
      <w:pPr>
        <w:ind w:left="6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0891888"/>
    <w:multiLevelType w:val="multilevel"/>
    <w:tmpl w:val="7E8C332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F22002E"/>
    <w:multiLevelType w:val="hybridMultilevel"/>
    <w:tmpl w:val="8EC6E888"/>
    <w:lvl w:ilvl="0" w:tplc="FFFFFFFF">
      <w:start w:val="1"/>
      <w:numFmt w:val="decimal"/>
      <w:pStyle w:val="referensi"/>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9" w15:restartNumberingAfterBreak="0">
    <w:nsid w:val="20093BB3"/>
    <w:multiLevelType w:val="multilevel"/>
    <w:tmpl w:val="3C32CE0C"/>
    <w:lvl w:ilvl="0">
      <w:start w:val="1"/>
      <w:numFmt w:val="decimal"/>
      <w:lvlText w:val="%1."/>
      <w:lvlJc w:val="left"/>
      <w:pPr>
        <w:ind w:left="435" w:hanging="360"/>
      </w:pPr>
      <w:rPr>
        <w:rFonts w:hint="default"/>
      </w:rPr>
    </w:lvl>
    <w:lvl w:ilvl="1">
      <w:start w:val="7"/>
      <w:numFmt w:val="decimal"/>
      <w:isLgl/>
      <w:lvlText w:val="%1.%2"/>
      <w:lvlJc w:val="left"/>
      <w:pPr>
        <w:ind w:left="660" w:hanging="585"/>
      </w:pPr>
      <w:rPr>
        <w:rFonts w:hint="default"/>
      </w:rPr>
    </w:lvl>
    <w:lvl w:ilvl="2">
      <w:start w:val="1"/>
      <w:numFmt w:val="decimal"/>
      <w:isLgl/>
      <w:lvlText w:val="%1.%2.%3"/>
      <w:lvlJc w:val="left"/>
      <w:pPr>
        <w:ind w:left="795" w:hanging="720"/>
      </w:pPr>
      <w:rPr>
        <w:rFonts w:hint="default"/>
      </w:rPr>
    </w:lvl>
    <w:lvl w:ilvl="3">
      <w:start w:val="1"/>
      <w:numFmt w:val="decimal"/>
      <w:isLgl/>
      <w:lvlText w:val="%1.%2.%3.%4"/>
      <w:lvlJc w:val="left"/>
      <w:pPr>
        <w:ind w:left="1155" w:hanging="1080"/>
      </w:pPr>
      <w:rPr>
        <w:rFonts w:hint="default"/>
      </w:rPr>
    </w:lvl>
    <w:lvl w:ilvl="4">
      <w:start w:val="1"/>
      <w:numFmt w:val="decimal"/>
      <w:isLgl/>
      <w:lvlText w:val="%1.%2.%3.%4.%5"/>
      <w:lvlJc w:val="left"/>
      <w:pPr>
        <w:ind w:left="1155" w:hanging="1080"/>
      </w:pPr>
      <w:rPr>
        <w:rFonts w:hint="default"/>
      </w:rPr>
    </w:lvl>
    <w:lvl w:ilvl="5">
      <w:start w:val="1"/>
      <w:numFmt w:val="decimal"/>
      <w:isLgl/>
      <w:lvlText w:val="%1.%2.%3.%4.%5.%6"/>
      <w:lvlJc w:val="left"/>
      <w:pPr>
        <w:ind w:left="1515" w:hanging="1440"/>
      </w:pPr>
      <w:rPr>
        <w:rFonts w:hint="default"/>
      </w:rPr>
    </w:lvl>
    <w:lvl w:ilvl="6">
      <w:start w:val="1"/>
      <w:numFmt w:val="decimal"/>
      <w:isLgl/>
      <w:lvlText w:val="%1.%2.%3.%4.%5.%6.%7"/>
      <w:lvlJc w:val="left"/>
      <w:pPr>
        <w:ind w:left="1515" w:hanging="1440"/>
      </w:pPr>
      <w:rPr>
        <w:rFonts w:hint="default"/>
      </w:rPr>
    </w:lvl>
    <w:lvl w:ilvl="7">
      <w:start w:val="1"/>
      <w:numFmt w:val="decimal"/>
      <w:isLgl/>
      <w:lvlText w:val="%1.%2.%3.%4.%5.%6.%7.%8"/>
      <w:lvlJc w:val="left"/>
      <w:pPr>
        <w:ind w:left="1875" w:hanging="1800"/>
      </w:pPr>
      <w:rPr>
        <w:rFonts w:hint="default"/>
      </w:rPr>
    </w:lvl>
    <w:lvl w:ilvl="8">
      <w:start w:val="1"/>
      <w:numFmt w:val="decimal"/>
      <w:isLgl/>
      <w:lvlText w:val="%1.%2.%3.%4.%5.%6.%7.%8.%9"/>
      <w:lvlJc w:val="left"/>
      <w:pPr>
        <w:ind w:left="1875" w:hanging="1800"/>
      </w:pPr>
      <w:rPr>
        <w:rFonts w:hint="default"/>
      </w:rPr>
    </w:lvl>
  </w:abstractNum>
  <w:abstractNum w:abstractNumId="10" w15:restartNumberingAfterBreak="0">
    <w:nsid w:val="20D40DD6"/>
    <w:multiLevelType w:val="multilevel"/>
    <w:tmpl w:val="5CF234E0"/>
    <w:lvl w:ilvl="0">
      <w:start w:val="1"/>
      <w:numFmt w:val="upperRoman"/>
      <w:pStyle w:val="Heading1"/>
      <w:lvlText w:val="Bab %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i w:val="0"/>
        <w:color w:val="auto"/>
        <w:szCs w:val="24"/>
      </w:rPr>
    </w:lvl>
    <w:lvl w:ilvl="2">
      <w:start w:val="1"/>
      <w:numFmt w:val="decimal"/>
      <w:pStyle w:val="Heading3"/>
      <w:lvlText w:val="2.%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25A01855"/>
    <w:multiLevelType w:val="multilevel"/>
    <w:tmpl w:val="61DCAA74"/>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88D63AE"/>
    <w:multiLevelType w:val="hybridMultilevel"/>
    <w:tmpl w:val="3432E40E"/>
    <w:lvl w:ilvl="0" w:tplc="6DFCC3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A262B47"/>
    <w:multiLevelType w:val="hybridMultilevel"/>
    <w:tmpl w:val="4ED83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430B18"/>
    <w:multiLevelType w:val="hybridMultilevel"/>
    <w:tmpl w:val="7A1C2864"/>
    <w:lvl w:ilvl="0" w:tplc="2BB896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064311"/>
    <w:multiLevelType w:val="multilevel"/>
    <w:tmpl w:val="95CE7C02"/>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E7A2839"/>
    <w:multiLevelType w:val="hybridMultilevel"/>
    <w:tmpl w:val="7C4620B4"/>
    <w:lvl w:ilvl="0" w:tplc="223C9CF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7038D4">
      <w:start w:val="2"/>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DC90D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AEA648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9F694B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338AF7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D4CF9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6CB7E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540AE3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FCE269B"/>
    <w:multiLevelType w:val="multilevel"/>
    <w:tmpl w:val="DDB4C92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03F2B9A"/>
    <w:multiLevelType w:val="multilevel"/>
    <w:tmpl w:val="D37A9A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1DF6C2B"/>
    <w:multiLevelType w:val="multilevel"/>
    <w:tmpl w:val="DE3066B4"/>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659287F"/>
    <w:multiLevelType w:val="hybridMultilevel"/>
    <w:tmpl w:val="02782166"/>
    <w:lvl w:ilvl="0" w:tplc="9A80AE36">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1" w15:restartNumberingAfterBreak="0">
    <w:nsid w:val="3A2E238C"/>
    <w:multiLevelType w:val="hybridMultilevel"/>
    <w:tmpl w:val="856E566A"/>
    <w:lvl w:ilvl="0" w:tplc="F5CEAA7A">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2" w15:restartNumberingAfterBreak="0">
    <w:nsid w:val="3ACA194F"/>
    <w:multiLevelType w:val="hybridMultilevel"/>
    <w:tmpl w:val="342AA974"/>
    <w:lvl w:ilvl="0" w:tplc="4A5AE96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7F2BEBC">
      <w:start w:val="1"/>
      <w:numFmt w:val="lowerLetter"/>
      <w:lvlText w:val="%2"/>
      <w:lvlJc w:val="left"/>
      <w:pPr>
        <w:ind w:left="1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1E6A18">
      <w:start w:val="1"/>
      <w:numFmt w:val="lowerRoman"/>
      <w:lvlText w:val="%3"/>
      <w:lvlJc w:val="left"/>
      <w:pPr>
        <w:ind w:left="22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4C4552">
      <w:start w:val="1"/>
      <w:numFmt w:val="decimal"/>
      <w:lvlText w:val="%4"/>
      <w:lvlJc w:val="left"/>
      <w:pPr>
        <w:ind w:left="29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2AC092">
      <w:start w:val="1"/>
      <w:numFmt w:val="lowerLetter"/>
      <w:lvlText w:val="%5"/>
      <w:lvlJc w:val="left"/>
      <w:pPr>
        <w:ind w:left="3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62449C">
      <w:start w:val="1"/>
      <w:numFmt w:val="lowerRoman"/>
      <w:lvlText w:val="%6"/>
      <w:lvlJc w:val="left"/>
      <w:pPr>
        <w:ind w:left="43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6C8ED0">
      <w:start w:val="1"/>
      <w:numFmt w:val="decimal"/>
      <w:lvlText w:val="%7"/>
      <w:lvlJc w:val="left"/>
      <w:pPr>
        <w:ind w:left="51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70C6FE">
      <w:start w:val="1"/>
      <w:numFmt w:val="lowerLetter"/>
      <w:lvlText w:val="%8"/>
      <w:lvlJc w:val="left"/>
      <w:pPr>
        <w:ind w:left="58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B044E0">
      <w:start w:val="1"/>
      <w:numFmt w:val="lowerRoman"/>
      <w:lvlText w:val="%9"/>
      <w:lvlJc w:val="left"/>
      <w:pPr>
        <w:ind w:left="65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E3E0F5E"/>
    <w:multiLevelType w:val="multilevel"/>
    <w:tmpl w:val="6D9EC7B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F1429A6"/>
    <w:multiLevelType w:val="hybridMultilevel"/>
    <w:tmpl w:val="82489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37043E"/>
    <w:multiLevelType w:val="hybridMultilevel"/>
    <w:tmpl w:val="B9C6807E"/>
    <w:lvl w:ilvl="0" w:tplc="F5926840">
      <w:start w:val="1"/>
      <w:numFmt w:val="decimal"/>
      <w:lvlText w:val="%1."/>
      <w:lvlJc w:val="left"/>
      <w:pPr>
        <w:ind w:left="5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E83D5A">
      <w:start w:val="1"/>
      <w:numFmt w:val="lowerLetter"/>
      <w:lvlText w:val="%2"/>
      <w:lvlJc w:val="left"/>
      <w:pPr>
        <w:ind w:left="12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A6E1BE">
      <w:start w:val="1"/>
      <w:numFmt w:val="lowerRoman"/>
      <w:lvlText w:val="%3"/>
      <w:lvlJc w:val="left"/>
      <w:pPr>
        <w:ind w:left="19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A4D010">
      <w:start w:val="1"/>
      <w:numFmt w:val="decimal"/>
      <w:lvlText w:val="%4"/>
      <w:lvlJc w:val="left"/>
      <w:pPr>
        <w:ind w:left="26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F3E91CC">
      <w:start w:val="1"/>
      <w:numFmt w:val="lowerLetter"/>
      <w:lvlText w:val="%5"/>
      <w:lvlJc w:val="left"/>
      <w:pPr>
        <w:ind w:left="3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8E6CF0">
      <w:start w:val="1"/>
      <w:numFmt w:val="lowerRoman"/>
      <w:lvlText w:val="%6"/>
      <w:lvlJc w:val="left"/>
      <w:pPr>
        <w:ind w:left="4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A438FC">
      <w:start w:val="1"/>
      <w:numFmt w:val="decimal"/>
      <w:lvlText w:val="%7"/>
      <w:lvlJc w:val="left"/>
      <w:pPr>
        <w:ind w:left="4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45C1BB0">
      <w:start w:val="1"/>
      <w:numFmt w:val="lowerLetter"/>
      <w:lvlText w:val="%8"/>
      <w:lvlJc w:val="left"/>
      <w:pPr>
        <w:ind w:left="5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FA82B2">
      <w:start w:val="1"/>
      <w:numFmt w:val="lowerRoman"/>
      <w:lvlText w:val="%9"/>
      <w:lvlJc w:val="left"/>
      <w:pPr>
        <w:ind w:left="6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87D15BA"/>
    <w:multiLevelType w:val="multilevel"/>
    <w:tmpl w:val="FBC6A5EE"/>
    <w:lvl w:ilvl="0">
      <w:start w:val="1"/>
      <w:numFmt w:val="decimal"/>
      <w:lvlText w:val="%1."/>
      <w:lvlJc w:val="left"/>
      <w:pPr>
        <w:ind w:left="720" w:hanging="360"/>
      </w:pPr>
    </w:lvl>
    <w:lvl w:ilvl="1">
      <w:start w:val="3"/>
      <w:numFmt w:val="decimal"/>
      <w:isLgl/>
      <w:lvlText w:val="%1.%2"/>
      <w:lvlJc w:val="left"/>
      <w:pPr>
        <w:ind w:left="960" w:hanging="600"/>
      </w:pPr>
      <w:rPr>
        <w:rFonts w:hint="default"/>
      </w:rPr>
    </w:lvl>
    <w:lvl w:ilvl="2">
      <w:start w:val="3"/>
      <w:numFmt w:val="decimal"/>
      <w:isLgl/>
      <w:lvlText w:val="%1.%2.%3"/>
      <w:lvlJc w:val="left"/>
      <w:pPr>
        <w:ind w:left="1080" w:hanging="720"/>
      </w:pPr>
      <w:rPr>
        <w:rFonts w:hint="default"/>
      </w:rPr>
    </w:lvl>
    <w:lvl w:ilvl="3">
      <w:start w:val="4"/>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8B46372"/>
    <w:multiLevelType w:val="multilevel"/>
    <w:tmpl w:val="B24CAED0"/>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9A50854"/>
    <w:multiLevelType w:val="hybridMultilevel"/>
    <w:tmpl w:val="994ED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C20283"/>
    <w:multiLevelType w:val="hybridMultilevel"/>
    <w:tmpl w:val="8C10E9D8"/>
    <w:lvl w:ilvl="0" w:tplc="86B2F58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C8F8CE">
      <w:start w:val="1"/>
      <w:numFmt w:val="lowerLetter"/>
      <w:lvlText w:val="%2"/>
      <w:lvlJc w:val="left"/>
      <w:pPr>
        <w:ind w:left="1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AA01B8">
      <w:start w:val="1"/>
      <w:numFmt w:val="lowerRoman"/>
      <w:lvlText w:val="%3"/>
      <w:lvlJc w:val="left"/>
      <w:pPr>
        <w:ind w:left="22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ECD39A">
      <w:start w:val="1"/>
      <w:numFmt w:val="decimal"/>
      <w:lvlText w:val="%4"/>
      <w:lvlJc w:val="left"/>
      <w:pPr>
        <w:ind w:left="29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54A33E4">
      <w:start w:val="1"/>
      <w:numFmt w:val="lowerLetter"/>
      <w:lvlText w:val="%5"/>
      <w:lvlJc w:val="left"/>
      <w:pPr>
        <w:ind w:left="3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88FA5A">
      <w:start w:val="1"/>
      <w:numFmt w:val="lowerRoman"/>
      <w:lvlText w:val="%6"/>
      <w:lvlJc w:val="left"/>
      <w:pPr>
        <w:ind w:left="43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32E434">
      <w:start w:val="1"/>
      <w:numFmt w:val="decimal"/>
      <w:lvlText w:val="%7"/>
      <w:lvlJc w:val="left"/>
      <w:pPr>
        <w:ind w:left="51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F215EE">
      <w:start w:val="1"/>
      <w:numFmt w:val="lowerLetter"/>
      <w:lvlText w:val="%8"/>
      <w:lvlJc w:val="left"/>
      <w:pPr>
        <w:ind w:left="58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3069F0">
      <w:start w:val="1"/>
      <w:numFmt w:val="lowerRoman"/>
      <w:lvlText w:val="%9"/>
      <w:lvlJc w:val="left"/>
      <w:pPr>
        <w:ind w:left="65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DE33D06"/>
    <w:multiLevelType w:val="singleLevel"/>
    <w:tmpl w:val="A4A4C004"/>
    <w:lvl w:ilvl="0">
      <w:start w:val="1"/>
      <w:numFmt w:val="lowerLetter"/>
      <w:lvlText w:val="(%1)"/>
      <w:lvlJc w:val="left"/>
      <w:pPr>
        <w:tabs>
          <w:tab w:val="num" w:pos="420"/>
        </w:tabs>
        <w:ind w:left="420" w:hanging="420"/>
      </w:pPr>
      <w:rPr>
        <w:rFonts w:hint="default"/>
      </w:rPr>
    </w:lvl>
  </w:abstractNum>
  <w:abstractNum w:abstractNumId="31" w15:restartNumberingAfterBreak="0">
    <w:nsid w:val="511F57ED"/>
    <w:multiLevelType w:val="hybridMultilevel"/>
    <w:tmpl w:val="CDA4B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944F68"/>
    <w:multiLevelType w:val="hybridMultilevel"/>
    <w:tmpl w:val="0E54E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936C3B"/>
    <w:multiLevelType w:val="hybridMultilevel"/>
    <w:tmpl w:val="99D4CF82"/>
    <w:lvl w:ilvl="0" w:tplc="BD52A2EA">
      <w:start w:val="1"/>
      <w:numFmt w:val="decimal"/>
      <w:lvlText w:val="%1."/>
      <w:lvlJc w:val="left"/>
      <w:pPr>
        <w:ind w:left="1494" w:hanging="360"/>
      </w:pPr>
      <w:rPr>
        <w:rFonts w:hint="default"/>
        <w:sz w:val="28"/>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4" w15:restartNumberingAfterBreak="0">
    <w:nsid w:val="548F493A"/>
    <w:multiLevelType w:val="hybridMultilevel"/>
    <w:tmpl w:val="C4B4A7E4"/>
    <w:lvl w:ilvl="0" w:tplc="789C5D32">
      <w:start w:val="1"/>
      <w:numFmt w:val="decimal"/>
      <w:lvlText w:val="%1."/>
      <w:lvlJc w:val="left"/>
      <w:pPr>
        <w:ind w:left="394" w:hanging="360"/>
      </w:pPr>
      <w:rPr>
        <w:rFonts w:hint="default"/>
      </w:rPr>
    </w:lvl>
    <w:lvl w:ilvl="1" w:tplc="04090019" w:tentative="1">
      <w:start w:val="1"/>
      <w:numFmt w:val="lowerLetter"/>
      <w:lvlText w:val="%2."/>
      <w:lvlJc w:val="left"/>
      <w:pPr>
        <w:ind w:left="1114" w:hanging="360"/>
      </w:pPr>
    </w:lvl>
    <w:lvl w:ilvl="2" w:tplc="0409001B" w:tentative="1">
      <w:start w:val="1"/>
      <w:numFmt w:val="lowerRoman"/>
      <w:lvlText w:val="%3."/>
      <w:lvlJc w:val="right"/>
      <w:pPr>
        <w:ind w:left="1834" w:hanging="180"/>
      </w:pPr>
    </w:lvl>
    <w:lvl w:ilvl="3" w:tplc="0409000F" w:tentative="1">
      <w:start w:val="1"/>
      <w:numFmt w:val="decimal"/>
      <w:lvlText w:val="%4."/>
      <w:lvlJc w:val="left"/>
      <w:pPr>
        <w:ind w:left="2554" w:hanging="360"/>
      </w:pPr>
    </w:lvl>
    <w:lvl w:ilvl="4" w:tplc="04090019" w:tentative="1">
      <w:start w:val="1"/>
      <w:numFmt w:val="lowerLetter"/>
      <w:lvlText w:val="%5."/>
      <w:lvlJc w:val="left"/>
      <w:pPr>
        <w:ind w:left="3274" w:hanging="360"/>
      </w:pPr>
    </w:lvl>
    <w:lvl w:ilvl="5" w:tplc="0409001B" w:tentative="1">
      <w:start w:val="1"/>
      <w:numFmt w:val="lowerRoman"/>
      <w:lvlText w:val="%6."/>
      <w:lvlJc w:val="right"/>
      <w:pPr>
        <w:ind w:left="3994" w:hanging="180"/>
      </w:pPr>
    </w:lvl>
    <w:lvl w:ilvl="6" w:tplc="0409000F" w:tentative="1">
      <w:start w:val="1"/>
      <w:numFmt w:val="decimal"/>
      <w:lvlText w:val="%7."/>
      <w:lvlJc w:val="left"/>
      <w:pPr>
        <w:ind w:left="4714" w:hanging="360"/>
      </w:pPr>
    </w:lvl>
    <w:lvl w:ilvl="7" w:tplc="04090019" w:tentative="1">
      <w:start w:val="1"/>
      <w:numFmt w:val="lowerLetter"/>
      <w:lvlText w:val="%8."/>
      <w:lvlJc w:val="left"/>
      <w:pPr>
        <w:ind w:left="5434" w:hanging="360"/>
      </w:pPr>
    </w:lvl>
    <w:lvl w:ilvl="8" w:tplc="0409001B" w:tentative="1">
      <w:start w:val="1"/>
      <w:numFmt w:val="lowerRoman"/>
      <w:lvlText w:val="%9."/>
      <w:lvlJc w:val="right"/>
      <w:pPr>
        <w:ind w:left="6154" w:hanging="180"/>
      </w:pPr>
    </w:lvl>
  </w:abstractNum>
  <w:abstractNum w:abstractNumId="35" w15:restartNumberingAfterBreak="0">
    <w:nsid w:val="56ED0335"/>
    <w:multiLevelType w:val="multilevel"/>
    <w:tmpl w:val="7E8C332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C7B19C8"/>
    <w:multiLevelType w:val="hybridMultilevel"/>
    <w:tmpl w:val="E5347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6B265B"/>
    <w:multiLevelType w:val="multilevel"/>
    <w:tmpl w:val="7E8C332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FCC535F"/>
    <w:multiLevelType w:val="hybridMultilevel"/>
    <w:tmpl w:val="01FC77C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46418C2"/>
    <w:multiLevelType w:val="multilevel"/>
    <w:tmpl w:val="7B9EC2F4"/>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67D82909"/>
    <w:multiLevelType w:val="hybridMultilevel"/>
    <w:tmpl w:val="0290D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0C22C4"/>
    <w:multiLevelType w:val="hybridMultilevel"/>
    <w:tmpl w:val="C2A25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4826C9"/>
    <w:multiLevelType w:val="hybridMultilevel"/>
    <w:tmpl w:val="4290E54E"/>
    <w:lvl w:ilvl="0" w:tplc="71821646">
      <w:start w:val="1"/>
      <w:numFmt w:val="decimal"/>
      <w:lvlText w:val="%1."/>
      <w:lvlJc w:val="left"/>
      <w:pPr>
        <w:ind w:left="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7A667A">
      <w:start w:val="1"/>
      <w:numFmt w:val="lowerLetter"/>
      <w:lvlText w:val="%2."/>
      <w:lvlJc w:val="left"/>
      <w:pPr>
        <w:ind w:left="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2CE782">
      <w:start w:val="1"/>
      <w:numFmt w:val="lowerRoman"/>
      <w:lvlText w:val="%3"/>
      <w:lvlJc w:val="left"/>
      <w:pPr>
        <w:ind w:left="1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94D454">
      <w:start w:val="1"/>
      <w:numFmt w:val="decimal"/>
      <w:lvlText w:val="%4"/>
      <w:lvlJc w:val="left"/>
      <w:pPr>
        <w:ind w:left="2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28BFF0">
      <w:start w:val="1"/>
      <w:numFmt w:val="lowerLetter"/>
      <w:lvlText w:val="%5"/>
      <w:lvlJc w:val="left"/>
      <w:pPr>
        <w:ind w:left="2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029768">
      <w:start w:val="1"/>
      <w:numFmt w:val="lowerRoman"/>
      <w:lvlText w:val="%6"/>
      <w:lvlJc w:val="left"/>
      <w:pPr>
        <w:ind w:left="3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4EC9AC">
      <w:start w:val="1"/>
      <w:numFmt w:val="decimal"/>
      <w:lvlText w:val="%7"/>
      <w:lvlJc w:val="left"/>
      <w:pPr>
        <w:ind w:left="4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AC697D8">
      <w:start w:val="1"/>
      <w:numFmt w:val="lowerLetter"/>
      <w:lvlText w:val="%8"/>
      <w:lvlJc w:val="left"/>
      <w:pPr>
        <w:ind w:left="5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8245E0">
      <w:start w:val="1"/>
      <w:numFmt w:val="lowerRoman"/>
      <w:lvlText w:val="%9"/>
      <w:lvlJc w:val="left"/>
      <w:pPr>
        <w:ind w:left="5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6C1D694D"/>
    <w:multiLevelType w:val="hybridMultilevel"/>
    <w:tmpl w:val="D598A8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4C0D1C"/>
    <w:multiLevelType w:val="hybridMultilevel"/>
    <w:tmpl w:val="F696A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AB6538"/>
    <w:multiLevelType w:val="multilevel"/>
    <w:tmpl w:val="E88496B0"/>
    <w:lvl w:ilvl="0">
      <w:start w:val="3"/>
      <w:numFmt w:val="decimal"/>
      <w:lvlText w:val="%1"/>
      <w:lvlJc w:val="left"/>
      <w:pPr>
        <w:ind w:left="420" w:hanging="420"/>
      </w:pPr>
      <w:rPr>
        <w:rFonts w:hint="default"/>
      </w:rPr>
    </w:lvl>
    <w:lvl w:ilvl="1">
      <w:start w:val="1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5D957C4"/>
    <w:multiLevelType w:val="hybridMultilevel"/>
    <w:tmpl w:val="1C7E9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EB1A7E"/>
    <w:multiLevelType w:val="hybridMultilevel"/>
    <w:tmpl w:val="387654DC"/>
    <w:lvl w:ilvl="0" w:tplc="06DC6E1A">
      <w:start w:val="1"/>
      <w:numFmt w:val="decimal"/>
      <w:lvlText w:val="%1."/>
      <w:lvlJc w:val="left"/>
      <w:pPr>
        <w:ind w:left="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AE04C82">
      <w:start w:val="1"/>
      <w:numFmt w:val="lowerLetter"/>
      <w:lvlText w:val="%2"/>
      <w:lvlJc w:val="left"/>
      <w:pPr>
        <w:ind w:left="12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1687A5E">
      <w:start w:val="1"/>
      <w:numFmt w:val="lowerRoman"/>
      <w:lvlText w:val="%3"/>
      <w:lvlJc w:val="left"/>
      <w:pPr>
        <w:ind w:left="19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5C0CAC">
      <w:start w:val="1"/>
      <w:numFmt w:val="decimal"/>
      <w:lvlText w:val="%4"/>
      <w:lvlJc w:val="left"/>
      <w:pPr>
        <w:ind w:left="26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210E56E">
      <w:start w:val="1"/>
      <w:numFmt w:val="lowerLetter"/>
      <w:lvlText w:val="%5"/>
      <w:lvlJc w:val="left"/>
      <w:pPr>
        <w:ind w:left="3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629540">
      <w:start w:val="1"/>
      <w:numFmt w:val="lowerRoman"/>
      <w:lvlText w:val="%6"/>
      <w:lvlJc w:val="left"/>
      <w:pPr>
        <w:ind w:left="4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7B09DDC">
      <w:start w:val="1"/>
      <w:numFmt w:val="decimal"/>
      <w:lvlText w:val="%7"/>
      <w:lvlJc w:val="left"/>
      <w:pPr>
        <w:ind w:left="4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6C6CEC">
      <w:start w:val="1"/>
      <w:numFmt w:val="lowerLetter"/>
      <w:lvlText w:val="%8"/>
      <w:lvlJc w:val="left"/>
      <w:pPr>
        <w:ind w:left="5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40926A">
      <w:start w:val="1"/>
      <w:numFmt w:val="lowerRoman"/>
      <w:lvlText w:val="%9"/>
      <w:lvlJc w:val="left"/>
      <w:pPr>
        <w:ind w:left="6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6765320"/>
    <w:multiLevelType w:val="hybridMultilevel"/>
    <w:tmpl w:val="8C10E9D8"/>
    <w:lvl w:ilvl="0" w:tplc="86B2F58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C8F8CE">
      <w:start w:val="1"/>
      <w:numFmt w:val="lowerLetter"/>
      <w:lvlText w:val="%2"/>
      <w:lvlJc w:val="left"/>
      <w:pPr>
        <w:ind w:left="1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AA01B8">
      <w:start w:val="1"/>
      <w:numFmt w:val="lowerRoman"/>
      <w:lvlText w:val="%3"/>
      <w:lvlJc w:val="left"/>
      <w:pPr>
        <w:ind w:left="22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ECD39A">
      <w:start w:val="1"/>
      <w:numFmt w:val="decimal"/>
      <w:lvlText w:val="%4"/>
      <w:lvlJc w:val="left"/>
      <w:pPr>
        <w:ind w:left="29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54A33E4">
      <w:start w:val="1"/>
      <w:numFmt w:val="lowerLetter"/>
      <w:lvlText w:val="%5"/>
      <w:lvlJc w:val="left"/>
      <w:pPr>
        <w:ind w:left="3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88FA5A">
      <w:start w:val="1"/>
      <w:numFmt w:val="lowerRoman"/>
      <w:lvlText w:val="%6"/>
      <w:lvlJc w:val="left"/>
      <w:pPr>
        <w:ind w:left="43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32E434">
      <w:start w:val="1"/>
      <w:numFmt w:val="decimal"/>
      <w:lvlText w:val="%7"/>
      <w:lvlJc w:val="left"/>
      <w:pPr>
        <w:ind w:left="51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F215EE">
      <w:start w:val="1"/>
      <w:numFmt w:val="lowerLetter"/>
      <w:lvlText w:val="%8"/>
      <w:lvlJc w:val="left"/>
      <w:pPr>
        <w:ind w:left="58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3069F0">
      <w:start w:val="1"/>
      <w:numFmt w:val="lowerRoman"/>
      <w:lvlText w:val="%9"/>
      <w:lvlJc w:val="left"/>
      <w:pPr>
        <w:ind w:left="65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75C495A"/>
    <w:multiLevelType w:val="hybridMultilevel"/>
    <w:tmpl w:val="8C10E9D8"/>
    <w:lvl w:ilvl="0" w:tplc="86B2F58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C8F8CE">
      <w:start w:val="1"/>
      <w:numFmt w:val="lowerLetter"/>
      <w:lvlText w:val="%2"/>
      <w:lvlJc w:val="left"/>
      <w:pPr>
        <w:ind w:left="1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AA01B8">
      <w:start w:val="1"/>
      <w:numFmt w:val="lowerRoman"/>
      <w:lvlText w:val="%3"/>
      <w:lvlJc w:val="left"/>
      <w:pPr>
        <w:ind w:left="22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ECD39A">
      <w:start w:val="1"/>
      <w:numFmt w:val="decimal"/>
      <w:lvlText w:val="%4"/>
      <w:lvlJc w:val="left"/>
      <w:pPr>
        <w:ind w:left="29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54A33E4">
      <w:start w:val="1"/>
      <w:numFmt w:val="lowerLetter"/>
      <w:lvlText w:val="%5"/>
      <w:lvlJc w:val="left"/>
      <w:pPr>
        <w:ind w:left="3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88FA5A">
      <w:start w:val="1"/>
      <w:numFmt w:val="lowerRoman"/>
      <w:lvlText w:val="%6"/>
      <w:lvlJc w:val="left"/>
      <w:pPr>
        <w:ind w:left="43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32E434">
      <w:start w:val="1"/>
      <w:numFmt w:val="decimal"/>
      <w:lvlText w:val="%7"/>
      <w:lvlJc w:val="left"/>
      <w:pPr>
        <w:ind w:left="51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F215EE">
      <w:start w:val="1"/>
      <w:numFmt w:val="lowerLetter"/>
      <w:lvlText w:val="%8"/>
      <w:lvlJc w:val="left"/>
      <w:pPr>
        <w:ind w:left="58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3069F0">
      <w:start w:val="1"/>
      <w:numFmt w:val="lowerRoman"/>
      <w:lvlText w:val="%9"/>
      <w:lvlJc w:val="left"/>
      <w:pPr>
        <w:ind w:left="65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0"/>
  </w:num>
  <w:num w:numId="2">
    <w:abstractNumId w:val="8"/>
  </w:num>
  <w:num w:numId="3">
    <w:abstractNumId w:val="10"/>
    <w:lvlOverride w:ilvl="0">
      <w:lvl w:ilvl="0">
        <w:start w:val="1"/>
        <w:numFmt w:val="upperRoman"/>
        <w:pStyle w:val="Heading1"/>
        <w:lvlText w:val="Bab %1"/>
        <w:lvlJc w:val="left"/>
        <w:pPr>
          <w:tabs>
            <w:tab w:val="num" w:pos="432"/>
          </w:tabs>
          <w:ind w:left="432" w:hanging="432"/>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2.%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864"/>
          </w:tabs>
          <w:ind w:left="86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 w:numId="4">
    <w:abstractNumId w:val="12"/>
  </w:num>
  <w:num w:numId="5">
    <w:abstractNumId w:val="20"/>
  </w:num>
  <w:num w:numId="6">
    <w:abstractNumId w:val="47"/>
  </w:num>
  <w:num w:numId="7">
    <w:abstractNumId w:val="25"/>
  </w:num>
  <w:num w:numId="8">
    <w:abstractNumId w:val="18"/>
  </w:num>
  <w:num w:numId="9">
    <w:abstractNumId w:val="0"/>
  </w:num>
  <w:num w:numId="10">
    <w:abstractNumId w:val="3"/>
  </w:num>
  <w:num w:numId="11">
    <w:abstractNumId w:val="9"/>
  </w:num>
  <w:num w:numId="12">
    <w:abstractNumId w:val="5"/>
  </w:num>
  <w:num w:numId="13">
    <w:abstractNumId w:val="13"/>
  </w:num>
  <w:num w:numId="14">
    <w:abstractNumId w:val="17"/>
  </w:num>
  <w:num w:numId="15">
    <w:abstractNumId w:val="14"/>
  </w:num>
  <w:num w:numId="16">
    <w:abstractNumId w:val="6"/>
  </w:num>
  <w:num w:numId="17">
    <w:abstractNumId w:val="2"/>
  </w:num>
  <w:num w:numId="18">
    <w:abstractNumId w:val="16"/>
  </w:num>
  <w:num w:numId="19">
    <w:abstractNumId w:val="42"/>
  </w:num>
  <w:num w:numId="20">
    <w:abstractNumId w:val="37"/>
  </w:num>
  <w:num w:numId="21">
    <w:abstractNumId w:val="26"/>
  </w:num>
  <w:num w:numId="22">
    <w:abstractNumId w:val="45"/>
  </w:num>
  <w:num w:numId="23">
    <w:abstractNumId w:val="39"/>
  </w:num>
  <w:num w:numId="24">
    <w:abstractNumId w:val="11"/>
  </w:num>
  <w:num w:numId="25">
    <w:abstractNumId w:val="19"/>
  </w:num>
  <w:num w:numId="26">
    <w:abstractNumId w:val="1"/>
  </w:num>
  <w:num w:numId="27">
    <w:abstractNumId w:val="46"/>
  </w:num>
  <w:num w:numId="28">
    <w:abstractNumId w:val="40"/>
  </w:num>
  <w:num w:numId="29">
    <w:abstractNumId w:val="28"/>
  </w:num>
  <w:num w:numId="30">
    <w:abstractNumId w:val="41"/>
  </w:num>
  <w:num w:numId="31">
    <w:abstractNumId w:val="32"/>
  </w:num>
  <w:num w:numId="32">
    <w:abstractNumId w:val="31"/>
  </w:num>
  <w:num w:numId="33">
    <w:abstractNumId w:val="15"/>
  </w:num>
  <w:num w:numId="34">
    <w:abstractNumId w:val="38"/>
  </w:num>
  <w:num w:numId="35">
    <w:abstractNumId w:val="4"/>
  </w:num>
  <w:num w:numId="36">
    <w:abstractNumId w:val="27"/>
  </w:num>
  <w:num w:numId="37">
    <w:abstractNumId w:val="23"/>
  </w:num>
  <w:num w:numId="38">
    <w:abstractNumId w:val="30"/>
  </w:num>
  <w:num w:numId="39">
    <w:abstractNumId w:val="36"/>
  </w:num>
  <w:num w:numId="40">
    <w:abstractNumId w:val="33"/>
  </w:num>
  <w:num w:numId="41">
    <w:abstractNumId w:val="43"/>
  </w:num>
  <w:num w:numId="42">
    <w:abstractNumId w:val="44"/>
  </w:num>
  <w:num w:numId="43">
    <w:abstractNumId w:val="49"/>
  </w:num>
  <w:num w:numId="44">
    <w:abstractNumId w:val="48"/>
  </w:num>
  <w:num w:numId="45">
    <w:abstractNumId w:val="29"/>
  </w:num>
  <w:num w:numId="46">
    <w:abstractNumId w:val="22"/>
  </w:num>
  <w:num w:numId="47">
    <w:abstractNumId w:val="34"/>
  </w:num>
  <w:num w:numId="48">
    <w:abstractNumId w:val="21"/>
  </w:num>
  <w:num w:numId="49">
    <w:abstractNumId w:val="7"/>
  </w:num>
  <w:num w:numId="50">
    <w:abstractNumId w:val="24"/>
  </w:num>
  <w:num w:numId="51">
    <w:abstractNumId w:val="35"/>
  </w:num>
  <w:numIdMacAtCleanup w:val="4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ENOVO">
    <w15:presenceInfo w15:providerId="None" w15:userId="LENOV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embedSystemFonts/>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savePreviewPicture/>
  <w:hdrShapeDefaults>
    <o:shapedefaults v:ext="edit" spidmax="2049">
      <o:colormru v:ext="edit" colors="#dd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DE1szQzNDU3MDY2NzJT0lEKTi0uzszPAykwqgUAvMB3uiwAAAA="/>
  </w:docVars>
  <w:rsids>
    <w:rsidRoot w:val="006603F0"/>
    <w:rsid w:val="0000095B"/>
    <w:rsid w:val="000049D1"/>
    <w:rsid w:val="00007DAB"/>
    <w:rsid w:val="00010273"/>
    <w:rsid w:val="000110AC"/>
    <w:rsid w:val="00013AA0"/>
    <w:rsid w:val="00015A60"/>
    <w:rsid w:val="0001767C"/>
    <w:rsid w:val="00017D19"/>
    <w:rsid w:val="00020002"/>
    <w:rsid w:val="00022B81"/>
    <w:rsid w:val="00031961"/>
    <w:rsid w:val="000374CD"/>
    <w:rsid w:val="00045510"/>
    <w:rsid w:val="000510F6"/>
    <w:rsid w:val="00060C2D"/>
    <w:rsid w:val="00076841"/>
    <w:rsid w:val="0008098A"/>
    <w:rsid w:val="00083114"/>
    <w:rsid w:val="0008521F"/>
    <w:rsid w:val="000865DA"/>
    <w:rsid w:val="00090B68"/>
    <w:rsid w:val="000933B7"/>
    <w:rsid w:val="00095EC9"/>
    <w:rsid w:val="00097CA2"/>
    <w:rsid w:val="000A36A8"/>
    <w:rsid w:val="000A3A7A"/>
    <w:rsid w:val="000A3F4F"/>
    <w:rsid w:val="000A44B1"/>
    <w:rsid w:val="000A799E"/>
    <w:rsid w:val="000B11CD"/>
    <w:rsid w:val="000B7DD7"/>
    <w:rsid w:val="000D0548"/>
    <w:rsid w:val="000D0C44"/>
    <w:rsid w:val="000D19A3"/>
    <w:rsid w:val="000D418D"/>
    <w:rsid w:val="000D6BD7"/>
    <w:rsid w:val="000D7504"/>
    <w:rsid w:val="000E2920"/>
    <w:rsid w:val="000E7EFD"/>
    <w:rsid w:val="000F1919"/>
    <w:rsid w:val="000F2203"/>
    <w:rsid w:val="001009AB"/>
    <w:rsid w:val="0010371E"/>
    <w:rsid w:val="00104985"/>
    <w:rsid w:val="00106ED9"/>
    <w:rsid w:val="00112B4F"/>
    <w:rsid w:val="0014139D"/>
    <w:rsid w:val="00142E66"/>
    <w:rsid w:val="00145868"/>
    <w:rsid w:val="00153541"/>
    <w:rsid w:val="00155424"/>
    <w:rsid w:val="001579FC"/>
    <w:rsid w:val="0016581F"/>
    <w:rsid w:val="00170BA8"/>
    <w:rsid w:val="001714FB"/>
    <w:rsid w:val="0017193A"/>
    <w:rsid w:val="00180A98"/>
    <w:rsid w:val="00191920"/>
    <w:rsid w:val="001968A2"/>
    <w:rsid w:val="001B1A99"/>
    <w:rsid w:val="001C159A"/>
    <w:rsid w:val="001C2CE6"/>
    <w:rsid w:val="001D1822"/>
    <w:rsid w:val="001D2DD8"/>
    <w:rsid w:val="001D36DE"/>
    <w:rsid w:val="001E1182"/>
    <w:rsid w:val="001E6751"/>
    <w:rsid w:val="001F1C23"/>
    <w:rsid w:val="001F2C5B"/>
    <w:rsid w:val="001F4DFA"/>
    <w:rsid w:val="00207738"/>
    <w:rsid w:val="00212872"/>
    <w:rsid w:val="002129E9"/>
    <w:rsid w:val="00213E15"/>
    <w:rsid w:val="00214C74"/>
    <w:rsid w:val="00221034"/>
    <w:rsid w:val="002237E0"/>
    <w:rsid w:val="0022598F"/>
    <w:rsid w:val="0023072C"/>
    <w:rsid w:val="0023293D"/>
    <w:rsid w:val="002337BA"/>
    <w:rsid w:val="002361A4"/>
    <w:rsid w:val="0025339F"/>
    <w:rsid w:val="00254812"/>
    <w:rsid w:val="00263D89"/>
    <w:rsid w:val="00264C41"/>
    <w:rsid w:val="0026593B"/>
    <w:rsid w:val="0026621C"/>
    <w:rsid w:val="002669B7"/>
    <w:rsid w:val="00267440"/>
    <w:rsid w:val="002958B1"/>
    <w:rsid w:val="002A3061"/>
    <w:rsid w:val="002A3904"/>
    <w:rsid w:val="002B0663"/>
    <w:rsid w:val="002B6702"/>
    <w:rsid w:val="002B6AFB"/>
    <w:rsid w:val="002C1B67"/>
    <w:rsid w:val="002C7FD8"/>
    <w:rsid w:val="002D11AB"/>
    <w:rsid w:val="002E1021"/>
    <w:rsid w:val="002E3584"/>
    <w:rsid w:val="002E3627"/>
    <w:rsid w:val="002E37B3"/>
    <w:rsid w:val="002E5F8E"/>
    <w:rsid w:val="002E6EA1"/>
    <w:rsid w:val="002F0B89"/>
    <w:rsid w:val="002F410D"/>
    <w:rsid w:val="00304330"/>
    <w:rsid w:val="00310DB7"/>
    <w:rsid w:val="00311F9B"/>
    <w:rsid w:val="0031261C"/>
    <w:rsid w:val="00316139"/>
    <w:rsid w:val="00321D6D"/>
    <w:rsid w:val="00321D7E"/>
    <w:rsid w:val="0032337A"/>
    <w:rsid w:val="00327C54"/>
    <w:rsid w:val="0033171C"/>
    <w:rsid w:val="0033370D"/>
    <w:rsid w:val="00333FF1"/>
    <w:rsid w:val="00334502"/>
    <w:rsid w:val="0033613F"/>
    <w:rsid w:val="00344D1B"/>
    <w:rsid w:val="003459D9"/>
    <w:rsid w:val="00360145"/>
    <w:rsid w:val="00363EC6"/>
    <w:rsid w:val="00366346"/>
    <w:rsid w:val="00370E97"/>
    <w:rsid w:val="003823D5"/>
    <w:rsid w:val="00383999"/>
    <w:rsid w:val="00397C16"/>
    <w:rsid w:val="003A2710"/>
    <w:rsid w:val="003A2BDA"/>
    <w:rsid w:val="003B19D5"/>
    <w:rsid w:val="003B64A1"/>
    <w:rsid w:val="003B6A95"/>
    <w:rsid w:val="003D703C"/>
    <w:rsid w:val="003E02D7"/>
    <w:rsid w:val="003E7E09"/>
    <w:rsid w:val="003F31CD"/>
    <w:rsid w:val="003F5950"/>
    <w:rsid w:val="003F5FDD"/>
    <w:rsid w:val="0040194C"/>
    <w:rsid w:val="004027CF"/>
    <w:rsid w:val="00406C2C"/>
    <w:rsid w:val="004075F6"/>
    <w:rsid w:val="00407D5B"/>
    <w:rsid w:val="00411586"/>
    <w:rsid w:val="00415396"/>
    <w:rsid w:val="00417F02"/>
    <w:rsid w:val="00423B3A"/>
    <w:rsid w:val="00430943"/>
    <w:rsid w:val="004321AA"/>
    <w:rsid w:val="00432B5B"/>
    <w:rsid w:val="00433B3B"/>
    <w:rsid w:val="00436508"/>
    <w:rsid w:val="00443482"/>
    <w:rsid w:val="004439CF"/>
    <w:rsid w:val="00455061"/>
    <w:rsid w:val="00460881"/>
    <w:rsid w:val="00461F14"/>
    <w:rsid w:val="00462A27"/>
    <w:rsid w:val="00464758"/>
    <w:rsid w:val="0046495D"/>
    <w:rsid w:val="00465460"/>
    <w:rsid w:val="00472C66"/>
    <w:rsid w:val="0047482C"/>
    <w:rsid w:val="0049076C"/>
    <w:rsid w:val="0049319F"/>
    <w:rsid w:val="004A136D"/>
    <w:rsid w:val="004A31BD"/>
    <w:rsid w:val="004A77D7"/>
    <w:rsid w:val="004B376B"/>
    <w:rsid w:val="004B598B"/>
    <w:rsid w:val="004B6C95"/>
    <w:rsid w:val="004B7803"/>
    <w:rsid w:val="004C023B"/>
    <w:rsid w:val="004C2B0C"/>
    <w:rsid w:val="004C2BA9"/>
    <w:rsid w:val="004C39AA"/>
    <w:rsid w:val="004C5695"/>
    <w:rsid w:val="004D0D1C"/>
    <w:rsid w:val="004D3B05"/>
    <w:rsid w:val="004E27F7"/>
    <w:rsid w:val="004E5AD5"/>
    <w:rsid w:val="004F3F26"/>
    <w:rsid w:val="004F53BC"/>
    <w:rsid w:val="004F56D1"/>
    <w:rsid w:val="004F5A57"/>
    <w:rsid w:val="005006BE"/>
    <w:rsid w:val="005026A0"/>
    <w:rsid w:val="00504BC1"/>
    <w:rsid w:val="00511B7E"/>
    <w:rsid w:val="00511FB6"/>
    <w:rsid w:val="00516F7C"/>
    <w:rsid w:val="005231BE"/>
    <w:rsid w:val="00524CEA"/>
    <w:rsid w:val="00530289"/>
    <w:rsid w:val="005313B0"/>
    <w:rsid w:val="005316D2"/>
    <w:rsid w:val="00532330"/>
    <w:rsid w:val="005502E0"/>
    <w:rsid w:val="0055648A"/>
    <w:rsid w:val="00575B94"/>
    <w:rsid w:val="00584B53"/>
    <w:rsid w:val="00594DBB"/>
    <w:rsid w:val="005A1C55"/>
    <w:rsid w:val="005A2E42"/>
    <w:rsid w:val="005A45AA"/>
    <w:rsid w:val="005A4C5A"/>
    <w:rsid w:val="005A629D"/>
    <w:rsid w:val="005B2887"/>
    <w:rsid w:val="005B2D26"/>
    <w:rsid w:val="005B71B2"/>
    <w:rsid w:val="005C4987"/>
    <w:rsid w:val="005C552C"/>
    <w:rsid w:val="005C7142"/>
    <w:rsid w:val="005D7061"/>
    <w:rsid w:val="005E557F"/>
    <w:rsid w:val="005F25B4"/>
    <w:rsid w:val="005F2AC1"/>
    <w:rsid w:val="005F3213"/>
    <w:rsid w:val="005F353D"/>
    <w:rsid w:val="005F47D4"/>
    <w:rsid w:val="005F4EFF"/>
    <w:rsid w:val="0060439B"/>
    <w:rsid w:val="006066F6"/>
    <w:rsid w:val="006116EC"/>
    <w:rsid w:val="00611FFC"/>
    <w:rsid w:val="00615328"/>
    <w:rsid w:val="0063550B"/>
    <w:rsid w:val="00641582"/>
    <w:rsid w:val="00645738"/>
    <w:rsid w:val="00650BDE"/>
    <w:rsid w:val="00651664"/>
    <w:rsid w:val="00651DF0"/>
    <w:rsid w:val="00652900"/>
    <w:rsid w:val="0065386A"/>
    <w:rsid w:val="006603F0"/>
    <w:rsid w:val="00666429"/>
    <w:rsid w:val="006723AD"/>
    <w:rsid w:val="00673320"/>
    <w:rsid w:val="00673ADA"/>
    <w:rsid w:val="006867E6"/>
    <w:rsid w:val="0069262B"/>
    <w:rsid w:val="006A42C7"/>
    <w:rsid w:val="006A7004"/>
    <w:rsid w:val="006B525B"/>
    <w:rsid w:val="006B5892"/>
    <w:rsid w:val="006B64E7"/>
    <w:rsid w:val="006B6E98"/>
    <w:rsid w:val="006C7246"/>
    <w:rsid w:val="006C76C4"/>
    <w:rsid w:val="006C7ADB"/>
    <w:rsid w:val="006D29EE"/>
    <w:rsid w:val="006D2D6F"/>
    <w:rsid w:val="006D40FC"/>
    <w:rsid w:val="006D45BE"/>
    <w:rsid w:val="006D771F"/>
    <w:rsid w:val="006D78D4"/>
    <w:rsid w:val="006E2D4F"/>
    <w:rsid w:val="006E71FE"/>
    <w:rsid w:val="00701EF3"/>
    <w:rsid w:val="00705077"/>
    <w:rsid w:val="00705377"/>
    <w:rsid w:val="00724E5A"/>
    <w:rsid w:val="00725392"/>
    <w:rsid w:val="00727857"/>
    <w:rsid w:val="00727F2E"/>
    <w:rsid w:val="00730937"/>
    <w:rsid w:val="00732070"/>
    <w:rsid w:val="00736AF4"/>
    <w:rsid w:val="00742668"/>
    <w:rsid w:val="00744595"/>
    <w:rsid w:val="007446A3"/>
    <w:rsid w:val="00747A2B"/>
    <w:rsid w:val="00747B1C"/>
    <w:rsid w:val="007546D3"/>
    <w:rsid w:val="00761173"/>
    <w:rsid w:val="0076218C"/>
    <w:rsid w:val="00772C00"/>
    <w:rsid w:val="007772BC"/>
    <w:rsid w:val="00777B59"/>
    <w:rsid w:val="007805D8"/>
    <w:rsid w:val="007876B5"/>
    <w:rsid w:val="00791448"/>
    <w:rsid w:val="00792490"/>
    <w:rsid w:val="007A46CB"/>
    <w:rsid w:val="007A5965"/>
    <w:rsid w:val="007A5BC8"/>
    <w:rsid w:val="007B013D"/>
    <w:rsid w:val="007B2522"/>
    <w:rsid w:val="007B277B"/>
    <w:rsid w:val="007B5DE4"/>
    <w:rsid w:val="007B6857"/>
    <w:rsid w:val="007B70E9"/>
    <w:rsid w:val="007C1130"/>
    <w:rsid w:val="007C7045"/>
    <w:rsid w:val="007C75C3"/>
    <w:rsid w:val="007D3466"/>
    <w:rsid w:val="007E1EC0"/>
    <w:rsid w:val="007E27FC"/>
    <w:rsid w:val="007F051A"/>
    <w:rsid w:val="007F24CF"/>
    <w:rsid w:val="007F4852"/>
    <w:rsid w:val="008039C6"/>
    <w:rsid w:val="0080430D"/>
    <w:rsid w:val="00811B47"/>
    <w:rsid w:val="00821ADF"/>
    <w:rsid w:val="00824DE4"/>
    <w:rsid w:val="00834F0C"/>
    <w:rsid w:val="00834F28"/>
    <w:rsid w:val="00836106"/>
    <w:rsid w:val="0083676C"/>
    <w:rsid w:val="00836DB0"/>
    <w:rsid w:val="00837417"/>
    <w:rsid w:val="008426CB"/>
    <w:rsid w:val="00843989"/>
    <w:rsid w:val="00844149"/>
    <w:rsid w:val="00844BCD"/>
    <w:rsid w:val="00852BB5"/>
    <w:rsid w:val="00862CB1"/>
    <w:rsid w:val="00866CCB"/>
    <w:rsid w:val="0087435F"/>
    <w:rsid w:val="00874F43"/>
    <w:rsid w:val="00877201"/>
    <w:rsid w:val="00880773"/>
    <w:rsid w:val="008813C9"/>
    <w:rsid w:val="00883E7C"/>
    <w:rsid w:val="00884EB9"/>
    <w:rsid w:val="00894539"/>
    <w:rsid w:val="00895D11"/>
    <w:rsid w:val="008A2DC7"/>
    <w:rsid w:val="008B1D77"/>
    <w:rsid w:val="008B5049"/>
    <w:rsid w:val="008B572D"/>
    <w:rsid w:val="008B5988"/>
    <w:rsid w:val="008B6A90"/>
    <w:rsid w:val="008C17F4"/>
    <w:rsid w:val="008C39BF"/>
    <w:rsid w:val="008C484A"/>
    <w:rsid w:val="008D5A58"/>
    <w:rsid w:val="008E086F"/>
    <w:rsid w:val="008E5D5F"/>
    <w:rsid w:val="008E68DF"/>
    <w:rsid w:val="008E6AD7"/>
    <w:rsid w:val="00900960"/>
    <w:rsid w:val="009013E9"/>
    <w:rsid w:val="00904DC3"/>
    <w:rsid w:val="0090593D"/>
    <w:rsid w:val="0091094F"/>
    <w:rsid w:val="00911C40"/>
    <w:rsid w:val="0091471F"/>
    <w:rsid w:val="00921A71"/>
    <w:rsid w:val="00925080"/>
    <w:rsid w:val="00931381"/>
    <w:rsid w:val="009420A4"/>
    <w:rsid w:val="00942279"/>
    <w:rsid w:val="00945F3D"/>
    <w:rsid w:val="00946479"/>
    <w:rsid w:val="00946EAE"/>
    <w:rsid w:val="009607E4"/>
    <w:rsid w:val="00965DE2"/>
    <w:rsid w:val="00965EA2"/>
    <w:rsid w:val="009677F9"/>
    <w:rsid w:val="00970D76"/>
    <w:rsid w:val="0097149D"/>
    <w:rsid w:val="00971592"/>
    <w:rsid w:val="00972734"/>
    <w:rsid w:val="00986F95"/>
    <w:rsid w:val="00990630"/>
    <w:rsid w:val="00992755"/>
    <w:rsid w:val="0099568D"/>
    <w:rsid w:val="009A4D1B"/>
    <w:rsid w:val="009A6263"/>
    <w:rsid w:val="009B04C0"/>
    <w:rsid w:val="009B18EF"/>
    <w:rsid w:val="009B6BD7"/>
    <w:rsid w:val="009B7B0B"/>
    <w:rsid w:val="009C48B8"/>
    <w:rsid w:val="009C6399"/>
    <w:rsid w:val="009D24DB"/>
    <w:rsid w:val="009D4087"/>
    <w:rsid w:val="009D7C8E"/>
    <w:rsid w:val="009E1F4C"/>
    <w:rsid w:val="009E3C16"/>
    <w:rsid w:val="009E3C87"/>
    <w:rsid w:val="009E778B"/>
    <w:rsid w:val="009F1B74"/>
    <w:rsid w:val="00A00C44"/>
    <w:rsid w:val="00A0295F"/>
    <w:rsid w:val="00A06C29"/>
    <w:rsid w:val="00A116B6"/>
    <w:rsid w:val="00A17A85"/>
    <w:rsid w:val="00A228EF"/>
    <w:rsid w:val="00A22DC4"/>
    <w:rsid w:val="00A2354E"/>
    <w:rsid w:val="00A265CC"/>
    <w:rsid w:val="00A30733"/>
    <w:rsid w:val="00A3088A"/>
    <w:rsid w:val="00A309FA"/>
    <w:rsid w:val="00A34664"/>
    <w:rsid w:val="00A3472C"/>
    <w:rsid w:val="00A34BBF"/>
    <w:rsid w:val="00A362D8"/>
    <w:rsid w:val="00A426C9"/>
    <w:rsid w:val="00A45BF7"/>
    <w:rsid w:val="00A45EA3"/>
    <w:rsid w:val="00A47A38"/>
    <w:rsid w:val="00A5105B"/>
    <w:rsid w:val="00A512EE"/>
    <w:rsid w:val="00A54A05"/>
    <w:rsid w:val="00A55236"/>
    <w:rsid w:val="00A61751"/>
    <w:rsid w:val="00A61ADC"/>
    <w:rsid w:val="00A64B3A"/>
    <w:rsid w:val="00A701C2"/>
    <w:rsid w:val="00A74075"/>
    <w:rsid w:val="00A76854"/>
    <w:rsid w:val="00A90056"/>
    <w:rsid w:val="00A915E7"/>
    <w:rsid w:val="00A95526"/>
    <w:rsid w:val="00A972B8"/>
    <w:rsid w:val="00AA20F2"/>
    <w:rsid w:val="00AA2E06"/>
    <w:rsid w:val="00AB4416"/>
    <w:rsid w:val="00AB5AEB"/>
    <w:rsid w:val="00AB6FCC"/>
    <w:rsid w:val="00AC0AB7"/>
    <w:rsid w:val="00AC43F6"/>
    <w:rsid w:val="00AC653D"/>
    <w:rsid w:val="00AD1BBA"/>
    <w:rsid w:val="00AD2AAB"/>
    <w:rsid w:val="00AD33F1"/>
    <w:rsid w:val="00AE4862"/>
    <w:rsid w:val="00AE5A2D"/>
    <w:rsid w:val="00AE76B9"/>
    <w:rsid w:val="00AF0B6C"/>
    <w:rsid w:val="00B02E0E"/>
    <w:rsid w:val="00B05670"/>
    <w:rsid w:val="00B074C9"/>
    <w:rsid w:val="00B21F91"/>
    <w:rsid w:val="00B27285"/>
    <w:rsid w:val="00B3154F"/>
    <w:rsid w:val="00B357AE"/>
    <w:rsid w:val="00B451A2"/>
    <w:rsid w:val="00B45DF6"/>
    <w:rsid w:val="00B45E08"/>
    <w:rsid w:val="00B54049"/>
    <w:rsid w:val="00B60E6D"/>
    <w:rsid w:val="00B61265"/>
    <w:rsid w:val="00B624F7"/>
    <w:rsid w:val="00B661F7"/>
    <w:rsid w:val="00B70B5B"/>
    <w:rsid w:val="00B72A11"/>
    <w:rsid w:val="00B86965"/>
    <w:rsid w:val="00B86AE6"/>
    <w:rsid w:val="00B86DBC"/>
    <w:rsid w:val="00BA2185"/>
    <w:rsid w:val="00BB04ED"/>
    <w:rsid w:val="00BB0C00"/>
    <w:rsid w:val="00BC04C2"/>
    <w:rsid w:val="00BC0DCC"/>
    <w:rsid w:val="00BC1034"/>
    <w:rsid w:val="00BC4D3E"/>
    <w:rsid w:val="00BC519C"/>
    <w:rsid w:val="00BE28FD"/>
    <w:rsid w:val="00BE4650"/>
    <w:rsid w:val="00BE4A8E"/>
    <w:rsid w:val="00BE68E9"/>
    <w:rsid w:val="00BF4764"/>
    <w:rsid w:val="00C02612"/>
    <w:rsid w:val="00C041CF"/>
    <w:rsid w:val="00C057D7"/>
    <w:rsid w:val="00C12F89"/>
    <w:rsid w:val="00C16949"/>
    <w:rsid w:val="00C24C2A"/>
    <w:rsid w:val="00C30C69"/>
    <w:rsid w:val="00C30D42"/>
    <w:rsid w:val="00C40C2D"/>
    <w:rsid w:val="00C42E8E"/>
    <w:rsid w:val="00C4511E"/>
    <w:rsid w:val="00C54421"/>
    <w:rsid w:val="00C567D4"/>
    <w:rsid w:val="00C56B94"/>
    <w:rsid w:val="00C57740"/>
    <w:rsid w:val="00C577AF"/>
    <w:rsid w:val="00C61E2B"/>
    <w:rsid w:val="00C75C16"/>
    <w:rsid w:val="00C80034"/>
    <w:rsid w:val="00C90FFA"/>
    <w:rsid w:val="00C9711C"/>
    <w:rsid w:val="00CA1E0D"/>
    <w:rsid w:val="00CA5245"/>
    <w:rsid w:val="00CB6D92"/>
    <w:rsid w:val="00CB7F65"/>
    <w:rsid w:val="00CC1CBA"/>
    <w:rsid w:val="00CC3FE0"/>
    <w:rsid w:val="00CC779F"/>
    <w:rsid w:val="00CD0252"/>
    <w:rsid w:val="00CD759E"/>
    <w:rsid w:val="00CF42B7"/>
    <w:rsid w:val="00D00C48"/>
    <w:rsid w:val="00D0118B"/>
    <w:rsid w:val="00D14A60"/>
    <w:rsid w:val="00D207F7"/>
    <w:rsid w:val="00D22107"/>
    <w:rsid w:val="00D23876"/>
    <w:rsid w:val="00D2468C"/>
    <w:rsid w:val="00D30A7E"/>
    <w:rsid w:val="00D325AE"/>
    <w:rsid w:val="00D34007"/>
    <w:rsid w:val="00D469F4"/>
    <w:rsid w:val="00D472BE"/>
    <w:rsid w:val="00D55143"/>
    <w:rsid w:val="00D5553A"/>
    <w:rsid w:val="00D60A5F"/>
    <w:rsid w:val="00D61C19"/>
    <w:rsid w:val="00D62983"/>
    <w:rsid w:val="00D62FAB"/>
    <w:rsid w:val="00D6382C"/>
    <w:rsid w:val="00D6640A"/>
    <w:rsid w:val="00D66F35"/>
    <w:rsid w:val="00D71650"/>
    <w:rsid w:val="00D7556F"/>
    <w:rsid w:val="00D75B7D"/>
    <w:rsid w:val="00D8007B"/>
    <w:rsid w:val="00D82D4B"/>
    <w:rsid w:val="00D82D97"/>
    <w:rsid w:val="00D83DEC"/>
    <w:rsid w:val="00D96FCB"/>
    <w:rsid w:val="00DB1890"/>
    <w:rsid w:val="00DB217D"/>
    <w:rsid w:val="00DC19CC"/>
    <w:rsid w:val="00DC60BE"/>
    <w:rsid w:val="00DD3A5D"/>
    <w:rsid w:val="00DD4648"/>
    <w:rsid w:val="00DD4DF6"/>
    <w:rsid w:val="00DD6F65"/>
    <w:rsid w:val="00DE2BE2"/>
    <w:rsid w:val="00DF5A1A"/>
    <w:rsid w:val="00E02517"/>
    <w:rsid w:val="00E04711"/>
    <w:rsid w:val="00E067C7"/>
    <w:rsid w:val="00E12B85"/>
    <w:rsid w:val="00E159E3"/>
    <w:rsid w:val="00E23120"/>
    <w:rsid w:val="00E23FA3"/>
    <w:rsid w:val="00E303C3"/>
    <w:rsid w:val="00E3126D"/>
    <w:rsid w:val="00E32F91"/>
    <w:rsid w:val="00E41C5D"/>
    <w:rsid w:val="00E44397"/>
    <w:rsid w:val="00E50232"/>
    <w:rsid w:val="00E528DD"/>
    <w:rsid w:val="00E54BCC"/>
    <w:rsid w:val="00E5701F"/>
    <w:rsid w:val="00E65943"/>
    <w:rsid w:val="00E66CBA"/>
    <w:rsid w:val="00E70182"/>
    <w:rsid w:val="00E77F08"/>
    <w:rsid w:val="00E81CDB"/>
    <w:rsid w:val="00E90783"/>
    <w:rsid w:val="00E91A6E"/>
    <w:rsid w:val="00E92D58"/>
    <w:rsid w:val="00EA6900"/>
    <w:rsid w:val="00EB6EAC"/>
    <w:rsid w:val="00EB76E6"/>
    <w:rsid w:val="00EC3DFA"/>
    <w:rsid w:val="00EC68B8"/>
    <w:rsid w:val="00ED08CE"/>
    <w:rsid w:val="00ED0B3F"/>
    <w:rsid w:val="00ED5A5D"/>
    <w:rsid w:val="00ED7014"/>
    <w:rsid w:val="00ED7F72"/>
    <w:rsid w:val="00EE2246"/>
    <w:rsid w:val="00EE78BA"/>
    <w:rsid w:val="00EF6688"/>
    <w:rsid w:val="00F01F47"/>
    <w:rsid w:val="00F059C0"/>
    <w:rsid w:val="00F103D1"/>
    <w:rsid w:val="00F17E8C"/>
    <w:rsid w:val="00F2521D"/>
    <w:rsid w:val="00F4084D"/>
    <w:rsid w:val="00F4266F"/>
    <w:rsid w:val="00F47FE4"/>
    <w:rsid w:val="00F5756F"/>
    <w:rsid w:val="00F57DF9"/>
    <w:rsid w:val="00F60D32"/>
    <w:rsid w:val="00F6340F"/>
    <w:rsid w:val="00F65E44"/>
    <w:rsid w:val="00F67670"/>
    <w:rsid w:val="00F71200"/>
    <w:rsid w:val="00F73E12"/>
    <w:rsid w:val="00F7553A"/>
    <w:rsid w:val="00F77663"/>
    <w:rsid w:val="00F9713F"/>
    <w:rsid w:val="00FA0FB0"/>
    <w:rsid w:val="00FA5C59"/>
    <w:rsid w:val="00FA75B7"/>
    <w:rsid w:val="00FB4FF9"/>
    <w:rsid w:val="00FC27B9"/>
    <w:rsid w:val="00FD4F48"/>
    <w:rsid w:val="00FE03DD"/>
    <w:rsid w:val="00FE73C2"/>
    <w:rsid w:val="00FF53AF"/>
    <w:rsid w:val="00FF6330"/>
    <w:rsid w:val="00FF71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
    </o:shapedefaults>
    <o:shapelayout v:ext="edit">
      <o:idmap v:ext="edit" data="1"/>
    </o:shapelayout>
  </w:shapeDefaults>
  <w:decimalSymbol w:val="."/>
  <w:listSeparator w:val=","/>
  <w14:docId w14:val="0701F01D"/>
  <w15:docId w15:val="{56FD99FD-1A2D-4536-8AF7-1AFD93F08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Bookman Old Style" w:hAnsi="Bookman Old Style"/>
      <w:sz w:val="22"/>
    </w:rPr>
  </w:style>
  <w:style w:type="paragraph" w:styleId="Heading1">
    <w:name w:val="heading 1"/>
    <w:basedOn w:val="Normal"/>
    <w:next w:val="Normal"/>
    <w:link w:val="Heading1Char"/>
    <w:qFormat/>
    <w:pPr>
      <w:keepNext/>
      <w:pageBreakBefore/>
      <w:numPr>
        <w:numId w:val="1"/>
      </w:numPr>
      <w:spacing w:before="360" w:after="240"/>
      <w:jc w:val="center"/>
      <w:outlineLvl w:val="0"/>
    </w:pPr>
    <w:rPr>
      <w:rFonts w:ascii="Arial" w:hAnsi="Arial"/>
      <w:b/>
      <w:sz w:val="28"/>
      <w:lang w:val="en-AU"/>
    </w:rPr>
  </w:style>
  <w:style w:type="paragraph" w:styleId="Heading2">
    <w:name w:val="heading 2"/>
    <w:basedOn w:val="Normal"/>
    <w:next w:val="Normal"/>
    <w:link w:val="Heading2Char"/>
    <w:qFormat/>
    <w:pPr>
      <w:keepNext/>
      <w:numPr>
        <w:ilvl w:val="1"/>
        <w:numId w:val="1"/>
      </w:numPr>
      <w:spacing w:before="60"/>
      <w:outlineLvl w:val="1"/>
    </w:pPr>
    <w:rPr>
      <w:rFonts w:ascii="Arial" w:hAnsi="Arial"/>
      <w:b/>
      <w:lang w:val="en-AU"/>
    </w:rPr>
  </w:style>
  <w:style w:type="paragraph" w:styleId="Heading3">
    <w:name w:val="heading 3"/>
    <w:basedOn w:val="Normal"/>
    <w:next w:val="Normal"/>
    <w:qFormat/>
    <w:pPr>
      <w:keepNext/>
      <w:numPr>
        <w:ilvl w:val="2"/>
        <w:numId w:val="1"/>
      </w:numPr>
      <w:spacing w:before="240" w:after="60"/>
      <w:outlineLvl w:val="2"/>
    </w:pPr>
    <w:rPr>
      <w:rFonts w:ascii="Arial" w:hAnsi="Arial"/>
      <w:b/>
      <w:lang w:val="en-AU"/>
    </w:rPr>
  </w:style>
  <w:style w:type="paragraph" w:styleId="Heading4">
    <w:name w:val="heading 4"/>
    <w:basedOn w:val="Normal"/>
    <w:next w:val="Normal"/>
    <w:qFormat/>
    <w:pPr>
      <w:keepNext/>
      <w:numPr>
        <w:ilvl w:val="3"/>
        <w:numId w:val="1"/>
      </w:numPr>
      <w:spacing w:before="240" w:after="60"/>
      <w:outlineLvl w:val="3"/>
    </w:pPr>
    <w:rPr>
      <w:rFonts w:ascii="Arial" w:hAnsi="Arial"/>
      <w:b/>
      <w:lang w:val="en-AU"/>
    </w:rPr>
  </w:style>
  <w:style w:type="paragraph" w:styleId="Heading5">
    <w:name w:val="heading 5"/>
    <w:basedOn w:val="Normal"/>
    <w:next w:val="Normal"/>
    <w:qFormat/>
    <w:pPr>
      <w:numPr>
        <w:ilvl w:val="4"/>
        <w:numId w:val="1"/>
      </w:numPr>
      <w:spacing w:before="240" w:after="60"/>
      <w:outlineLvl w:val="4"/>
    </w:pPr>
    <w:rPr>
      <w:lang w:val="en-AU"/>
    </w:rPr>
  </w:style>
  <w:style w:type="paragraph" w:styleId="Heading6">
    <w:name w:val="heading 6"/>
    <w:basedOn w:val="Normal"/>
    <w:next w:val="Normal"/>
    <w:qFormat/>
    <w:pPr>
      <w:numPr>
        <w:ilvl w:val="5"/>
        <w:numId w:val="1"/>
      </w:numPr>
      <w:spacing w:before="240" w:after="60"/>
      <w:outlineLvl w:val="5"/>
    </w:pPr>
    <w:rPr>
      <w:i/>
      <w:lang w:val="en-AU"/>
    </w:rPr>
  </w:style>
  <w:style w:type="paragraph" w:styleId="Heading7">
    <w:name w:val="heading 7"/>
    <w:basedOn w:val="Normal"/>
    <w:next w:val="Normal"/>
    <w:qFormat/>
    <w:pPr>
      <w:numPr>
        <w:ilvl w:val="6"/>
        <w:numId w:val="1"/>
      </w:numPr>
      <w:spacing w:before="240" w:after="60"/>
      <w:outlineLvl w:val="6"/>
    </w:pPr>
    <w:rPr>
      <w:rFonts w:ascii="Arial" w:hAnsi="Arial"/>
      <w:sz w:val="20"/>
      <w:lang w:val="en-AU"/>
    </w:rPr>
  </w:style>
  <w:style w:type="paragraph" w:styleId="Heading8">
    <w:name w:val="heading 8"/>
    <w:basedOn w:val="Normal"/>
    <w:next w:val="Normal"/>
    <w:qFormat/>
    <w:pPr>
      <w:numPr>
        <w:ilvl w:val="7"/>
        <w:numId w:val="1"/>
      </w:numPr>
      <w:spacing w:before="240" w:after="60"/>
      <w:outlineLvl w:val="7"/>
    </w:pPr>
    <w:rPr>
      <w:rFonts w:ascii="Arial" w:hAnsi="Arial"/>
      <w:i/>
      <w:sz w:val="20"/>
      <w:lang w:val="en-AU"/>
    </w:rPr>
  </w:style>
  <w:style w:type="paragraph" w:styleId="Heading9">
    <w:name w:val="heading 9"/>
    <w:basedOn w:val="Normal"/>
    <w:next w:val="Normal"/>
    <w:qFormat/>
    <w:pPr>
      <w:numPr>
        <w:ilvl w:val="8"/>
        <w:numId w:val="1"/>
      </w:numPr>
      <w:spacing w:before="240" w:after="60"/>
      <w:outlineLvl w:val="8"/>
    </w:pPr>
    <w:rPr>
      <w:rFonts w:ascii="Arial" w:hAnsi="Arial"/>
      <w:b/>
      <w:i/>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uidelines">
    <w:name w:val="guidelines"/>
    <w:basedOn w:val="Normal"/>
    <w:rPr>
      <w:i/>
      <w:sz w:val="20"/>
      <w:lang w:val="en-AU"/>
    </w:rPr>
  </w:style>
  <w:style w:type="paragraph" w:styleId="Header">
    <w:name w:val="header"/>
    <w:basedOn w:val="Normal"/>
    <w:pPr>
      <w:tabs>
        <w:tab w:val="center" w:pos="4320"/>
        <w:tab w:val="right" w:pos="8640"/>
      </w:tabs>
    </w:pPr>
    <w:rPr>
      <w:sz w:val="20"/>
    </w:rPr>
  </w:style>
  <w:style w:type="paragraph" w:styleId="Title">
    <w:name w:val="Title"/>
    <w:basedOn w:val="Normal"/>
    <w:qFormat/>
    <w:pPr>
      <w:jc w:val="center"/>
    </w:pPr>
    <w:rPr>
      <w:b/>
      <w:sz w:val="48"/>
    </w:rPr>
  </w:style>
  <w:style w:type="paragraph" w:styleId="Subtitle">
    <w:name w:val="Subtitle"/>
    <w:basedOn w:val="Normal"/>
    <w:qFormat/>
    <w:pPr>
      <w:jc w:val="center"/>
    </w:pPr>
    <w:rPr>
      <w:b/>
      <w:sz w:val="40"/>
    </w:rPr>
  </w:style>
  <w:style w:type="character" w:styleId="Hyperlink">
    <w:name w:val="Hyperlink"/>
    <w:uiPriority w:val="99"/>
    <w:rPr>
      <w:color w:val="0000FF"/>
      <w:u w:val="single"/>
    </w:rPr>
  </w:style>
  <w:style w:type="paragraph" w:styleId="Footer">
    <w:name w:val="footer"/>
    <w:basedOn w:val="Normal"/>
    <w:link w:val="FooterChar"/>
    <w:pPr>
      <w:tabs>
        <w:tab w:val="center" w:pos="4320"/>
        <w:tab w:val="right" w:pos="8640"/>
      </w:tabs>
      <w:spacing w:before="60" w:after="60"/>
    </w:pPr>
    <w:rPr>
      <w:i/>
      <w:sz w:val="18"/>
    </w:rPr>
  </w:style>
  <w:style w:type="character" w:styleId="PageNumber">
    <w:name w:val="page number"/>
    <w:basedOn w:val="DefaultParagraphFont"/>
  </w:style>
  <w:style w:type="paragraph" w:styleId="Caption">
    <w:name w:val="caption"/>
    <w:basedOn w:val="Normal"/>
    <w:next w:val="Normal"/>
    <w:uiPriority w:val="35"/>
    <w:qFormat/>
    <w:rPr>
      <w:b/>
      <w:bCs/>
    </w:rPr>
  </w:style>
  <w:style w:type="paragraph" w:styleId="TOC1">
    <w:name w:val="toc 1"/>
    <w:basedOn w:val="Normal"/>
    <w:next w:val="Normal"/>
    <w:autoRedefine/>
    <w:uiPriority w:val="39"/>
    <w:rPr>
      <w:sz w:val="20"/>
    </w:rPr>
  </w:style>
  <w:style w:type="paragraph" w:customStyle="1" w:styleId="Heading0">
    <w:name w:val="Heading 0"/>
    <w:basedOn w:val="Normal"/>
    <w:rPr>
      <w:rFonts w:ascii="Arial" w:hAnsi="Arial"/>
    </w:rPr>
  </w:style>
  <w:style w:type="paragraph" w:styleId="TOC2">
    <w:name w:val="toc 2"/>
    <w:basedOn w:val="Normal"/>
    <w:next w:val="Normal"/>
    <w:autoRedefine/>
    <w:uiPriority w:val="39"/>
    <w:pPr>
      <w:ind w:left="238"/>
    </w:pPr>
    <w:rPr>
      <w:noProof/>
      <w:sz w:val="20"/>
    </w:rPr>
  </w:style>
  <w:style w:type="paragraph" w:styleId="TOC3">
    <w:name w:val="toc 3"/>
    <w:basedOn w:val="Normal"/>
    <w:next w:val="Normal"/>
    <w:autoRedefine/>
    <w:uiPriority w:val="39"/>
    <w:pPr>
      <w:ind w:left="482"/>
    </w:pPr>
    <w:rPr>
      <w:sz w:val="20"/>
    </w:rPr>
  </w:style>
  <w:style w:type="paragraph" w:styleId="TOC4">
    <w:name w:val="toc 4"/>
    <w:basedOn w:val="Normal"/>
    <w:next w:val="Normal"/>
    <w:autoRedefine/>
    <w:uiPriority w:val="39"/>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referensi">
    <w:name w:val="referensi"/>
    <w:basedOn w:val="Normal"/>
    <w:pPr>
      <w:numPr>
        <w:numId w:val="2"/>
      </w:numPr>
      <w:tabs>
        <w:tab w:val="center" w:pos="360"/>
      </w:tabs>
    </w:pPr>
    <w:rPr>
      <w:lang w:val="en-AU"/>
    </w:rPr>
  </w:style>
  <w:style w:type="paragraph" w:customStyle="1" w:styleId="SubTitle0">
    <w:name w:val="Sub Title"/>
    <w:basedOn w:val="Title"/>
    <w:pPr>
      <w:spacing w:before="240" w:after="60" w:line="360" w:lineRule="auto"/>
    </w:pPr>
    <w:rPr>
      <w:rFonts w:ascii="Arial" w:hAnsi="Arial"/>
      <w:kern w:val="28"/>
      <w:sz w:val="24"/>
      <w:lang w:val="en-GB"/>
    </w:rPr>
  </w:style>
  <w:style w:type="paragraph" w:styleId="NormalWeb">
    <w:name w:val="Normal (Web)"/>
    <w:basedOn w:val="Normal"/>
    <w:pPr>
      <w:spacing w:before="100" w:beforeAutospacing="1" w:after="100" w:afterAutospacing="1"/>
    </w:pPr>
    <w:rPr>
      <w:rFonts w:ascii="Verdana" w:hAnsi="Verdana"/>
      <w:sz w:val="17"/>
      <w:szCs w:val="17"/>
    </w:rPr>
  </w:style>
  <w:style w:type="paragraph" w:customStyle="1" w:styleId="hb-body">
    <w:name w:val="hb-body"/>
    <w:basedOn w:val="Normal"/>
    <w:pPr>
      <w:shd w:val="clear" w:color="auto" w:fill="FFFFFF"/>
      <w:spacing w:before="100" w:beforeAutospacing="1" w:after="100" w:afterAutospacing="1"/>
    </w:pPr>
    <w:rPr>
      <w:rFonts w:ascii="Arial" w:hAnsi="Arial" w:cs="Arial"/>
      <w:color w:val="333366"/>
      <w:sz w:val="20"/>
    </w:rPr>
  </w:style>
  <w:style w:type="character" w:customStyle="1" w:styleId="bdit">
    <w:name w:val="bdit"/>
    <w:basedOn w:val="DefaultParagraphFont"/>
  </w:style>
  <w:style w:type="character" w:styleId="Strong">
    <w:name w:val="Strong"/>
    <w:qFormat/>
    <w:rPr>
      <w:b/>
      <w:bCs/>
    </w:rPr>
  </w:style>
  <w:style w:type="paragraph" w:styleId="BodyText2">
    <w:name w:val="Body Text 2"/>
    <w:basedOn w:val="Normal"/>
    <w:link w:val="BodyText2Char"/>
    <w:pPr>
      <w:autoSpaceDE w:val="0"/>
      <w:autoSpaceDN w:val="0"/>
      <w:adjustRightInd w:val="0"/>
    </w:pPr>
    <w:rPr>
      <w:iCs/>
      <w:sz w:val="20"/>
      <w:szCs w:val="14"/>
      <w:u w:val="single"/>
    </w:rPr>
  </w:style>
  <w:style w:type="paragraph" w:styleId="BodyText3">
    <w:name w:val="Body Text 3"/>
    <w:basedOn w:val="Normal"/>
    <w:pPr>
      <w:keepNext/>
      <w:keepLines/>
      <w:autoSpaceDE w:val="0"/>
      <w:autoSpaceDN w:val="0"/>
      <w:adjustRightInd w:val="0"/>
    </w:pPr>
    <w:rPr>
      <w:iCs/>
      <w:sz w:val="18"/>
      <w:szCs w:val="14"/>
    </w:rPr>
  </w:style>
  <w:style w:type="paragraph" w:styleId="BalloonText">
    <w:name w:val="Balloon Text"/>
    <w:basedOn w:val="Normal"/>
    <w:semiHidden/>
    <w:rPr>
      <w:rFonts w:ascii="Tahoma" w:hAnsi="Tahoma" w:cs="Tahoma"/>
      <w:sz w:val="16"/>
      <w:szCs w:val="16"/>
    </w:rPr>
  </w:style>
  <w:style w:type="paragraph" w:customStyle="1" w:styleId="Lampiran">
    <w:name w:val="Lampiran"/>
    <w:basedOn w:val="Heading1"/>
    <w:pPr>
      <w:numPr>
        <w:numId w:val="0"/>
      </w:numPr>
      <w:tabs>
        <w:tab w:val="num" w:pos="720"/>
      </w:tabs>
      <w:ind w:left="720" w:hanging="360"/>
    </w:pPr>
  </w:style>
  <w:style w:type="paragraph" w:customStyle="1" w:styleId="guideline">
    <w:name w:val="guideline"/>
    <w:basedOn w:val="Normal"/>
    <w:pPr>
      <w:jc w:val="both"/>
    </w:pPr>
    <w:rPr>
      <w:i/>
      <w:color w:val="FF0000"/>
      <w:lang w:val="en-AU"/>
    </w:rPr>
  </w:style>
  <w:style w:type="character" w:customStyle="1" w:styleId="signature1">
    <w:name w:val="signature1"/>
    <w:rsid w:val="001F1C23"/>
    <w:rPr>
      <w:color w:val="CCCCCC"/>
    </w:rPr>
  </w:style>
  <w:style w:type="paragraph" w:styleId="BodyTextIndent">
    <w:name w:val="Body Text Indent"/>
    <w:basedOn w:val="Normal"/>
    <w:pPr>
      <w:tabs>
        <w:tab w:val="left" w:pos="360"/>
        <w:tab w:val="left" w:pos="900"/>
        <w:tab w:val="left" w:pos="1080"/>
        <w:tab w:val="left" w:pos="2880"/>
        <w:tab w:val="left" w:pos="3240"/>
      </w:tabs>
      <w:ind w:left="360" w:hanging="360"/>
    </w:pPr>
  </w:style>
  <w:style w:type="paragraph" w:styleId="BodyText">
    <w:name w:val="Body Text"/>
    <w:basedOn w:val="Normal"/>
    <w:pPr>
      <w:tabs>
        <w:tab w:val="left" w:pos="900"/>
        <w:tab w:val="left" w:pos="1080"/>
      </w:tabs>
      <w:jc w:val="both"/>
    </w:pPr>
  </w:style>
  <w:style w:type="paragraph" w:customStyle="1" w:styleId="teksutama">
    <w:name w:val="teks utama"/>
    <w:basedOn w:val="Normal"/>
    <w:pPr>
      <w:spacing w:before="60" w:after="60"/>
    </w:pPr>
  </w:style>
  <w:style w:type="character" w:customStyle="1" w:styleId="signature-fixed1">
    <w:name w:val="signature-fixed1"/>
    <w:rsid w:val="001F1C23"/>
    <w:rPr>
      <w:rFonts w:ascii="Courier New" w:hAnsi="Courier New" w:cs="Courier New" w:hint="default"/>
      <w:color w:val="CCCCCC"/>
      <w:sz w:val="20"/>
      <w:szCs w:val="20"/>
    </w:rPr>
  </w:style>
  <w:style w:type="character" w:styleId="CommentReference">
    <w:name w:val="annotation reference"/>
    <w:semiHidden/>
    <w:rsid w:val="00B70B5B"/>
    <w:rPr>
      <w:sz w:val="16"/>
      <w:szCs w:val="16"/>
    </w:rPr>
  </w:style>
  <w:style w:type="paragraph" w:styleId="CommentText">
    <w:name w:val="annotation text"/>
    <w:basedOn w:val="Normal"/>
    <w:semiHidden/>
    <w:rsid w:val="00B70B5B"/>
    <w:rPr>
      <w:sz w:val="20"/>
    </w:rPr>
  </w:style>
  <w:style w:type="paragraph" w:styleId="CommentSubject">
    <w:name w:val="annotation subject"/>
    <w:basedOn w:val="CommentText"/>
    <w:next w:val="CommentText"/>
    <w:semiHidden/>
    <w:rsid w:val="00B70B5B"/>
    <w:rPr>
      <w:b/>
      <w:bCs/>
    </w:rPr>
  </w:style>
  <w:style w:type="table" w:styleId="TableGrid">
    <w:name w:val="Table Grid"/>
    <w:basedOn w:val="TableNormal"/>
    <w:uiPriority w:val="59"/>
    <w:rsid w:val="00DD3A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60C2D"/>
    <w:pPr>
      <w:spacing w:after="200" w:line="276" w:lineRule="auto"/>
      <w:ind w:left="720"/>
    </w:pPr>
    <w:rPr>
      <w:rFonts w:ascii="Calibri" w:eastAsia="Calibri" w:hAnsi="Calibri" w:cs="Calibri"/>
      <w:szCs w:val="22"/>
      <w:lang w:val="id-ID"/>
    </w:rPr>
  </w:style>
  <w:style w:type="character" w:customStyle="1" w:styleId="Heading2Char">
    <w:name w:val="Heading 2 Char"/>
    <w:basedOn w:val="DefaultParagraphFont"/>
    <w:link w:val="Heading2"/>
    <w:rsid w:val="00B72A11"/>
    <w:rPr>
      <w:rFonts w:ascii="Arial" w:hAnsi="Arial"/>
      <w:b/>
      <w:sz w:val="22"/>
      <w:lang w:val="en-AU"/>
    </w:rPr>
  </w:style>
  <w:style w:type="character" w:customStyle="1" w:styleId="Heading1Char">
    <w:name w:val="Heading 1 Char"/>
    <w:basedOn w:val="DefaultParagraphFont"/>
    <w:link w:val="Heading1"/>
    <w:rsid w:val="00B72A11"/>
    <w:rPr>
      <w:rFonts w:ascii="Arial" w:hAnsi="Arial"/>
      <w:b/>
      <w:sz w:val="28"/>
      <w:lang w:val="en-AU"/>
    </w:rPr>
  </w:style>
  <w:style w:type="table" w:customStyle="1" w:styleId="TableGrid0">
    <w:name w:val="TableGrid"/>
    <w:rsid w:val="008D5A58"/>
    <w:rPr>
      <w:rFonts w:asciiTheme="minorHAnsi" w:eastAsiaTheme="minorEastAsia" w:hAnsiTheme="minorHAnsi" w:cstheme="minorBidi"/>
      <w:sz w:val="22"/>
      <w:szCs w:val="22"/>
    </w:rPr>
    <w:tblPr>
      <w:tblCellMar>
        <w:top w:w="0" w:type="dxa"/>
        <w:left w:w="0" w:type="dxa"/>
        <w:bottom w:w="0" w:type="dxa"/>
        <w:right w:w="0" w:type="dxa"/>
      </w:tblCellMar>
    </w:tblPr>
  </w:style>
  <w:style w:type="paragraph" w:styleId="TableofFigures">
    <w:name w:val="table of figures"/>
    <w:basedOn w:val="Normal"/>
    <w:next w:val="Normal"/>
    <w:uiPriority w:val="99"/>
    <w:unhideWhenUsed/>
    <w:rsid w:val="003B64A1"/>
  </w:style>
  <w:style w:type="character" w:styleId="Emphasis">
    <w:name w:val="Emphasis"/>
    <w:basedOn w:val="DefaultParagraphFont"/>
    <w:uiPriority w:val="20"/>
    <w:qFormat/>
    <w:rsid w:val="001F4DFA"/>
    <w:rPr>
      <w:i/>
      <w:iCs/>
    </w:rPr>
  </w:style>
  <w:style w:type="paragraph" w:styleId="Bibliography">
    <w:name w:val="Bibliography"/>
    <w:basedOn w:val="Normal"/>
    <w:next w:val="Normal"/>
    <w:uiPriority w:val="37"/>
    <w:unhideWhenUsed/>
    <w:rsid w:val="00411586"/>
  </w:style>
  <w:style w:type="paragraph" w:styleId="Revision">
    <w:name w:val="Revision"/>
    <w:hidden/>
    <w:uiPriority w:val="99"/>
    <w:semiHidden/>
    <w:rsid w:val="00321D6D"/>
    <w:rPr>
      <w:rFonts w:ascii="Bookman Old Style" w:hAnsi="Bookman Old Style"/>
      <w:sz w:val="22"/>
    </w:rPr>
  </w:style>
  <w:style w:type="character" w:customStyle="1" w:styleId="FooterChar">
    <w:name w:val="Footer Char"/>
    <w:basedOn w:val="DefaultParagraphFont"/>
    <w:link w:val="Footer"/>
    <w:rsid w:val="00BB0C00"/>
    <w:rPr>
      <w:rFonts w:ascii="Bookman Old Style" w:hAnsi="Bookman Old Style"/>
      <w:i/>
      <w:sz w:val="18"/>
    </w:rPr>
  </w:style>
  <w:style w:type="character" w:customStyle="1" w:styleId="BodyText2Char">
    <w:name w:val="Body Text 2 Char"/>
    <w:basedOn w:val="DefaultParagraphFont"/>
    <w:link w:val="BodyText2"/>
    <w:rsid w:val="007B013D"/>
    <w:rPr>
      <w:rFonts w:ascii="Bookman Old Style" w:hAnsi="Bookman Old Style"/>
      <w:iCs/>
      <w:szCs w:val="14"/>
      <w:u w:val="single"/>
    </w:rPr>
  </w:style>
  <w:style w:type="character" w:customStyle="1" w:styleId="tlid-translation">
    <w:name w:val="tlid-translation"/>
    <w:basedOn w:val="DefaultParagraphFont"/>
    <w:rsid w:val="009906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0994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1.xm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LENOVO\Downloads\Lap-TA-19-D3TI_19%20(Perbaikan).docx"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JPG"/><Relationship Id="rId57" Type="http://schemas.openxmlformats.org/officeDocument/2006/relationships/image" Target="media/image46.png"/><Relationship Id="rId61" Type="http://schemas.openxmlformats.org/officeDocument/2006/relationships/footer" Target="footer4.xml"/><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footer" Target="footer3.xm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LENOVO\Downloads\Lap-TA-19-D3TI_19%20(Perbaikan).docx" TargetMode="External"/><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Tob16</b:Tag>
    <b:SourceType>InternetSite</b:SourceType>
    <b:Guid>{61C96A59-4ABA-4A82-B61F-6E588FFB6B74}</b:Guid>
    <b:Author>
      <b:Author>
        <b:NameList>
          <b:Person>
            <b:Last>Tobasa</b:Last>
            <b:First>Dishub</b:First>
          </b:Person>
        </b:NameList>
      </b:Author>
    </b:Author>
    <b:Title>Letak Geografis Kecamatan Ajibata</b:Title>
    <b:Year>2016</b:Year>
    <b:YearAccessed>2019</b:YearAccessed>
    <b:MonthAccessed>September</b:MonthAccessed>
    <b:DayAccessed>18</b:DayAccessed>
    <b:URL>https://tobasamosirkab.bps.go.id/backend/pdf_publikasi/kecamatan-ajibata-dalam-angka-2016.pdf</b:URL>
    <b:RefOrder>1</b:RefOrder>
  </b:Source>
</b:Sources>
</file>

<file path=customXml/itemProps1.xml><?xml version="1.0" encoding="utf-8"?>
<ds:datastoreItem xmlns:ds="http://schemas.openxmlformats.org/officeDocument/2006/customXml" ds:itemID="{B9B3032F-CF33-4190-A9FD-A47FCFD1F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91</Pages>
  <Words>17013</Words>
  <Characters>96980</Characters>
  <Application>Microsoft Office Word</Application>
  <DocSecurity>0</DocSecurity>
  <Lines>808</Lines>
  <Paragraphs>227</Paragraphs>
  <ScaleCrop>false</ScaleCrop>
  <HeadingPairs>
    <vt:vector size="4" baseType="variant">
      <vt:variant>
        <vt:lpstr>Title</vt:lpstr>
      </vt:variant>
      <vt:variant>
        <vt:i4>1</vt:i4>
      </vt:variant>
      <vt:variant>
        <vt:lpstr>Headings</vt:lpstr>
      </vt:variant>
      <vt:variant>
        <vt:i4>64</vt:i4>
      </vt:variant>
    </vt:vector>
  </HeadingPairs>
  <TitlesOfParts>
    <vt:vector size="65" baseType="lpstr">
      <vt:lpstr>Pendahuluan</vt:lpstr>
      <vt:lpstr>KATA PENGANTAR</vt:lpstr>
      <vt:lpstr>ABSTRAK</vt:lpstr>
      <vt:lpstr>ABSTRACT</vt:lpstr>
      <vt:lpstr>DAFTAR ISI</vt:lpstr>
      <vt:lpstr>DAFTAR TABEL</vt:lpstr>
      <vt:lpstr>DAFTAR GAMBAR</vt:lpstr>
      <vt:lpstr>BAB I PENDAHULUAN</vt:lpstr>
      <vt:lpstr>    Latar Belakang</vt:lpstr>
      <vt:lpstr>    Rumusan Masalah</vt:lpstr>
      <vt:lpstr>    Tujuan</vt:lpstr>
      <vt:lpstr>    Lingkup</vt:lpstr>
      <vt:lpstr>    Pendekatan  </vt:lpstr>
      <vt:lpstr>    Sistematika Penyajian</vt:lpstr>
      <vt:lpstr>BAB II TINJAUAN PUSTAKA</vt:lpstr>
      <vt:lpstr>    Kapal</vt:lpstr>
      <vt:lpstr>    Penjadwalan</vt:lpstr>
      <vt:lpstr>    Pelabuhan Ajibata</vt:lpstr>
      <vt:lpstr>    Constraint Satisfaction Problem</vt:lpstr>
      <vt:lpstr>    Algoritme Backtracking Constraint Satisfaction Problem (CSP)</vt:lpstr>
      <vt:lpstr>    Lintasan Terpendek</vt:lpstr>
      <vt:lpstr>    Algoritme Steepest Ascent Hill Climbing</vt:lpstr>
      <vt:lpstr>    Penelitian Terdahulu</vt:lpstr>
      <vt:lpstr>    Kesimpulan</vt:lpstr>
      <vt:lpstr>BAB III ANALISIS PERMASALAHAN DAN PENGGUNAAN ALGORITME</vt:lpstr>
      <vt:lpstr>    Analisis Penjadwalan Kapal</vt:lpstr>
      <vt:lpstr>        Penjawadlan Kapal Penyeberangan di Ajibata</vt:lpstr>
      <vt:lpstr>        Batasan-batasan penjawalan kapal di pelabuhan Ajibata</vt:lpstr>
      <vt:lpstr>        Data Penjadwalan Kapal</vt:lpstr>
      <vt:lpstr>    Analisis Algoritme Backtracking (Constraint Satisfaction Problem)   </vt:lpstr>
      <vt:lpstr>        Pemodelan Variabel dan Constraints</vt:lpstr>
      <vt:lpstr>        Pewarnaan Graph </vt:lpstr>
      <vt:lpstr>    3.3 Analisis Algoritme Backtracking</vt:lpstr>
      <vt:lpstr/>
      <vt:lpstr>    3.4 Perancangan Sistem</vt:lpstr>
      <vt:lpstr>        Perhitungan jarak menggunakan Algoritme Steepest Ascent Hill Climbing</vt:lpstr>
      <vt:lpstr>        Graph Pencarian Rute Terpendek</vt:lpstr>
      <vt:lpstr>    Analisis Kebutuhan Sistem</vt:lpstr>
      <vt:lpstr>    3.6. Class Diagram</vt:lpstr>
      <vt:lpstr>    3.7 Entity Relationship Diagram (ERD)   </vt:lpstr>
      <vt:lpstr>    Struktur Database Penjadwalan</vt:lpstr>
      <vt:lpstr>    Antarmuka Perangkat Lunak </vt:lpstr>
      <vt:lpstr>        Antarmuka Pengguna</vt:lpstr>
      <vt:lpstr>        Lingkungan Pengembangan</vt:lpstr>
      <vt:lpstr>    3.11 Deskripsi Fungsional </vt:lpstr>
      <vt:lpstr>        Use Case Diagram Penjadwalan Kapal Penyeberangan</vt:lpstr>
      <vt:lpstr>        Use Case Scneario </vt:lpstr>
      <vt:lpstr>    3.12 Desain </vt:lpstr>
      <vt:lpstr>BAB IV IMPLEMENTASI dan TESTING</vt:lpstr>
      <vt:lpstr>    Kebutuhan Implementasi</vt:lpstr>
      <vt:lpstr>        Spesifikasi Perangkat Keras</vt:lpstr>
      <vt:lpstr>        Spesifikasi Perangkat Lunak</vt:lpstr>
      <vt:lpstr>    Hasil Aplikasi</vt:lpstr>
      <vt:lpstr>        Halaman Login</vt:lpstr>
      <vt:lpstr>        Menu Utama</vt:lpstr>
      <vt:lpstr>        Kelola Kapal</vt:lpstr>
      <vt:lpstr>        Kelola Jadwal</vt:lpstr>
      <vt:lpstr>        Generate Jadwal</vt:lpstr>
      <vt:lpstr>        Kelola Wilayah</vt:lpstr>
      <vt:lpstr>        Kode Program Pemodelan Backtracking Constraint Satisfaction Problem (CSP)</vt:lpstr>
      <vt:lpstr>        Algoritme Steepest Hill Climbing</vt:lpstr>
      <vt:lpstr>    Testing</vt:lpstr>
      <vt:lpstr>        Metode Test</vt:lpstr>
      <vt:lpstr>        Tujuan Pengujian</vt:lpstr>
      <vt:lpstr>        4.3.3. Test Plan   </vt:lpstr>
    </vt:vector>
  </TitlesOfParts>
  <Company>if-itb</Company>
  <LinksUpToDate>false</LinksUpToDate>
  <CharactersWithSpaces>113766</CharactersWithSpaces>
  <SharedDoc>false</SharedDoc>
  <HLinks>
    <vt:vector size="192" baseType="variant">
      <vt:variant>
        <vt:i4>4325421</vt:i4>
      </vt:variant>
      <vt:variant>
        <vt:i4>180</vt:i4>
      </vt:variant>
      <vt:variant>
        <vt:i4>0</vt:i4>
      </vt:variant>
      <vt:variant>
        <vt:i4>5</vt:i4>
      </vt:variant>
      <vt:variant>
        <vt:lpwstr>http://www.sun.com/blueprints</vt:lpwstr>
      </vt:variant>
      <vt:variant>
        <vt:lpwstr/>
      </vt:variant>
      <vt:variant>
        <vt:i4>5111879</vt:i4>
      </vt:variant>
      <vt:variant>
        <vt:i4>177</vt:i4>
      </vt:variant>
      <vt:variant>
        <vt:i4>0</vt:i4>
      </vt:variant>
      <vt:variant>
        <vt:i4>5</vt:i4>
      </vt:variant>
      <vt:variant>
        <vt:lpwstr>http://wiki.ivoa.net/internal/IVOA/IVOARegWp03/MDinXML-Summary.html/</vt:lpwstr>
      </vt:variant>
      <vt:variant>
        <vt:lpwstr/>
      </vt:variant>
      <vt:variant>
        <vt:i4>4063277</vt:i4>
      </vt:variant>
      <vt:variant>
        <vt:i4>174</vt:i4>
      </vt:variant>
      <vt:variant>
        <vt:i4>0</vt:i4>
      </vt:variant>
      <vt:variant>
        <vt:i4>5</vt:i4>
      </vt:variant>
      <vt:variant>
        <vt:lpwstr>http://www.javaworld.com/javaworld/jw-05-2002/jw-0524-signon_p.html</vt:lpwstr>
      </vt:variant>
      <vt:variant>
        <vt:lpwstr/>
      </vt:variant>
      <vt:variant>
        <vt:i4>917527</vt:i4>
      </vt:variant>
      <vt:variant>
        <vt:i4>171</vt:i4>
      </vt:variant>
      <vt:variant>
        <vt:i4>0</vt:i4>
      </vt:variant>
      <vt:variant>
        <vt:i4>5</vt:i4>
      </vt:variant>
      <vt:variant>
        <vt:lpwstr>http://wiki.pentaho.com/</vt:lpwstr>
      </vt:variant>
      <vt:variant>
        <vt:lpwstr/>
      </vt:variant>
      <vt:variant>
        <vt:i4>1638410</vt:i4>
      </vt:variant>
      <vt:variant>
        <vt:i4>164</vt:i4>
      </vt:variant>
      <vt:variant>
        <vt:i4>0</vt:i4>
      </vt:variant>
      <vt:variant>
        <vt:i4>5</vt:i4>
      </vt:variant>
      <vt:variant>
        <vt:lpwstr/>
      </vt:variant>
      <vt:variant>
        <vt:lpwstr>_Toc198093943</vt:lpwstr>
      </vt:variant>
      <vt:variant>
        <vt:i4>1638411</vt:i4>
      </vt:variant>
      <vt:variant>
        <vt:i4>158</vt:i4>
      </vt:variant>
      <vt:variant>
        <vt:i4>0</vt:i4>
      </vt:variant>
      <vt:variant>
        <vt:i4>5</vt:i4>
      </vt:variant>
      <vt:variant>
        <vt:lpwstr/>
      </vt:variant>
      <vt:variant>
        <vt:lpwstr>_Toc198093942</vt:lpwstr>
      </vt:variant>
      <vt:variant>
        <vt:i4>1638408</vt:i4>
      </vt:variant>
      <vt:variant>
        <vt:i4>152</vt:i4>
      </vt:variant>
      <vt:variant>
        <vt:i4>0</vt:i4>
      </vt:variant>
      <vt:variant>
        <vt:i4>5</vt:i4>
      </vt:variant>
      <vt:variant>
        <vt:lpwstr/>
      </vt:variant>
      <vt:variant>
        <vt:lpwstr>_Toc198093941</vt:lpwstr>
      </vt:variant>
      <vt:variant>
        <vt:i4>1638409</vt:i4>
      </vt:variant>
      <vt:variant>
        <vt:i4>146</vt:i4>
      </vt:variant>
      <vt:variant>
        <vt:i4>0</vt:i4>
      </vt:variant>
      <vt:variant>
        <vt:i4>5</vt:i4>
      </vt:variant>
      <vt:variant>
        <vt:lpwstr/>
      </vt:variant>
      <vt:variant>
        <vt:lpwstr>_Toc198093940</vt:lpwstr>
      </vt:variant>
      <vt:variant>
        <vt:i4>1966080</vt:i4>
      </vt:variant>
      <vt:variant>
        <vt:i4>140</vt:i4>
      </vt:variant>
      <vt:variant>
        <vt:i4>0</vt:i4>
      </vt:variant>
      <vt:variant>
        <vt:i4>5</vt:i4>
      </vt:variant>
      <vt:variant>
        <vt:lpwstr/>
      </vt:variant>
      <vt:variant>
        <vt:lpwstr>_Toc198093939</vt:lpwstr>
      </vt:variant>
      <vt:variant>
        <vt:i4>1966081</vt:i4>
      </vt:variant>
      <vt:variant>
        <vt:i4>134</vt:i4>
      </vt:variant>
      <vt:variant>
        <vt:i4>0</vt:i4>
      </vt:variant>
      <vt:variant>
        <vt:i4>5</vt:i4>
      </vt:variant>
      <vt:variant>
        <vt:lpwstr/>
      </vt:variant>
      <vt:variant>
        <vt:lpwstr>_Toc198093938</vt:lpwstr>
      </vt:variant>
      <vt:variant>
        <vt:i4>1966094</vt:i4>
      </vt:variant>
      <vt:variant>
        <vt:i4>128</vt:i4>
      </vt:variant>
      <vt:variant>
        <vt:i4>0</vt:i4>
      </vt:variant>
      <vt:variant>
        <vt:i4>5</vt:i4>
      </vt:variant>
      <vt:variant>
        <vt:lpwstr/>
      </vt:variant>
      <vt:variant>
        <vt:lpwstr>_Toc198093937</vt:lpwstr>
      </vt:variant>
      <vt:variant>
        <vt:i4>1966095</vt:i4>
      </vt:variant>
      <vt:variant>
        <vt:i4>122</vt:i4>
      </vt:variant>
      <vt:variant>
        <vt:i4>0</vt:i4>
      </vt:variant>
      <vt:variant>
        <vt:i4>5</vt:i4>
      </vt:variant>
      <vt:variant>
        <vt:lpwstr/>
      </vt:variant>
      <vt:variant>
        <vt:lpwstr>_Toc198093936</vt:lpwstr>
      </vt:variant>
      <vt:variant>
        <vt:i4>1966092</vt:i4>
      </vt:variant>
      <vt:variant>
        <vt:i4>116</vt:i4>
      </vt:variant>
      <vt:variant>
        <vt:i4>0</vt:i4>
      </vt:variant>
      <vt:variant>
        <vt:i4>5</vt:i4>
      </vt:variant>
      <vt:variant>
        <vt:lpwstr/>
      </vt:variant>
      <vt:variant>
        <vt:lpwstr>_Toc198093935</vt:lpwstr>
      </vt:variant>
      <vt:variant>
        <vt:i4>1966093</vt:i4>
      </vt:variant>
      <vt:variant>
        <vt:i4>110</vt:i4>
      </vt:variant>
      <vt:variant>
        <vt:i4>0</vt:i4>
      </vt:variant>
      <vt:variant>
        <vt:i4>5</vt:i4>
      </vt:variant>
      <vt:variant>
        <vt:lpwstr/>
      </vt:variant>
      <vt:variant>
        <vt:lpwstr>_Toc198093934</vt:lpwstr>
      </vt:variant>
      <vt:variant>
        <vt:i4>1966090</vt:i4>
      </vt:variant>
      <vt:variant>
        <vt:i4>104</vt:i4>
      </vt:variant>
      <vt:variant>
        <vt:i4>0</vt:i4>
      </vt:variant>
      <vt:variant>
        <vt:i4>5</vt:i4>
      </vt:variant>
      <vt:variant>
        <vt:lpwstr/>
      </vt:variant>
      <vt:variant>
        <vt:lpwstr>_Toc198093933</vt:lpwstr>
      </vt:variant>
      <vt:variant>
        <vt:i4>1966091</vt:i4>
      </vt:variant>
      <vt:variant>
        <vt:i4>98</vt:i4>
      </vt:variant>
      <vt:variant>
        <vt:i4>0</vt:i4>
      </vt:variant>
      <vt:variant>
        <vt:i4>5</vt:i4>
      </vt:variant>
      <vt:variant>
        <vt:lpwstr/>
      </vt:variant>
      <vt:variant>
        <vt:lpwstr>_Toc198093932</vt:lpwstr>
      </vt:variant>
      <vt:variant>
        <vt:i4>1966088</vt:i4>
      </vt:variant>
      <vt:variant>
        <vt:i4>92</vt:i4>
      </vt:variant>
      <vt:variant>
        <vt:i4>0</vt:i4>
      </vt:variant>
      <vt:variant>
        <vt:i4>5</vt:i4>
      </vt:variant>
      <vt:variant>
        <vt:lpwstr/>
      </vt:variant>
      <vt:variant>
        <vt:lpwstr>_Toc198093931</vt:lpwstr>
      </vt:variant>
      <vt:variant>
        <vt:i4>2031617</vt:i4>
      </vt:variant>
      <vt:variant>
        <vt:i4>86</vt:i4>
      </vt:variant>
      <vt:variant>
        <vt:i4>0</vt:i4>
      </vt:variant>
      <vt:variant>
        <vt:i4>5</vt:i4>
      </vt:variant>
      <vt:variant>
        <vt:lpwstr/>
      </vt:variant>
      <vt:variant>
        <vt:lpwstr>_Toc198093928</vt:lpwstr>
      </vt:variant>
      <vt:variant>
        <vt:i4>2031630</vt:i4>
      </vt:variant>
      <vt:variant>
        <vt:i4>80</vt:i4>
      </vt:variant>
      <vt:variant>
        <vt:i4>0</vt:i4>
      </vt:variant>
      <vt:variant>
        <vt:i4>5</vt:i4>
      </vt:variant>
      <vt:variant>
        <vt:lpwstr/>
      </vt:variant>
      <vt:variant>
        <vt:lpwstr>_Toc198093927</vt:lpwstr>
      </vt:variant>
      <vt:variant>
        <vt:i4>2031631</vt:i4>
      </vt:variant>
      <vt:variant>
        <vt:i4>74</vt:i4>
      </vt:variant>
      <vt:variant>
        <vt:i4>0</vt:i4>
      </vt:variant>
      <vt:variant>
        <vt:i4>5</vt:i4>
      </vt:variant>
      <vt:variant>
        <vt:lpwstr/>
      </vt:variant>
      <vt:variant>
        <vt:lpwstr>_Toc198093926</vt:lpwstr>
      </vt:variant>
      <vt:variant>
        <vt:i4>2031628</vt:i4>
      </vt:variant>
      <vt:variant>
        <vt:i4>68</vt:i4>
      </vt:variant>
      <vt:variant>
        <vt:i4>0</vt:i4>
      </vt:variant>
      <vt:variant>
        <vt:i4>5</vt:i4>
      </vt:variant>
      <vt:variant>
        <vt:lpwstr/>
      </vt:variant>
      <vt:variant>
        <vt:lpwstr>_Toc198093925</vt:lpwstr>
      </vt:variant>
      <vt:variant>
        <vt:i4>2031629</vt:i4>
      </vt:variant>
      <vt:variant>
        <vt:i4>62</vt:i4>
      </vt:variant>
      <vt:variant>
        <vt:i4>0</vt:i4>
      </vt:variant>
      <vt:variant>
        <vt:i4>5</vt:i4>
      </vt:variant>
      <vt:variant>
        <vt:lpwstr/>
      </vt:variant>
      <vt:variant>
        <vt:lpwstr>_Toc198093924</vt:lpwstr>
      </vt:variant>
      <vt:variant>
        <vt:i4>2031626</vt:i4>
      </vt:variant>
      <vt:variant>
        <vt:i4>56</vt:i4>
      </vt:variant>
      <vt:variant>
        <vt:i4>0</vt:i4>
      </vt:variant>
      <vt:variant>
        <vt:i4>5</vt:i4>
      </vt:variant>
      <vt:variant>
        <vt:lpwstr/>
      </vt:variant>
      <vt:variant>
        <vt:lpwstr>_Toc198093923</vt:lpwstr>
      </vt:variant>
      <vt:variant>
        <vt:i4>2031627</vt:i4>
      </vt:variant>
      <vt:variant>
        <vt:i4>50</vt:i4>
      </vt:variant>
      <vt:variant>
        <vt:i4>0</vt:i4>
      </vt:variant>
      <vt:variant>
        <vt:i4>5</vt:i4>
      </vt:variant>
      <vt:variant>
        <vt:lpwstr/>
      </vt:variant>
      <vt:variant>
        <vt:lpwstr>_Toc198093922</vt:lpwstr>
      </vt:variant>
      <vt:variant>
        <vt:i4>2031624</vt:i4>
      </vt:variant>
      <vt:variant>
        <vt:i4>44</vt:i4>
      </vt:variant>
      <vt:variant>
        <vt:i4>0</vt:i4>
      </vt:variant>
      <vt:variant>
        <vt:i4>5</vt:i4>
      </vt:variant>
      <vt:variant>
        <vt:lpwstr/>
      </vt:variant>
      <vt:variant>
        <vt:lpwstr>_Toc198093921</vt:lpwstr>
      </vt:variant>
      <vt:variant>
        <vt:i4>2031625</vt:i4>
      </vt:variant>
      <vt:variant>
        <vt:i4>38</vt:i4>
      </vt:variant>
      <vt:variant>
        <vt:i4>0</vt:i4>
      </vt:variant>
      <vt:variant>
        <vt:i4>5</vt:i4>
      </vt:variant>
      <vt:variant>
        <vt:lpwstr/>
      </vt:variant>
      <vt:variant>
        <vt:lpwstr>_Toc198093920</vt:lpwstr>
      </vt:variant>
      <vt:variant>
        <vt:i4>1835008</vt:i4>
      </vt:variant>
      <vt:variant>
        <vt:i4>32</vt:i4>
      </vt:variant>
      <vt:variant>
        <vt:i4>0</vt:i4>
      </vt:variant>
      <vt:variant>
        <vt:i4>5</vt:i4>
      </vt:variant>
      <vt:variant>
        <vt:lpwstr/>
      </vt:variant>
      <vt:variant>
        <vt:lpwstr>_Toc198093919</vt:lpwstr>
      </vt:variant>
      <vt:variant>
        <vt:i4>1835009</vt:i4>
      </vt:variant>
      <vt:variant>
        <vt:i4>26</vt:i4>
      </vt:variant>
      <vt:variant>
        <vt:i4>0</vt:i4>
      </vt:variant>
      <vt:variant>
        <vt:i4>5</vt:i4>
      </vt:variant>
      <vt:variant>
        <vt:lpwstr/>
      </vt:variant>
      <vt:variant>
        <vt:lpwstr>_Toc198093918</vt:lpwstr>
      </vt:variant>
      <vt:variant>
        <vt:i4>1835022</vt:i4>
      </vt:variant>
      <vt:variant>
        <vt:i4>20</vt:i4>
      </vt:variant>
      <vt:variant>
        <vt:i4>0</vt:i4>
      </vt:variant>
      <vt:variant>
        <vt:i4>5</vt:i4>
      </vt:variant>
      <vt:variant>
        <vt:lpwstr/>
      </vt:variant>
      <vt:variant>
        <vt:lpwstr>_Toc198093917</vt:lpwstr>
      </vt:variant>
      <vt:variant>
        <vt:i4>1835023</vt:i4>
      </vt:variant>
      <vt:variant>
        <vt:i4>14</vt:i4>
      </vt:variant>
      <vt:variant>
        <vt:i4>0</vt:i4>
      </vt:variant>
      <vt:variant>
        <vt:i4>5</vt:i4>
      </vt:variant>
      <vt:variant>
        <vt:lpwstr/>
      </vt:variant>
      <vt:variant>
        <vt:lpwstr>_Toc198093916</vt:lpwstr>
      </vt:variant>
      <vt:variant>
        <vt:i4>1835020</vt:i4>
      </vt:variant>
      <vt:variant>
        <vt:i4>8</vt:i4>
      </vt:variant>
      <vt:variant>
        <vt:i4>0</vt:i4>
      </vt:variant>
      <vt:variant>
        <vt:i4>5</vt:i4>
      </vt:variant>
      <vt:variant>
        <vt:lpwstr/>
      </vt:variant>
      <vt:variant>
        <vt:lpwstr>_Toc198093915</vt:lpwstr>
      </vt:variant>
      <vt:variant>
        <vt:i4>1835021</vt:i4>
      </vt:variant>
      <vt:variant>
        <vt:i4>2</vt:i4>
      </vt:variant>
      <vt:variant>
        <vt:i4>0</vt:i4>
      </vt:variant>
      <vt:variant>
        <vt:i4>5</vt:i4>
      </vt:variant>
      <vt:variant>
        <vt:lpwstr/>
      </vt:variant>
      <vt:variant>
        <vt:lpwstr>_Toc198093914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Pendahuluan</dc:title>
  <dc:creator>titi</dc:creator>
  <cp:lastModifiedBy>LENOVO</cp:lastModifiedBy>
  <cp:revision>7</cp:revision>
  <cp:lastPrinted>2020-08-08T11:04:00Z</cp:lastPrinted>
  <dcterms:created xsi:type="dcterms:W3CDTF">2020-08-03T04:03:00Z</dcterms:created>
  <dcterms:modified xsi:type="dcterms:W3CDTF">2020-08-08T11:14:00Z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afb316bb-8771-33bf-b7f4-21b57017cbb8</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